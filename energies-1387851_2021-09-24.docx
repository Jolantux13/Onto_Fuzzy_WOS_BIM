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66CFB8" w14:textId="2E4A5B06" w:rsidR="00030BC0" w:rsidRPr="00C10A63" w:rsidRDefault="00E078B2">
      <w:pPr>
        <w:pBdr>
          <w:top w:val="nil"/>
          <w:left w:val="nil"/>
          <w:bottom w:val="nil"/>
          <w:right w:val="nil"/>
          <w:between w:val="nil"/>
        </w:pBdr>
        <w:spacing w:before="240" w:line="240" w:lineRule="auto"/>
        <w:jc w:val="left"/>
        <w:rPr>
          <w:rFonts w:ascii="Palatino Linotype" w:eastAsia="Palatino Linotype" w:hAnsi="Palatino Linotype" w:cs="Palatino Linotype"/>
          <w:i/>
          <w:sz w:val="20"/>
          <w:szCs w:val="20"/>
        </w:rPr>
      </w:pPr>
      <w:r w:rsidRPr="004276D8">
        <w:rPr>
          <w:rFonts w:ascii="Palatino Linotype" w:eastAsia="Palatino Linotype" w:hAnsi="Palatino Linotype" w:cs="Palatino Linotype"/>
          <w:i/>
          <w:sz w:val="20"/>
          <w:szCs w:val="20"/>
          <w:lang w:val="en-GB"/>
        </w:rPr>
        <w:t>Article, Review</w:t>
      </w:r>
    </w:p>
    <w:p w14:paraId="333BC573" w14:textId="4F87DCFE" w:rsidR="00030BC0" w:rsidRPr="00C10A63" w:rsidRDefault="0020791C" w:rsidP="00A76178">
      <w:pPr>
        <w:pStyle w:val="MDPI12title"/>
        <w:jc w:val="left"/>
        <w:rPr>
          <w:color w:val="auto"/>
          <w:szCs w:val="20"/>
        </w:rPr>
      </w:pPr>
      <w:r w:rsidRPr="00C10A63">
        <w:rPr>
          <w:color w:val="auto"/>
          <w:szCs w:val="20"/>
        </w:rPr>
        <w:t xml:space="preserve">How BIM </w:t>
      </w:r>
      <w:proofErr w:type="gramStart"/>
      <w:r w:rsidRPr="00C10A63">
        <w:rPr>
          <w:color w:val="auto"/>
          <w:szCs w:val="20"/>
        </w:rPr>
        <w:t>Contributes</w:t>
      </w:r>
      <w:proofErr w:type="gramEnd"/>
      <w:r w:rsidRPr="00C10A63">
        <w:rPr>
          <w:color w:val="auto"/>
          <w:szCs w:val="20"/>
        </w:rPr>
        <w:t xml:space="preserve"> to </w:t>
      </w:r>
      <w:ins w:id="0" w:author="English Editor" w:date="2021-09-17T14:43:00Z">
        <w:r w:rsidR="00C46700" w:rsidRPr="00C10A63">
          <w:rPr>
            <w:color w:val="auto"/>
            <w:szCs w:val="20"/>
          </w:rPr>
          <w:t xml:space="preserve">a </w:t>
        </w:r>
      </w:ins>
      <w:r w:rsidRPr="00C10A63">
        <w:rPr>
          <w:color w:val="auto"/>
          <w:szCs w:val="20"/>
        </w:rPr>
        <w:t xml:space="preserve">Building’s Energy Efficiency </w:t>
      </w:r>
      <w:del w:id="1" w:author="English Editor" w:date="2021-09-17T14:43:00Z">
        <w:r w:rsidRPr="00C10A63" w:rsidDel="00C46700">
          <w:rPr>
            <w:color w:val="auto"/>
            <w:szCs w:val="20"/>
          </w:rPr>
          <w:delText xml:space="preserve">in </w:delText>
        </w:r>
      </w:del>
      <w:ins w:id="2" w:author="English Editor" w:date="2021-09-17T14:43:00Z">
        <w:r w:rsidR="00C46700" w:rsidRPr="00C10A63">
          <w:rPr>
            <w:color w:val="auto"/>
            <w:szCs w:val="20"/>
          </w:rPr>
          <w:t xml:space="preserve">throughout </w:t>
        </w:r>
      </w:ins>
      <w:r w:rsidRPr="00C10A63">
        <w:rPr>
          <w:color w:val="auto"/>
          <w:szCs w:val="20"/>
        </w:rPr>
        <w:t>Its Whole Life Cycle: Systematic Mapping</w:t>
      </w:r>
    </w:p>
    <w:p w14:paraId="5FBB904B" w14:textId="77777777" w:rsidR="00861670" w:rsidRPr="004276D8" w:rsidRDefault="00861670" w:rsidP="00861670">
      <w:pPr>
        <w:pBdr>
          <w:top w:val="nil"/>
          <w:left w:val="nil"/>
          <w:bottom w:val="nil"/>
          <w:right w:val="nil"/>
          <w:between w:val="nil"/>
        </w:pBdr>
        <w:spacing w:after="120" w:line="240" w:lineRule="auto"/>
        <w:jc w:val="left"/>
        <w:rPr>
          <w:rFonts w:ascii="Palatino Linotype" w:eastAsia="Palatino Linotype" w:hAnsi="Palatino Linotype" w:cs="Palatino Linotype"/>
          <w:b/>
          <w:sz w:val="20"/>
          <w:szCs w:val="20"/>
          <w:lang w:val="en-GB"/>
        </w:rPr>
      </w:pPr>
      <w:r w:rsidRPr="004276D8">
        <w:rPr>
          <w:rFonts w:ascii="Palatino Linotype" w:eastAsia="Palatino Linotype" w:hAnsi="Palatino Linotype" w:cs="Palatino Linotype"/>
          <w:b/>
          <w:sz w:val="20"/>
          <w:szCs w:val="20"/>
          <w:lang w:val="en-GB"/>
        </w:rPr>
        <w:t xml:space="preserve">Tatjana </w:t>
      </w:r>
      <w:proofErr w:type="spellStart"/>
      <w:r w:rsidRPr="004276D8">
        <w:rPr>
          <w:rFonts w:ascii="Palatino Linotype" w:eastAsia="Palatino Linotype" w:hAnsi="Palatino Linotype" w:cs="Palatino Linotype"/>
          <w:b/>
          <w:sz w:val="20"/>
          <w:szCs w:val="20"/>
          <w:lang w:val="en-GB"/>
        </w:rPr>
        <w:t>Vilutiene</w:t>
      </w:r>
      <w:proofErr w:type="spellEnd"/>
      <w:r w:rsidRPr="004276D8">
        <w:rPr>
          <w:rFonts w:ascii="Palatino Linotype" w:eastAsia="Palatino Linotype" w:hAnsi="Palatino Linotype" w:cs="Palatino Linotype"/>
          <w:b/>
          <w:sz w:val="20"/>
          <w:szCs w:val="20"/>
          <w:lang w:val="en-GB"/>
        </w:rPr>
        <w:t xml:space="preserve"> </w:t>
      </w:r>
      <w:r w:rsidRPr="004276D8">
        <w:rPr>
          <w:rFonts w:ascii="Palatino Linotype" w:eastAsia="Palatino Linotype" w:hAnsi="Palatino Linotype" w:cs="Palatino Linotype"/>
          <w:b/>
          <w:sz w:val="20"/>
          <w:szCs w:val="20"/>
          <w:vertAlign w:val="superscript"/>
          <w:lang w:val="en-GB"/>
        </w:rPr>
        <w:t>1,</w:t>
      </w:r>
      <w:r w:rsidRPr="004276D8">
        <w:rPr>
          <w:rFonts w:ascii="Palatino Linotype" w:eastAsia="Palatino Linotype" w:hAnsi="Palatino Linotype" w:cs="Palatino Linotype"/>
          <w:b/>
          <w:sz w:val="20"/>
          <w:szCs w:val="20"/>
          <w:lang w:val="en-GB"/>
        </w:rPr>
        <w:t xml:space="preserve">*, Rasa </w:t>
      </w:r>
      <w:proofErr w:type="spellStart"/>
      <w:r w:rsidRPr="004276D8">
        <w:rPr>
          <w:rFonts w:ascii="Palatino Linotype" w:eastAsia="Palatino Linotype" w:hAnsi="Palatino Linotype" w:cs="Palatino Linotype"/>
          <w:b/>
          <w:sz w:val="20"/>
          <w:szCs w:val="20"/>
          <w:lang w:val="en-GB"/>
        </w:rPr>
        <w:t>Dziugaite-Tumeniene</w:t>
      </w:r>
      <w:proofErr w:type="spellEnd"/>
      <w:r w:rsidRPr="004276D8">
        <w:rPr>
          <w:rFonts w:ascii="Palatino Linotype" w:eastAsia="Palatino Linotype" w:hAnsi="Palatino Linotype" w:cs="Palatino Linotype"/>
          <w:b/>
          <w:sz w:val="20"/>
          <w:szCs w:val="20"/>
          <w:lang w:val="en-GB"/>
        </w:rPr>
        <w:t xml:space="preserve"> </w:t>
      </w:r>
      <w:r w:rsidRPr="004276D8">
        <w:rPr>
          <w:rFonts w:ascii="Palatino Linotype" w:eastAsia="Palatino Linotype" w:hAnsi="Palatino Linotype" w:cs="Palatino Linotype"/>
          <w:b/>
          <w:sz w:val="20"/>
          <w:szCs w:val="20"/>
          <w:vertAlign w:val="superscript"/>
          <w:lang w:val="en-GB"/>
        </w:rPr>
        <w:t>2</w:t>
      </w:r>
      <w:r w:rsidRPr="004276D8">
        <w:rPr>
          <w:rFonts w:ascii="Palatino Linotype" w:eastAsia="Palatino Linotype" w:hAnsi="Palatino Linotype" w:cs="Palatino Linotype"/>
          <w:b/>
          <w:sz w:val="20"/>
          <w:szCs w:val="20"/>
          <w:lang w:val="en-GB"/>
        </w:rPr>
        <w:t xml:space="preserve">, Diana </w:t>
      </w:r>
      <w:proofErr w:type="spellStart"/>
      <w:r w:rsidRPr="004276D8">
        <w:rPr>
          <w:rFonts w:ascii="Palatino Linotype" w:eastAsia="Palatino Linotype" w:hAnsi="Palatino Linotype" w:cs="Palatino Linotype"/>
          <w:b/>
          <w:sz w:val="20"/>
          <w:szCs w:val="20"/>
          <w:lang w:val="en-GB"/>
        </w:rPr>
        <w:t>Kalibatiene</w:t>
      </w:r>
      <w:proofErr w:type="spellEnd"/>
      <w:r w:rsidRPr="004276D8">
        <w:rPr>
          <w:rFonts w:ascii="Palatino Linotype" w:eastAsia="Palatino Linotype" w:hAnsi="Palatino Linotype" w:cs="Palatino Linotype"/>
          <w:b/>
          <w:sz w:val="20"/>
          <w:szCs w:val="20"/>
          <w:lang w:val="en-GB"/>
        </w:rPr>
        <w:t xml:space="preserve"> </w:t>
      </w:r>
      <w:r w:rsidRPr="004276D8">
        <w:rPr>
          <w:rFonts w:ascii="Palatino Linotype" w:eastAsia="Palatino Linotype" w:hAnsi="Palatino Linotype" w:cs="Palatino Linotype"/>
          <w:b/>
          <w:sz w:val="20"/>
          <w:szCs w:val="20"/>
          <w:vertAlign w:val="superscript"/>
          <w:lang w:val="en-GB"/>
        </w:rPr>
        <w:t>3</w:t>
      </w:r>
      <w:r w:rsidRPr="004276D8">
        <w:rPr>
          <w:rFonts w:ascii="Palatino Linotype" w:eastAsia="Palatino Linotype" w:hAnsi="Palatino Linotype" w:cs="Palatino Linotype"/>
          <w:b/>
          <w:sz w:val="20"/>
          <w:szCs w:val="20"/>
          <w:lang w:val="en-GB"/>
        </w:rPr>
        <w:t xml:space="preserve"> and Darius Kalibatas </w:t>
      </w:r>
      <w:r w:rsidRPr="004276D8">
        <w:rPr>
          <w:rFonts w:ascii="Palatino Linotype" w:eastAsia="Palatino Linotype" w:hAnsi="Palatino Linotype" w:cs="Palatino Linotype"/>
          <w:b/>
          <w:sz w:val="20"/>
          <w:szCs w:val="20"/>
          <w:vertAlign w:val="superscript"/>
          <w:lang w:val="en-GB"/>
        </w:rPr>
        <w:t>4</w:t>
      </w:r>
    </w:p>
    <w:p w14:paraId="399B844F" w14:textId="77777777" w:rsidR="00861670" w:rsidRPr="004276D8" w:rsidRDefault="00861670" w:rsidP="00861670">
      <w:pPr>
        <w:pBdr>
          <w:top w:val="nil"/>
          <w:left w:val="nil"/>
          <w:bottom w:val="nil"/>
          <w:right w:val="nil"/>
          <w:between w:val="nil"/>
        </w:pBdr>
        <w:spacing w:line="240" w:lineRule="auto"/>
        <w:ind w:left="311" w:hanging="198"/>
        <w:jc w:val="left"/>
        <w:rPr>
          <w:rFonts w:ascii="Palatino Linotype" w:eastAsia="Palatino Linotype" w:hAnsi="Palatino Linotype" w:cs="Palatino Linotype"/>
          <w:sz w:val="18"/>
          <w:szCs w:val="18"/>
          <w:lang w:val="en-GB"/>
        </w:rPr>
      </w:pPr>
      <w:r w:rsidRPr="004276D8">
        <w:rPr>
          <w:rFonts w:ascii="Palatino Linotype" w:eastAsia="Palatino Linotype" w:hAnsi="Palatino Linotype" w:cs="Palatino Linotype"/>
          <w:sz w:val="18"/>
          <w:szCs w:val="18"/>
          <w:vertAlign w:val="superscript"/>
          <w:lang w:val="en-GB"/>
        </w:rPr>
        <w:t>1</w:t>
      </w:r>
      <w:r w:rsidRPr="004276D8">
        <w:rPr>
          <w:rFonts w:ascii="Palatino Linotype" w:eastAsia="Palatino Linotype" w:hAnsi="Palatino Linotype" w:cs="Palatino Linotype"/>
          <w:sz w:val="18"/>
          <w:szCs w:val="18"/>
          <w:lang w:val="en-GB"/>
        </w:rPr>
        <w:tab/>
        <w:t>Department of Construction Management and Real Estate, Faculty of Civil Engineering, Vilnius Gediminas Technical University, Vilnius 10223, Lithuania; tatjana.vilutiene@vilniustech.lt</w:t>
      </w:r>
    </w:p>
    <w:p w14:paraId="1E2F963B" w14:textId="77777777" w:rsidR="00861670" w:rsidRPr="004276D8" w:rsidRDefault="00861670" w:rsidP="00861670">
      <w:pPr>
        <w:pBdr>
          <w:top w:val="nil"/>
          <w:left w:val="nil"/>
          <w:bottom w:val="nil"/>
          <w:right w:val="nil"/>
          <w:between w:val="nil"/>
        </w:pBdr>
        <w:spacing w:line="240" w:lineRule="auto"/>
        <w:ind w:left="311" w:hanging="198"/>
        <w:jc w:val="left"/>
        <w:rPr>
          <w:rFonts w:ascii="Palatino Linotype" w:eastAsia="Palatino Linotype" w:hAnsi="Palatino Linotype" w:cs="Palatino Linotype"/>
          <w:sz w:val="18"/>
          <w:szCs w:val="18"/>
          <w:lang w:val="en-GB"/>
        </w:rPr>
      </w:pPr>
      <w:r w:rsidRPr="004276D8">
        <w:rPr>
          <w:rFonts w:ascii="Palatino Linotype" w:eastAsia="Palatino Linotype" w:hAnsi="Palatino Linotype" w:cs="Palatino Linotype"/>
          <w:sz w:val="18"/>
          <w:szCs w:val="18"/>
          <w:vertAlign w:val="superscript"/>
          <w:lang w:val="en-GB"/>
        </w:rPr>
        <w:t>2</w:t>
      </w:r>
      <w:r w:rsidRPr="004276D8">
        <w:rPr>
          <w:rFonts w:ascii="Palatino Linotype" w:eastAsia="Palatino Linotype" w:hAnsi="Palatino Linotype" w:cs="Palatino Linotype"/>
          <w:sz w:val="18"/>
          <w:szCs w:val="18"/>
          <w:lang w:val="en-GB"/>
        </w:rPr>
        <w:tab/>
        <w:t>Department of Building Energetics, Faculty of Environmental Engineering, Vilnius Gediminas Technical University, Vilnius 10223, Lithuania; rasa.dziugaite-tumeniene@vilniustech.lt</w:t>
      </w:r>
    </w:p>
    <w:p w14:paraId="22A30C82" w14:textId="77777777" w:rsidR="00861670" w:rsidRPr="004276D8" w:rsidRDefault="00861670" w:rsidP="00861670">
      <w:pPr>
        <w:pBdr>
          <w:top w:val="nil"/>
          <w:left w:val="nil"/>
          <w:bottom w:val="nil"/>
          <w:right w:val="nil"/>
          <w:between w:val="nil"/>
        </w:pBdr>
        <w:spacing w:line="240" w:lineRule="auto"/>
        <w:ind w:left="311" w:hanging="198"/>
        <w:jc w:val="left"/>
        <w:rPr>
          <w:rFonts w:ascii="Palatino Linotype" w:eastAsia="Palatino Linotype" w:hAnsi="Palatino Linotype" w:cs="Palatino Linotype"/>
          <w:sz w:val="18"/>
          <w:szCs w:val="18"/>
          <w:lang w:val="en-GB"/>
        </w:rPr>
      </w:pPr>
      <w:r w:rsidRPr="004276D8">
        <w:rPr>
          <w:rFonts w:ascii="Palatino Linotype" w:eastAsia="Palatino Linotype" w:hAnsi="Palatino Linotype" w:cs="Palatino Linotype"/>
          <w:sz w:val="18"/>
          <w:szCs w:val="18"/>
          <w:vertAlign w:val="superscript"/>
          <w:lang w:val="en-GB"/>
        </w:rPr>
        <w:t>3</w:t>
      </w:r>
      <w:r w:rsidRPr="004276D8">
        <w:rPr>
          <w:rFonts w:ascii="Palatino Linotype" w:eastAsia="Palatino Linotype" w:hAnsi="Palatino Linotype" w:cs="Palatino Linotype"/>
          <w:sz w:val="18"/>
          <w:szCs w:val="18"/>
          <w:lang w:val="en-GB"/>
        </w:rPr>
        <w:tab/>
        <w:t>Department of Information Systems, Faculty of Fundamental Sciences, Vilnius Gediminas Technical University, Vilnius 10223, Lithuania; diana.kalibatiene@vilniustech.lt</w:t>
      </w:r>
    </w:p>
    <w:p w14:paraId="64239E1B" w14:textId="77777777" w:rsidR="00861670" w:rsidRPr="004276D8" w:rsidRDefault="00861670" w:rsidP="00861670">
      <w:pPr>
        <w:pBdr>
          <w:top w:val="nil"/>
          <w:left w:val="nil"/>
          <w:bottom w:val="nil"/>
          <w:right w:val="nil"/>
          <w:between w:val="nil"/>
        </w:pBdr>
        <w:spacing w:line="240" w:lineRule="auto"/>
        <w:ind w:left="311" w:hanging="198"/>
        <w:jc w:val="left"/>
        <w:rPr>
          <w:rFonts w:ascii="Palatino Linotype" w:eastAsia="Palatino Linotype" w:hAnsi="Palatino Linotype" w:cs="Palatino Linotype"/>
          <w:sz w:val="18"/>
          <w:szCs w:val="18"/>
          <w:lang w:val="en-GB"/>
        </w:rPr>
      </w:pPr>
      <w:r w:rsidRPr="004276D8">
        <w:rPr>
          <w:rFonts w:ascii="Palatino Linotype" w:eastAsia="Palatino Linotype" w:hAnsi="Palatino Linotype" w:cs="Palatino Linotype"/>
          <w:sz w:val="18"/>
          <w:szCs w:val="18"/>
          <w:vertAlign w:val="superscript"/>
          <w:lang w:val="en-GB"/>
        </w:rPr>
        <w:t>4</w:t>
      </w:r>
      <w:r w:rsidRPr="004276D8">
        <w:rPr>
          <w:rFonts w:ascii="Palatino Linotype" w:eastAsia="Palatino Linotype" w:hAnsi="Palatino Linotype" w:cs="Palatino Linotype"/>
          <w:sz w:val="18"/>
          <w:szCs w:val="18"/>
          <w:lang w:val="en-GB"/>
        </w:rPr>
        <w:tab/>
        <w:t xml:space="preserve">Department of Construction Management and Real Estate, Faculty of Civil Engineering, Vilnius Gediminas Technical University, Vilnius 10223, Lithuania; darius.kalibatas@vilniustech.lt </w:t>
      </w:r>
    </w:p>
    <w:p w14:paraId="45756B91" w14:textId="77777777" w:rsidR="00861670" w:rsidRPr="004276D8" w:rsidRDefault="00861670" w:rsidP="00861670">
      <w:pPr>
        <w:pBdr>
          <w:top w:val="nil"/>
          <w:left w:val="nil"/>
          <w:bottom w:val="nil"/>
          <w:right w:val="nil"/>
          <w:between w:val="nil"/>
        </w:pBdr>
        <w:spacing w:line="240" w:lineRule="auto"/>
        <w:ind w:left="311" w:hanging="198"/>
        <w:jc w:val="left"/>
        <w:rPr>
          <w:rFonts w:ascii="Palatino Linotype" w:eastAsia="Palatino Linotype" w:hAnsi="Palatino Linotype" w:cs="Palatino Linotype"/>
          <w:sz w:val="18"/>
          <w:szCs w:val="18"/>
          <w:lang w:val="en-GB"/>
        </w:rPr>
      </w:pPr>
      <w:r w:rsidRPr="004276D8">
        <w:rPr>
          <w:rFonts w:ascii="Palatino Linotype" w:eastAsia="Palatino Linotype" w:hAnsi="Palatino Linotype" w:cs="Palatino Linotype"/>
          <w:b/>
          <w:sz w:val="18"/>
          <w:szCs w:val="18"/>
          <w:lang w:val="en-GB"/>
        </w:rPr>
        <w:t>*</w:t>
      </w:r>
      <w:r w:rsidRPr="004276D8">
        <w:rPr>
          <w:rFonts w:ascii="Palatino Linotype" w:eastAsia="Palatino Linotype" w:hAnsi="Palatino Linotype" w:cs="Palatino Linotype"/>
          <w:sz w:val="18"/>
          <w:szCs w:val="18"/>
          <w:lang w:val="en-GB"/>
        </w:rPr>
        <w:tab/>
        <w:t xml:space="preserve">Correspondence: </w:t>
      </w:r>
      <w:proofErr w:type="spellStart"/>
      <w:r w:rsidRPr="004276D8">
        <w:rPr>
          <w:rFonts w:ascii="Palatino Linotype" w:eastAsia="Palatino Linotype" w:hAnsi="Palatino Linotype" w:cs="Palatino Linotype"/>
          <w:sz w:val="18"/>
          <w:szCs w:val="18"/>
          <w:lang w:val="en-GB"/>
        </w:rPr>
        <w:t>tatjana.vilutiene@vilniustech.lt</w:t>
      </w:r>
      <w:proofErr w:type="spellEnd"/>
      <w:r w:rsidRPr="004276D8">
        <w:rPr>
          <w:rFonts w:ascii="Palatino Linotype" w:eastAsia="Palatino Linotype" w:hAnsi="Palatino Linotype" w:cs="Palatino Linotype"/>
          <w:sz w:val="18"/>
          <w:szCs w:val="18"/>
          <w:lang w:val="en-GB"/>
        </w:rPr>
        <w:t>; Tel.: +370-61290700</w:t>
      </w:r>
    </w:p>
    <w:p w14:paraId="44AC79E2" w14:textId="77777777" w:rsidR="00861670" w:rsidRPr="004276D8" w:rsidRDefault="00861670" w:rsidP="00861670">
      <w:pPr>
        <w:pBdr>
          <w:top w:val="nil"/>
          <w:left w:val="nil"/>
          <w:bottom w:val="nil"/>
          <w:right w:val="nil"/>
          <w:between w:val="nil"/>
        </w:pBdr>
        <w:spacing w:before="120" w:line="240" w:lineRule="auto"/>
        <w:ind w:left="113"/>
        <w:jc w:val="left"/>
        <w:rPr>
          <w:rFonts w:ascii="Palatino Linotype" w:eastAsia="Palatino Linotype" w:hAnsi="Palatino Linotype" w:cs="Palatino Linotype"/>
          <w:sz w:val="18"/>
          <w:szCs w:val="18"/>
          <w:lang w:val="en-GB"/>
        </w:rPr>
      </w:pPr>
      <w:r w:rsidRPr="004276D8">
        <w:rPr>
          <w:rFonts w:ascii="Palatino Linotype" w:eastAsia="Palatino Linotype" w:hAnsi="Palatino Linotype" w:cs="Palatino Linotype"/>
          <w:sz w:val="18"/>
          <w:szCs w:val="18"/>
          <w:lang w:val="en-GB"/>
        </w:rPr>
        <w:t>Received: date; Accepted: date; Published: date</w:t>
      </w:r>
    </w:p>
    <w:p w14:paraId="17128D25" w14:textId="67D537A4" w:rsidR="00030BC0" w:rsidRPr="00C10A63" w:rsidRDefault="0020791C">
      <w:pPr>
        <w:pBdr>
          <w:top w:val="nil"/>
          <w:left w:val="nil"/>
          <w:bottom w:val="nil"/>
          <w:right w:val="nil"/>
          <w:between w:val="nil"/>
        </w:pBdr>
        <w:spacing w:before="240" w:line="240" w:lineRule="auto"/>
        <w:ind w:left="113"/>
        <w:rPr>
          <w:rFonts w:ascii="Palatino Linotype" w:eastAsia="Palatino Linotype" w:hAnsi="Palatino Linotype" w:cs="Palatino Linotype"/>
          <w:sz w:val="20"/>
          <w:szCs w:val="20"/>
        </w:rPr>
      </w:pPr>
      <w:r w:rsidRPr="00C10A63">
        <w:rPr>
          <w:rFonts w:ascii="Palatino Linotype" w:eastAsia="Palatino Linotype" w:hAnsi="Palatino Linotype" w:cs="Palatino Linotype"/>
          <w:b/>
          <w:color w:val="auto"/>
          <w:sz w:val="20"/>
          <w:szCs w:val="20"/>
        </w:rPr>
        <w:t xml:space="preserve">Abstract: </w:t>
      </w:r>
      <w:r w:rsidRPr="00C10A63">
        <w:rPr>
          <w:rFonts w:ascii="Palatino Linotype" w:eastAsia="Palatino Linotype" w:hAnsi="Palatino Linotype" w:cs="Palatino Linotype"/>
          <w:color w:val="auto"/>
          <w:sz w:val="20"/>
          <w:szCs w:val="20"/>
        </w:rPr>
        <w:t xml:space="preserve">This paper presents systematic mapping (SM) </w:t>
      </w:r>
      <w:ins w:id="3" w:author="Tatjana Vilutienė" w:date="2021-09-20T17:01:00Z">
        <w:r w:rsidR="00011D56">
          <w:rPr>
            <w:rFonts w:ascii="Palatino Linotype" w:eastAsia="Palatino Linotype" w:hAnsi="Palatino Linotype" w:cs="Palatino Linotype"/>
            <w:color w:val="auto"/>
            <w:sz w:val="20"/>
            <w:szCs w:val="20"/>
          </w:rPr>
          <w:t xml:space="preserve">study with the </w:t>
        </w:r>
      </w:ins>
      <w:r w:rsidR="008A158D" w:rsidRPr="00C10A63">
        <w:rPr>
          <w:rFonts w:ascii="Palatino Linotype" w:eastAsia="Palatino Linotype" w:hAnsi="Palatino Linotype" w:cs="Palatino Linotype"/>
          <w:color w:val="auto"/>
          <w:sz w:val="20"/>
          <w:szCs w:val="20"/>
        </w:rPr>
        <w:t>aim</w:t>
      </w:r>
      <w:r w:rsidRPr="00C10A63">
        <w:rPr>
          <w:rFonts w:ascii="Palatino Linotype" w:eastAsia="Palatino Linotype" w:hAnsi="Palatino Linotype" w:cs="Palatino Linotype"/>
          <w:color w:val="auto"/>
          <w:sz w:val="20"/>
          <w:szCs w:val="20"/>
        </w:rPr>
        <w:t xml:space="preserve"> to determine how </w:t>
      </w:r>
      <w:ins w:id="4" w:author="Tatjana Vilutienė" w:date="2021-09-20T17:18:00Z">
        <w:r w:rsidR="00131999">
          <w:rPr>
            <w:rFonts w:ascii="Palatino Linotype" w:eastAsia="Palatino Linotype" w:hAnsi="Palatino Linotype" w:cs="Palatino Linotype"/>
            <w:sz w:val="20"/>
            <w:szCs w:val="20"/>
            <w:lang w:val="en-GB"/>
          </w:rPr>
          <w:t xml:space="preserve">Building Information </w:t>
        </w:r>
        <w:r w:rsidR="00131999" w:rsidRPr="001108D5">
          <w:rPr>
            <w:rFonts w:ascii="Palatino Linotype" w:eastAsia="Palatino Linotype" w:hAnsi="Palatino Linotype" w:cs="Palatino Linotype"/>
            <w:sz w:val="20"/>
            <w:szCs w:val="20"/>
          </w:rPr>
          <w:t>Modeling</w:t>
        </w:r>
        <w:r w:rsidR="00131999">
          <w:rPr>
            <w:rFonts w:ascii="Palatino Linotype" w:eastAsia="Palatino Linotype" w:hAnsi="Palatino Linotype" w:cs="Palatino Linotype"/>
            <w:sz w:val="20"/>
            <w:szCs w:val="20"/>
            <w:lang w:val="en-GB"/>
          </w:rPr>
          <w:t xml:space="preserve"> (</w:t>
        </w:r>
        <w:r w:rsidR="00131999" w:rsidRPr="00AC335A">
          <w:rPr>
            <w:rFonts w:ascii="Palatino Linotype" w:eastAsia="Palatino Linotype" w:hAnsi="Palatino Linotype" w:cs="Palatino Linotype"/>
            <w:color w:val="auto"/>
            <w:sz w:val="20"/>
            <w:szCs w:val="20"/>
            <w:lang w:val="en-GB"/>
          </w:rPr>
          <w:t>BIM</w:t>
        </w:r>
        <w:r w:rsidR="00131999">
          <w:rPr>
            <w:rFonts w:ascii="Palatino Linotype" w:eastAsia="Palatino Linotype" w:hAnsi="Palatino Linotype" w:cs="Palatino Linotype"/>
            <w:sz w:val="20"/>
            <w:szCs w:val="20"/>
            <w:lang w:val="en-GB"/>
          </w:rPr>
          <w:t>)</w:t>
        </w:r>
        <w:r w:rsidR="00131999" w:rsidRPr="00AC335A">
          <w:rPr>
            <w:rFonts w:ascii="Palatino Linotype" w:eastAsia="Palatino Linotype" w:hAnsi="Palatino Linotype" w:cs="Palatino Linotype"/>
            <w:color w:val="auto"/>
            <w:sz w:val="20"/>
            <w:szCs w:val="20"/>
            <w:lang w:val="en-GB"/>
          </w:rPr>
          <w:t xml:space="preserve"> </w:t>
        </w:r>
      </w:ins>
      <w:del w:id="5" w:author="Tatjana Vilutienė" w:date="2021-09-20T17:18:00Z">
        <w:r w:rsidRPr="00C10A63" w:rsidDel="00131999">
          <w:rPr>
            <w:rFonts w:ascii="Palatino Linotype" w:eastAsia="Palatino Linotype" w:hAnsi="Palatino Linotype" w:cs="Palatino Linotype"/>
            <w:color w:val="auto"/>
            <w:sz w:val="20"/>
            <w:szCs w:val="20"/>
          </w:rPr>
          <w:delText>BIM</w:delText>
        </w:r>
      </w:del>
      <w:r w:rsidRPr="00C10A63">
        <w:rPr>
          <w:rFonts w:ascii="Palatino Linotype" w:eastAsia="Palatino Linotype" w:hAnsi="Palatino Linotype" w:cs="Palatino Linotype"/>
          <w:color w:val="auto"/>
          <w:sz w:val="20"/>
          <w:szCs w:val="20"/>
        </w:rPr>
        <w:t xml:space="preserve"> methodologies and technologies </w:t>
      </w:r>
      <w:del w:id="6" w:author="Tatjana Vilutienė" w:date="2021-09-20T16:54:00Z">
        <w:r w:rsidRPr="00C10A63" w:rsidDel="00011D56">
          <w:rPr>
            <w:rFonts w:ascii="Palatino Linotype" w:eastAsia="Palatino Linotype" w:hAnsi="Palatino Linotype" w:cs="Palatino Linotype"/>
            <w:color w:val="auto"/>
            <w:sz w:val="20"/>
            <w:szCs w:val="20"/>
          </w:rPr>
          <w:delText xml:space="preserve">improve </w:delText>
        </w:r>
      </w:del>
      <w:ins w:id="7" w:author="Tatjana Vilutienė" w:date="2021-09-20T16:54:00Z">
        <w:r w:rsidR="00011D56">
          <w:rPr>
            <w:rFonts w:ascii="Palatino Linotype" w:eastAsia="Palatino Linotype" w:hAnsi="Palatino Linotype" w:cs="Palatino Linotype"/>
            <w:color w:val="auto"/>
            <w:sz w:val="20"/>
            <w:szCs w:val="20"/>
          </w:rPr>
          <w:t>contribute to</w:t>
        </w:r>
        <w:r w:rsidR="00011D56" w:rsidRPr="00C10A63">
          <w:rPr>
            <w:rFonts w:ascii="Palatino Linotype" w:eastAsia="Palatino Linotype" w:hAnsi="Palatino Linotype" w:cs="Palatino Linotype"/>
            <w:color w:val="auto"/>
            <w:sz w:val="20"/>
            <w:szCs w:val="20"/>
          </w:rPr>
          <w:t xml:space="preserve"> </w:t>
        </w:r>
      </w:ins>
      <w:r w:rsidRPr="00C10A63">
        <w:rPr>
          <w:rFonts w:ascii="Palatino Linotype" w:eastAsia="Palatino Linotype" w:hAnsi="Palatino Linotype" w:cs="Palatino Linotype"/>
          <w:color w:val="auto"/>
          <w:sz w:val="20"/>
          <w:szCs w:val="20"/>
        </w:rPr>
        <w:t>energy</w:t>
      </w:r>
      <w:r w:rsidR="008A158D"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related analyses </w:t>
      </w:r>
      <w:r w:rsidR="00C46700" w:rsidRPr="00C10A63">
        <w:rPr>
          <w:rFonts w:ascii="Palatino Linotype" w:eastAsia="Palatino Linotype" w:hAnsi="Palatino Linotype" w:cs="Palatino Linotype"/>
          <w:color w:val="auto"/>
          <w:sz w:val="20"/>
          <w:szCs w:val="20"/>
        </w:rPr>
        <w:t xml:space="preserve">over the course of </w:t>
      </w:r>
      <w:r w:rsidRPr="00C10A63">
        <w:rPr>
          <w:rFonts w:ascii="Palatino Linotype" w:eastAsia="Palatino Linotype" w:hAnsi="Palatino Linotype" w:cs="Palatino Linotype"/>
          <w:color w:val="auto"/>
          <w:sz w:val="20"/>
          <w:szCs w:val="20"/>
        </w:rPr>
        <w:t xml:space="preserve">the </w:t>
      </w:r>
      <w:r w:rsidR="00C46700" w:rsidRPr="00C10A63">
        <w:rPr>
          <w:rFonts w:ascii="Palatino Linotype" w:eastAsia="Palatino Linotype" w:hAnsi="Palatino Linotype" w:cs="Palatino Linotype"/>
          <w:color w:val="auto"/>
          <w:sz w:val="20"/>
          <w:szCs w:val="20"/>
        </w:rPr>
        <w:t xml:space="preserve">entire </w:t>
      </w:r>
      <w:r w:rsidRPr="00C10A63">
        <w:rPr>
          <w:rFonts w:ascii="Palatino Linotype" w:eastAsia="Palatino Linotype" w:hAnsi="Palatino Linotype" w:cs="Palatino Linotype"/>
          <w:color w:val="auto"/>
          <w:sz w:val="20"/>
          <w:szCs w:val="20"/>
        </w:rPr>
        <w:t xml:space="preserve">building life cycle. </w:t>
      </w:r>
      <w:r w:rsidR="008A158D" w:rsidRPr="00C10A63">
        <w:rPr>
          <w:rFonts w:ascii="Palatino Linotype" w:eastAsia="Palatino Linotype" w:hAnsi="Palatino Linotype" w:cs="Palatino Linotype"/>
          <w:color w:val="auto"/>
          <w:sz w:val="20"/>
          <w:szCs w:val="20"/>
        </w:rPr>
        <w:t>The m</w:t>
      </w:r>
      <w:r w:rsidRPr="00C10A63">
        <w:rPr>
          <w:rFonts w:ascii="Palatino Linotype" w:eastAsia="Palatino Linotype" w:hAnsi="Palatino Linotype" w:cs="Palatino Linotype"/>
          <w:color w:val="auto"/>
          <w:sz w:val="20"/>
          <w:szCs w:val="20"/>
        </w:rPr>
        <w:t xml:space="preserve">ethod </w:t>
      </w:r>
      <w:r w:rsidR="00C46700" w:rsidRPr="00C10A63">
        <w:rPr>
          <w:rFonts w:ascii="Palatino Linotype" w:eastAsia="Palatino Linotype" w:hAnsi="Palatino Linotype" w:cs="Palatino Linotype"/>
          <w:color w:val="auto"/>
          <w:sz w:val="20"/>
          <w:szCs w:val="20"/>
        </w:rPr>
        <w:t>adopted in</w:t>
      </w:r>
      <w:r w:rsidRPr="00C10A63">
        <w:rPr>
          <w:rFonts w:ascii="Palatino Linotype" w:eastAsia="Palatino Linotype" w:hAnsi="Palatino Linotype" w:cs="Palatino Linotype"/>
          <w:color w:val="auto"/>
          <w:sz w:val="20"/>
          <w:szCs w:val="20"/>
        </w:rPr>
        <w:t xml:space="preserve"> the study</w:t>
      </w:r>
      <w:r w:rsidR="00C46700" w:rsidRPr="00C10A63">
        <w:rPr>
          <w:rFonts w:ascii="Palatino Linotype" w:eastAsia="Palatino Linotype" w:hAnsi="Palatino Linotype" w:cs="Palatino Linotype"/>
          <w:color w:val="auto"/>
          <w:sz w:val="20"/>
          <w:szCs w:val="20"/>
        </w:rPr>
        <w:t xml:space="preserve"> is</w:t>
      </w:r>
      <w:r w:rsidRPr="00C10A63">
        <w:rPr>
          <w:rFonts w:ascii="Palatino Linotype" w:eastAsia="Palatino Linotype" w:hAnsi="Palatino Linotype" w:cs="Palatino Linotype"/>
          <w:color w:val="auto"/>
          <w:sz w:val="20"/>
          <w:szCs w:val="20"/>
        </w:rPr>
        <w:t xml:space="preserve"> </w:t>
      </w:r>
      <w:r w:rsidR="003C376F" w:rsidRPr="00C10A63">
        <w:rPr>
          <w:rFonts w:ascii="Palatino Linotype" w:eastAsia="Palatino Linotype" w:hAnsi="Palatino Linotype" w:cs="Palatino Linotype"/>
          <w:color w:val="auto"/>
          <w:sz w:val="20"/>
          <w:szCs w:val="20"/>
        </w:rPr>
        <w:t>based on</w:t>
      </w:r>
      <w:r w:rsidRPr="00C10A63">
        <w:rPr>
          <w:rFonts w:ascii="Palatino Linotype" w:eastAsia="Palatino Linotype" w:hAnsi="Palatino Linotype" w:cs="Palatino Linotype"/>
          <w:color w:val="auto"/>
          <w:sz w:val="20"/>
          <w:szCs w:val="20"/>
        </w:rPr>
        <w:t xml:space="preserve"> a set of </w:t>
      </w:r>
      <w:del w:id="8" w:author="Tatjana Vilutienė" w:date="2021-09-20T16:53:00Z">
        <w:r w:rsidRPr="00C10A63" w:rsidDel="00011D56">
          <w:rPr>
            <w:rFonts w:ascii="Palatino Linotype" w:eastAsia="Palatino Linotype" w:hAnsi="Palatino Linotype" w:cs="Palatino Linotype"/>
            <w:color w:val="auto"/>
            <w:sz w:val="20"/>
            <w:szCs w:val="20"/>
          </w:rPr>
          <w:delText xml:space="preserve">10 </w:delText>
        </w:r>
      </w:del>
      <w:proofErr w:type="gramStart"/>
      <w:ins w:id="9" w:author="Tatjana Vilutienė" w:date="2021-09-20T16:53:00Z">
        <w:r w:rsidR="00011D56">
          <w:rPr>
            <w:rFonts w:ascii="Palatino Linotype" w:eastAsia="Palatino Linotype" w:hAnsi="Palatino Linotype" w:cs="Palatino Linotype"/>
            <w:color w:val="auto"/>
            <w:sz w:val="20"/>
            <w:szCs w:val="20"/>
          </w:rPr>
          <w:t>7</w:t>
        </w:r>
        <w:proofErr w:type="gramEnd"/>
        <w:r w:rsidR="00011D56" w:rsidRPr="00C10A63">
          <w:rPr>
            <w:rFonts w:ascii="Palatino Linotype" w:eastAsia="Palatino Linotype" w:hAnsi="Palatino Linotype" w:cs="Palatino Linotype"/>
            <w:color w:val="auto"/>
            <w:sz w:val="20"/>
            <w:szCs w:val="20"/>
          </w:rPr>
          <w:t xml:space="preserve"> </w:t>
        </w:r>
      </w:ins>
      <w:r w:rsidRPr="00C10A63">
        <w:rPr>
          <w:rFonts w:ascii="Palatino Linotype" w:eastAsia="Palatino Linotype" w:hAnsi="Palatino Linotype" w:cs="Palatino Linotype"/>
          <w:color w:val="auto"/>
          <w:sz w:val="20"/>
          <w:szCs w:val="20"/>
        </w:rPr>
        <w:t xml:space="preserve">research questions. </w:t>
      </w:r>
      <w:del w:id="10" w:author="Tatjana Vilutienė" w:date="2021-09-22T12:41:00Z">
        <w:r w:rsidR="00D53A75" w:rsidRPr="004276D8" w:rsidDel="00D53A75">
          <w:rPr>
            <w:rFonts w:ascii="Palatino Linotype" w:eastAsia="Palatino Linotype" w:hAnsi="Palatino Linotype" w:cs="Palatino Linotype"/>
            <w:color w:val="auto"/>
            <w:sz w:val="20"/>
            <w:szCs w:val="20"/>
            <w:lang w:val="en-GB"/>
          </w:rPr>
          <w:delText xml:space="preserve">During literature analysis, we examined: at which stage of the life cycle do authors usually conduct their research, what construction actors (roles) are involved in the BIM and related to energy savings, what issues, complexities, limitations, and drawbacks do the authors point out in terms of BIM and energy analysis in all building's life cycle. </w:delText>
        </w:r>
      </w:del>
      <w:r w:rsidR="00B56815" w:rsidRPr="00C10A63">
        <w:rPr>
          <w:rFonts w:ascii="Palatino Linotype" w:eastAsia="Palatino Linotype" w:hAnsi="Palatino Linotype" w:cs="Palatino Linotype"/>
          <w:color w:val="auto"/>
          <w:sz w:val="20"/>
          <w:szCs w:val="20"/>
        </w:rPr>
        <w:t>W</w:t>
      </w:r>
      <w:r w:rsidRPr="00C10A63">
        <w:rPr>
          <w:rFonts w:ascii="Palatino Linotype" w:eastAsia="Palatino Linotype" w:hAnsi="Palatino Linotype" w:cs="Palatino Linotype"/>
          <w:color w:val="auto"/>
          <w:sz w:val="20"/>
          <w:szCs w:val="20"/>
        </w:rPr>
        <w:t xml:space="preserve">e used a mixed technique </w:t>
      </w:r>
      <w:r w:rsidR="007B44AE" w:rsidRPr="00C10A63">
        <w:rPr>
          <w:rFonts w:ascii="Palatino Linotype" w:eastAsia="Palatino Linotype" w:hAnsi="Palatino Linotype" w:cs="Palatino Linotype"/>
          <w:color w:val="auto"/>
          <w:sz w:val="20"/>
          <w:szCs w:val="20"/>
        </w:rPr>
        <w:t>combining</w:t>
      </w:r>
      <w:r w:rsidRPr="00C10A63">
        <w:rPr>
          <w:rFonts w:ascii="Palatino Linotype" w:eastAsia="Palatino Linotype" w:hAnsi="Palatino Linotype" w:cs="Palatino Linotype"/>
          <w:color w:val="auto"/>
          <w:sz w:val="20"/>
          <w:szCs w:val="20"/>
        </w:rPr>
        <w:t xml:space="preserve"> co-citation analysis and bibliographic coupling </w:t>
      </w:r>
      <w:r w:rsidR="00C46700" w:rsidRPr="00C10A63">
        <w:rPr>
          <w:rFonts w:ascii="Palatino Linotype" w:eastAsia="Palatino Linotype" w:hAnsi="Palatino Linotype" w:cs="Palatino Linotype"/>
          <w:color w:val="auto"/>
          <w:sz w:val="20"/>
          <w:szCs w:val="20"/>
        </w:rPr>
        <w:t xml:space="preserve">in order </w:t>
      </w:r>
      <w:r w:rsidRPr="00C10A63">
        <w:rPr>
          <w:rFonts w:ascii="Palatino Linotype" w:eastAsia="Palatino Linotype" w:hAnsi="Palatino Linotype" w:cs="Palatino Linotype"/>
          <w:color w:val="auto"/>
          <w:sz w:val="20"/>
          <w:szCs w:val="20"/>
        </w:rPr>
        <w:t xml:space="preserve">to </w:t>
      </w:r>
      <w:r w:rsidR="007C6626" w:rsidRPr="00C10A63">
        <w:rPr>
          <w:rFonts w:ascii="Palatino Linotype" w:eastAsia="Palatino Linotype" w:hAnsi="Palatino Linotype" w:cs="Palatino Linotype"/>
          <w:color w:val="auto"/>
          <w:sz w:val="20"/>
          <w:szCs w:val="20"/>
        </w:rPr>
        <w:t>analy</w:t>
      </w:r>
      <w:r w:rsidR="00C46700" w:rsidRPr="00C10A63">
        <w:rPr>
          <w:rFonts w:ascii="Palatino Linotype" w:eastAsia="Palatino Linotype" w:hAnsi="Palatino Linotype" w:cs="Palatino Linotype"/>
          <w:color w:val="auto"/>
          <w:sz w:val="20"/>
          <w:szCs w:val="20"/>
        </w:rPr>
        <w:t>ze</w:t>
      </w:r>
      <w:r w:rsidRPr="00C10A63">
        <w:rPr>
          <w:rFonts w:ascii="Palatino Linotype" w:eastAsia="Palatino Linotype" w:hAnsi="Palatino Linotype" w:cs="Palatino Linotype"/>
          <w:color w:val="auto"/>
          <w:sz w:val="20"/>
          <w:szCs w:val="20"/>
        </w:rPr>
        <w:t xml:space="preserve"> the publications</w:t>
      </w:r>
      <w:r w:rsidR="00C46700"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 datasets</w:t>
      </w:r>
      <w:ins w:id="11" w:author="Tatjana Vilutienė" w:date="2021-09-20T17:02:00Z">
        <w:r w:rsidR="00011D56">
          <w:rPr>
            <w:rFonts w:ascii="Palatino Linotype" w:eastAsia="Palatino Linotype" w:hAnsi="Palatino Linotype" w:cs="Palatino Linotype"/>
            <w:color w:val="auto"/>
            <w:sz w:val="20"/>
            <w:szCs w:val="20"/>
          </w:rPr>
          <w:t xml:space="preserve"> in the period of 2010 - 2020</w:t>
        </w:r>
      </w:ins>
      <w:r w:rsidRPr="00C10A63">
        <w:rPr>
          <w:rFonts w:ascii="Palatino Linotype" w:eastAsia="Palatino Linotype" w:hAnsi="Palatino Linotype" w:cs="Palatino Linotype"/>
          <w:color w:val="auto"/>
          <w:sz w:val="20"/>
          <w:szCs w:val="20"/>
        </w:rPr>
        <w:t>.</w:t>
      </w:r>
      <w:r w:rsidR="00B56815" w:rsidRPr="00C10A63">
        <w:rPr>
          <w:rFonts w:ascii="Palatino Linotype" w:eastAsia="Palatino Linotype" w:hAnsi="Palatino Linotype" w:cs="Palatino Linotype"/>
          <w:color w:val="auto"/>
          <w:sz w:val="20"/>
          <w:szCs w:val="20"/>
        </w:rPr>
        <w:t xml:space="preserve"> </w:t>
      </w:r>
      <w:r w:rsidR="00C46700" w:rsidRPr="00C10A63">
        <w:rPr>
          <w:rFonts w:ascii="Palatino Linotype" w:eastAsia="Palatino Linotype" w:hAnsi="Palatino Linotype" w:cs="Palatino Linotype"/>
          <w:color w:val="auto"/>
          <w:sz w:val="20"/>
          <w:szCs w:val="20"/>
        </w:rPr>
        <w:t>The</w:t>
      </w:r>
      <w:r w:rsidR="008A158D" w:rsidRPr="00C10A63">
        <w:rPr>
          <w:rFonts w:ascii="Palatino Linotype" w:eastAsia="Palatino Linotype" w:hAnsi="Palatino Linotype" w:cs="Palatino Linotype"/>
          <w:color w:val="auto"/>
          <w:sz w:val="20"/>
          <w:szCs w:val="20"/>
        </w:rPr>
        <w:t xml:space="preserve"> main advantage and novelty</w:t>
      </w:r>
      <w:r w:rsidR="00C46700" w:rsidRPr="00C10A63">
        <w:rPr>
          <w:rFonts w:ascii="Palatino Linotype" w:eastAsia="Palatino Linotype" w:hAnsi="Palatino Linotype" w:cs="Palatino Linotype"/>
          <w:color w:val="auto"/>
          <w:sz w:val="20"/>
          <w:szCs w:val="20"/>
        </w:rPr>
        <w:t xml:space="preserve"> of this study</w:t>
      </w:r>
      <w:r w:rsidRPr="00C10A63">
        <w:rPr>
          <w:rFonts w:ascii="Palatino Linotype" w:eastAsia="Palatino Linotype" w:hAnsi="Palatino Linotype" w:cs="Palatino Linotype"/>
          <w:color w:val="auto"/>
          <w:sz w:val="20"/>
          <w:szCs w:val="20"/>
        </w:rPr>
        <w:t xml:space="preserve"> </w:t>
      </w:r>
      <w:r w:rsidR="008A158D" w:rsidRPr="00C10A63">
        <w:rPr>
          <w:rFonts w:ascii="Palatino Linotype" w:eastAsia="Palatino Linotype" w:hAnsi="Palatino Linotype" w:cs="Palatino Linotype"/>
          <w:color w:val="auto"/>
          <w:sz w:val="20"/>
          <w:szCs w:val="20"/>
        </w:rPr>
        <w:t>are</w:t>
      </w:r>
      <w:r w:rsidRPr="00C10A63">
        <w:rPr>
          <w:rFonts w:ascii="Palatino Linotype" w:eastAsia="Palatino Linotype" w:hAnsi="Palatino Linotype" w:cs="Palatino Linotype"/>
          <w:color w:val="auto"/>
          <w:sz w:val="20"/>
          <w:szCs w:val="20"/>
        </w:rPr>
        <w:t xml:space="preserve"> that</w:t>
      </w:r>
      <w:r w:rsidR="008A158D" w:rsidRPr="00C10A63">
        <w:rPr>
          <w:rFonts w:ascii="Palatino Linotype" w:eastAsia="Palatino Linotype" w:hAnsi="Palatino Linotype" w:cs="Palatino Linotype"/>
          <w:color w:val="auto"/>
          <w:sz w:val="20"/>
          <w:szCs w:val="20"/>
        </w:rPr>
        <w:t xml:space="preserve"> the</w:t>
      </w:r>
      <w:del w:id="12" w:author="Tatjana Vilutienė" w:date="2021-09-22T12:13:00Z">
        <w:r w:rsidRPr="00C10A63" w:rsidDel="00FB0320">
          <w:rPr>
            <w:rFonts w:ascii="Palatino Linotype" w:eastAsia="Palatino Linotype" w:hAnsi="Palatino Linotype" w:cs="Palatino Linotype"/>
            <w:color w:val="auto"/>
            <w:sz w:val="20"/>
            <w:szCs w:val="20"/>
          </w:rPr>
          <w:delText xml:space="preserve"> </w:delText>
        </w:r>
      </w:del>
      <w:del w:id="13" w:author="Tatjana Vilutienė" w:date="2021-09-20T17:22:00Z">
        <w:r w:rsidRPr="00C10A63" w:rsidDel="008C2AC2">
          <w:rPr>
            <w:rFonts w:ascii="Palatino Linotype" w:eastAsia="Palatino Linotype" w:hAnsi="Palatino Linotype" w:cs="Palatino Linotype"/>
            <w:color w:val="auto"/>
            <w:sz w:val="20"/>
            <w:szCs w:val="20"/>
          </w:rPr>
          <w:delText xml:space="preserve">data for analysis </w:delText>
        </w:r>
        <w:r w:rsidR="00C46700" w:rsidRPr="00C10A63" w:rsidDel="008C2AC2">
          <w:rPr>
            <w:rFonts w:ascii="Palatino Linotype" w:eastAsia="Palatino Linotype" w:hAnsi="Palatino Linotype" w:cs="Palatino Linotype"/>
            <w:color w:val="auto"/>
            <w:sz w:val="20"/>
            <w:szCs w:val="20"/>
          </w:rPr>
          <w:delText xml:space="preserve">were </w:delText>
        </w:r>
        <w:r w:rsidRPr="00C10A63" w:rsidDel="008C2AC2">
          <w:rPr>
            <w:rFonts w:ascii="Palatino Linotype" w:eastAsia="Palatino Linotype" w:hAnsi="Palatino Linotype" w:cs="Palatino Linotype"/>
            <w:color w:val="auto"/>
            <w:sz w:val="20"/>
            <w:szCs w:val="20"/>
          </w:rPr>
          <w:delText>retrieved from the Scopus and Web of Science databases</w:delText>
        </w:r>
      </w:del>
      <w:ins w:id="14" w:author="Tatjana Vilutienė" w:date="2021-09-20T17:22:00Z">
        <w:r w:rsidR="008C2AC2" w:rsidRPr="008C2AC2">
          <w:rPr>
            <w:rFonts w:ascii="Palatino Linotype" w:eastAsia="Palatino Linotype" w:hAnsi="Palatino Linotype" w:cs="Palatino Linotype"/>
            <w:sz w:val="20"/>
            <w:szCs w:val="20"/>
            <w:lang w:val="en-GB"/>
          </w:rPr>
          <w:t xml:space="preserve"> </w:t>
        </w:r>
        <w:r w:rsidR="008C2AC2">
          <w:rPr>
            <w:rFonts w:ascii="Palatino Linotype" w:eastAsia="Palatino Linotype" w:hAnsi="Palatino Linotype" w:cs="Palatino Linotype"/>
            <w:sz w:val="20"/>
            <w:szCs w:val="20"/>
            <w:lang w:val="en-GB"/>
          </w:rPr>
          <w:t xml:space="preserve">joint </w:t>
        </w:r>
        <w:r w:rsidR="008C2AC2" w:rsidRPr="00AC335A">
          <w:rPr>
            <w:rFonts w:ascii="Palatino Linotype" w:eastAsia="Palatino Linotype" w:hAnsi="Palatino Linotype" w:cs="Palatino Linotype"/>
            <w:color w:val="auto"/>
            <w:sz w:val="20"/>
            <w:szCs w:val="20"/>
            <w:lang w:val="en-GB"/>
          </w:rPr>
          <w:t>data</w:t>
        </w:r>
        <w:r w:rsidR="008C2AC2">
          <w:rPr>
            <w:rFonts w:ascii="Palatino Linotype" w:eastAsia="Palatino Linotype" w:hAnsi="Palatino Linotype" w:cs="Palatino Linotype"/>
            <w:sz w:val="20"/>
            <w:szCs w:val="20"/>
            <w:lang w:val="en-GB"/>
          </w:rPr>
          <w:t>set</w:t>
        </w:r>
        <w:r w:rsidR="008C2AC2" w:rsidRPr="00AC335A">
          <w:rPr>
            <w:rFonts w:ascii="Palatino Linotype" w:eastAsia="Palatino Linotype" w:hAnsi="Palatino Linotype" w:cs="Palatino Linotype"/>
            <w:color w:val="auto"/>
            <w:sz w:val="20"/>
            <w:szCs w:val="20"/>
            <w:lang w:val="en-GB"/>
          </w:rPr>
          <w:t xml:space="preserve"> from the Scopus and Web of Science databases</w:t>
        </w:r>
        <w:r w:rsidR="008C2AC2">
          <w:rPr>
            <w:rFonts w:ascii="Palatino Linotype" w:eastAsia="Palatino Linotype" w:hAnsi="Palatino Linotype" w:cs="Palatino Linotype"/>
            <w:sz w:val="20"/>
            <w:szCs w:val="20"/>
            <w:lang w:val="en-GB"/>
          </w:rPr>
          <w:t xml:space="preserve"> </w:t>
        </w:r>
        <w:proofErr w:type="gramStart"/>
        <w:r w:rsidR="008C2AC2">
          <w:rPr>
            <w:rFonts w:ascii="Palatino Linotype" w:eastAsia="Palatino Linotype" w:hAnsi="Palatino Linotype" w:cs="Palatino Linotype"/>
            <w:sz w:val="20"/>
            <w:szCs w:val="20"/>
            <w:lang w:val="en-GB"/>
          </w:rPr>
          <w:t>was used</w:t>
        </w:r>
        <w:proofErr w:type="gramEnd"/>
        <w:r w:rsidR="008C2AC2">
          <w:rPr>
            <w:rFonts w:ascii="Palatino Linotype" w:eastAsia="Palatino Linotype" w:hAnsi="Palatino Linotype" w:cs="Palatino Linotype"/>
            <w:sz w:val="20"/>
            <w:szCs w:val="20"/>
            <w:lang w:val="en-GB"/>
          </w:rPr>
          <w:t xml:space="preserve"> to develop the keyword map</w:t>
        </w:r>
      </w:ins>
      <w:r w:rsidRPr="00C10A63">
        <w:rPr>
          <w:rFonts w:ascii="Palatino Linotype" w:eastAsia="Palatino Linotype" w:hAnsi="Palatino Linotype" w:cs="Palatino Linotype"/>
          <w:color w:val="auto"/>
          <w:sz w:val="20"/>
          <w:szCs w:val="20"/>
        </w:rPr>
        <w:t xml:space="preserve">. </w:t>
      </w:r>
      <w:del w:id="15" w:author="Tatjana Vilutienė" w:date="2021-09-20T17:08:00Z">
        <w:r w:rsidRPr="00C10A63" w:rsidDel="00011D56">
          <w:rPr>
            <w:rFonts w:ascii="Palatino Linotype" w:eastAsia="Palatino Linotype" w:hAnsi="Palatino Linotype" w:cs="Palatino Linotype"/>
            <w:color w:val="auto"/>
            <w:sz w:val="20"/>
            <w:szCs w:val="20"/>
          </w:rPr>
          <w:delText>The uniqueness of</w:delText>
        </w:r>
        <w:r w:rsidR="00C46700" w:rsidRPr="00C10A63" w:rsidDel="00011D56">
          <w:rPr>
            <w:rFonts w:ascii="Palatino Linotype" w:eastAsia="Palatino Linotype" w:hAnsi="Palatino Linotype" w:cs="Palatino Linotype"/>
            <w:color w:val="auto"/>
            <w:sz w:val="20"/>
            <w:szCs w:val="20"/>
          </w:rPr>
          <w:delText xml:space="preserve"> this approach</w:delText>
        </w:r>
        <w:r w:rsidRPr="00C10A63" w:rsidDel="00011D56">
          <w:rPr>
            <w:rFonts w:ascii="Palatino Linotype" w:eastAsia="Palatino Linotype" w:hAnsi="Palatino Linotype" w:cs="Palatino Linotype"/>
            <w:color w:val="auto"/>
            <w:sz w:val="20"/>
            <w:szCs w:val="20"/>
          </w:rPr>
          <w:delText xml:space="preserve"> is that</w:delText>
        </w:r>
      </w:del>
      <w:del w:id="16" w:author="Tatjana Vilutienė" w:date="2021-09-20T17:19:00Z">
        <w:r w:rsidRPr="00C10A63" w:rsidDel="00131999">
          <w:rPr>
            <w:rFonts w:ascii="Palatino Linotype" w:eastAsia="Palatino Linotype" w:hAnsi="Palatino Linotype" w:cs="Palatino Linotype"/>
            <w:color w:val="auto"/>
            <w:sz w:val="20"/>
            <w:szCs w:val="20"/>
          </w:rPr>
          <w:delText xml:space="preserve"> different results </w:delText>
        </w:r>
        <w:r w:rsidR="00C46700" w:rsidRPr="00C10A63" w:rsidDel="00131999">
          <w:rPr>
            <w:rFonts w:ascii="Palatino Linotype" w:eastAsia="Palatino Linotype" w:hAnsi="Palatino Linotype" w:cs="Palatino Linotype"/>
            <w:color w:val="auto"/>
            <w:sz w:val="20"/>
            <w:szCs w:val="20"/>
          </w:rPr>
          <w:delText>are generated in comparison to</w:delText>
        </w:r>
      </w:del>
      <w:ins w:id="17" w:author="English Editor" w:date="2021-09-17T14:48:00Z">
        <w:del w:id="18" w:author="Tatjana Vilutienė" w:date="2021-09-20T17:19:00Z">
          <w:r w:rsidR="00C46700" w:rsidRPr="00C10A63" w:rsidDel="00131999">
            <w:rPr>
              <w:rFonts w:ascii="Palatino Linotype" w:eastAsia="Palatino Linotype" w:hAnsi="Palatino Linotype" w:cs="Palatino Linotype"/>
              <w:color w:val="auto"/>
              <w:sz w:val="20"/>
              <w:szCs w:val="20"/>
            </w:rPr>
            <w:delText xml:space="preserve"> </w:delText>
          </w:r>
        </w:del>
      </w:ins>
      <w:del w:id="19" w:author="Tatjana Vilutienė" w:date="2021-09-20T17:19:00Z">
        <w:r w:rsidRPr="00C10A63" w:rsidDel="00131999">
          <w:rPr>
            <w:rFonts w:ascii="Palatino Linotype" w:eastAsia="Palatino Linotype" w:hAnsi="Palatino Linotype" w:cs="Palatino Linotype"/>
            <w:color w:val="auto"/>
            <w:sz w:val="20"/>
            <w:szCs w:val="20"/>
          </w:rPr>
          <w:delText>other review studies</w:delText>
        </w:r>
        <w:r w:rsidR="008A158D" w:rsidRPr="00C10A63" w:rsidDel="00131999">
          <w:rPr>
            <w:rFonts w:ascii="Palatino Linotype" w:eastAsia="Palatino Linotype" w:hAnsi="Palatino Linotype" w:cs="Palatino Linotype"/>
            <w:color w:val="auto"/>
            <w:sz w:val="20"/>
            <w:szCs w:val="20"/>
          </w:rPr>
          <w:delText>;</w:delText>
        </w:r>
        <w:r w:rsidRPr="00C10A63" w:rsidDel="00131999">
          <w:rPr>
            <w:rFonts w:ascii="Palatino Linotype" w:eastAsia="Palatino Linotype" w:hAnsi="Palatino Linotype" w:cs="Palatino Linotype"/>
            <w:color w:val="auto"/>
            <w:sz w:val="20"/>
            <w:szCs w:val="20"/>
          </w:rPr>
          <w:delText xml:space="preserve"> specifically, </w:delText>
        </w:r>
      </w:del>
      <w:del w:id="20" w:author="Tatjana Vilutienė" w:date="2021-09-20T17:20:00Z">
        <w:r w:rsidRPr="00C10A63" w:rsidDel="00131999">
          <w:rPr>
            <w:rFonts w:ascii="Palatino Linotype" w:eastAsia="Palatino Linotype" w:hAnsi="Palatino Linotype" w:cs="Palatino Linotype"/>
            <w:color w:val="auto"/>
            <w:sz w:val="20"/>
            <w:szCs w:val="20"/>
          </w:rPr>
          <w:delText xml:space="preserve">the </w:delText>
        </w:r>
      </w:del>
      <w:del w:id="21" w:author="Tatjana Vilutienė" w:date="2021-09-20T17:22:00Z">
        <w:r w:rsidRPr="00C10A63" w:rsidDel="008C2AC2">
          <w:rPr>
            <w:rFonts w:ascii="Palatino Linotype" w:eastAsia="Palatino Linotype" w:hAnsi="Palatino Linotype" w:cs="Palatino Linotype"/>
            <w:color w:val="auto"/>
            <w:sz w:val="20"/>
            <w:szCs w:val="20"/>
          </w:rPr>
          <w:delText xml:space="preserve">keyword map </w:delText>
        </w:r>
        <w:r w:rsidR="00C46700" w:rsidRPr="00C10A63" w:rsidDel="008C2AC2">
          <w:rPr>
            <w:rFonts w:ascii="Palatino Linotype" w:eastAsia="Palatino Linotype" w:hAnsi="Palatino Linotype" w:cs="Palatino Linotype"/>
            <w:color w:val="auto"/>
            <w:sz w:val="20"/>
            <w:szCs w:val="20"/>
          </w:rPr>
          <w:delText xml:space="preserve">was produced </w:delText>
        </w:r>
        <w:r w:rsidRPr="00C10A63" w:rsidDel="008C2AC2">
          <w:rPr>
            <w:rFonts w:ascii="Palatino Linotype" w:eastAsia="Palatino Linotype" w:hAnsi="Palatino Linotype" w:cs="Palatino Linotype"/>
            <w:color w:val="auto"/>
            <w:sz w:val="20"/>
            <w:szCs w:val="20"/>
          </w:rPr>
          <w:delText xml:space="preserve">based on data taken from both databases, </w:delText>
        </w:r>
        <w:r w:rsidR="0003550E" w:rsidRPr="00C10A63" w:rsidDel="008C2AC2">
          <w:rPr>
            <w:rFonts w:ascii="Palatino Linotype" w:eastAsia="Palatino Linotype" w:hAnsi="Palatino Linotype" w:cs="Palatino Linotype"/>
            <w:color w:val="auto"/>
            <w:sz w:val="20"/>
            <w:szCs w:val="20"/>
          </w:rPr>
          <w:delText xml:space="preserve">and </w:delText>
        </w:r>
        <w:r w:rsidR="00D747DA" w:rsidRPr="00C10A63" w:rsidDel="008C2AC2">
          <w:rPr>
            <w:rFonts w:ascii="Palatino Linotype" w:eastAsia="Palatino Linotype" w:hAnsi="Palatino Linotype" w:cs="Palatino Linotype"/>
            <w:color w:val="auto"/>
            <w:sz w:val="20"/>
            <w:szCs w:val="20"/>
          </w:rPr>
          <w:delText xml:space="preserve">a </w:delText>
        </w:r>
        <w:r w:rsidRPr="00C10A63" w:rsidDel="008C2AC2">
          <w:rPr>
            <w:rFonts w:ascii="Palatino Linotype" w:eastAsia="Palatino Linotype" w:hAnsi="Palatino Linotype" w:cs="Palatino Linotype"/>
            <w:color w:val="auto"/>
            <w:sz w:val="20"/>
            <w:szCs w:val="20"/>
          </w:rPr>
          <w:delText xml:space="preserve">thesaurus was developed </w:delText>
        </w:r>
      </w:del>
      <w:del w:id="22" w:author="Tatjana Vilutienė" w:date="2021-09-20T17:05:00Z">
        <w:r w:rsidRPr="00C10A63" w:rsidDel="00011D56">
          <w:rPr>
            <w:rFonts w:ascii="Palatino Linotype" w:eastAsia="Palatino Linotype" w:hAnsi="Palatino Linotype" w:cs="Palatino Linotype"/>
            <w:color w:val="auto"/>
            <w:sz w:val="20"/>
            <w:szCs w:val="20"/>
          </w:rPr>
          <w:delText>for this purpose</w:delText>
        </w:r>
      </w:del>
      <w:del w:id="23" w:author="Tatjana Vilutienė" w:date="2021-09-22T12:10:00Z">
        <w:r w:rsidRPr="00C10A63" w:rsidDel="00FB0320">
          <w:rPr>
            <w:rFonts w:ascii="Palatino Linotype" w:eastAsia="Palatino Linotype" w:hAnsi="Palatino Linotype" w:cs="Palatino Linotype"/>
            <w:color w:val="auto"/>
            <w:sz w:val="20"/>
            <w:szCs w:val="20"/>
          </w:rPr>
          <w:delText xml:space="preserve">. </w:delText>
        </w:r>
      </w:del>
      <w:del w:id="24" w:author="Tatjana Vilutienė" w:date="2021-09-20T17:22:00Z">
        <w:r w:rsidRPr="00C10A63" w:rsidDel="008C2AC2">
          <w:rPr>
            <w:rFonts w:ascii="Palatino Linotype" w:eastAsia="Palatino Linotype" w:hAnsi="Palatino Linotype" w:cs="Palatino Linotype"/>
            <w:color w:val="auto"/>
            <w:sz w:val="20"/>
            <w:szCs w:val="20"/>
          </w:rPr>
          <w:delText>The developed thesaurus can be used repeatedly to perform similar studies and to update existing review</w:delText>
        </w:r>
        <w:r w:rsidR="00C46700" w:rsidRPr="00C10A63" w:rsidDel="008C2AC2">
          <w:rPr>
            <w:rFonts w:ascii="Palatino Linotype" w:eastAsia="Palatino Linotype" w:hAnsi="Palatino Linotype" w:cs="Palatino Linotype"/>
            <w:color w:val="auto"/>
            <w:sz w:val="20"/>
            <w:szCs w:val="20"/>
          </w:rPr>
          <w:delText>s</w:delText>
        </w:r>
        <w:r w:rsidR="0003550E" w:rsidRPr="00C10A63" w:rsidDel="008C2AC2">
          <w:rPr>
            <w:rFonts w:ascii="Palatino Linotype" w:eastAsia="Palatino Linotype" w:hAnsi="Palatino Linotype" w:cs="Palatino Linotype"/>
            <w:sz w:val="20"/>
            <w:szCs w:val="20"/>
          </w:rPr>
          <w:delText>.</w:delText>
        </w:r>
      </w:del>
      <w:ins w:id="25" w:author="Tatjana Vilutienė" w:date="2021-09-20T17:05:00Z">
        <w:r w:rsidR="00011D56">
          <w:rPr>
            <w:rFonts w:ascii="Palatino Linotype" w:eastAsia="Palatino Linotype" w:hAnsi="Palatino Linotype" w:cs="Palatino Linotype"/>
            <w:sz w:val="20"/>
            <w:szCs w:val="20"/>
          </w:rPr>
          <w:t>The main findings of this study indicate</w:t>
        </w:r>
      </w:ins>
      <w:ins w:id="26" w:author="Tatjana Vilutienė" w:date="2021-09-20T17:09:00Z">
        <w:r w:rsidR="00011D56">
          <w:rPr>
            <w:rFonts w:ascii="Palatino Linotype" w:eastAsia="Palatino Linotype" w:hAnsi="Palatino Linotype" w:cs="Palatino Linotype"/>
            <w:sz w:val="20"/>
            <w:szCs w:val="20"/>
          </w:rPr>
          <w:t xml:space="preserve"> that</w:t>
        </w:r>
      </w:ins>
      <w:ins w:id="27" w:author="Tatjana Vilutienė" w:date="2021-09-20T17:05:00Z">
        <w:r w:rsidR="00011D56">
          <w:rPr>
            <w:rFonts w:ascii="Palatino Linotype" w:eastAsia="Palatino Linotype" w:hAnsi="Palatino Linotype" w:cs="Palatino Linotype"/>
            <w:sz w:val="20"/>
            <w:szCs w:val="20"/>
          </w:rPr>
          <w:t xml:space="preserve"> </w:t>
        </w:r>
      </w:ins>
      <w:ins w:id="28" w:author="Tatjana Vilutienė" w:date="2021-09-20T17:07:00Z">
        <w:r w:rsidR="00011D56" w:rsidRPr="00011D56">
          <w:rPr>
            <w:rFonts w:ascii="Palatino Linotype" w:eastAsia="Palatino Linotype" w:hAnsi="Palatino Linotype" w:cs="Palatino Linotype"/>
            <w:sz w:val="20"/>
            <w:szCs w:val="20"/>
          </w:rPr>
          <w:t xml:space="preserve">many </w:t>
        </w:r>
      </w:ins>
      <w:ins w:id="29" w:author="Tatjana Vilutienė" w:date="2021-09-20T17:09:00Z">
        <w:r w:rsidR="00011D56">
          <w:rPr>
            <w:rFonts w:ascii="Palatino Linotype" w:eastAsia="Palatino Linotype" w:hAnsi="Palatino Linotype" w:cs="Palatino Linotype"/>
            <w:sz w:val="20"/>
            <w:szCs w:val="20"/>
          </w:rPr>
          <w:t>BIM-based applications</w:t>
        </w:r>
      </w:ins>
      <w:ins w:id="30" w:author="Tatjana Vilutienė" w:date="2021-09-20T17:07:00Z">
        <w:r w:rsidR="00011D56" w:rsidRPr="00011D56">
          <w:rPr>
            <w:rFonts w:ascii="Palatino Linotype" w:eastAsia="Palatino Linotype" w:hAnsi="Palatino Linotype" w:cs="Palatino Linotype"/>
            <w:sz w:val="20"/>
            <w:szCs w:val="20"/>
          </w:rPr>
          <w:t xml:space="preserve"> </w:t>
        </w:r>
        <w:proofErr w:type="gramStart"/>
        <w:r w:rsidR="00011D56" w:rsidRPr="00011D56">
          <w:rPr>
            <w:rFonts w:ascii="Palatino Linotype" w:eastAsia="Palatino Linotype" w:hAnsi="Palatino Linotype" w:cs="Palatino Linotype"/>
            <w:sz w:val="20"/>
            <w:szCs w:val="20"/>
          </w:rPr>
          <w:t xml:space="preserve">can be </w:t>
        </w:r>
      </w:ins>
      <w:ins w:id="31" w:author="Tatjana Vilutienė" w:date="2021-09-20T17:09:00Z">
        <w:r w:rsidR="00011D56">
          <w:rPr>
            <w:rFonts w:ascii="Palatino Linotype" w:eastAsia="Palatino Linotype" w:hAnsi="Palatino Linotype" w:cs="Palatino Linotype"/>
            <w:sz w:val="20"/>
            <w:szCs w:val="20"/>
          </w:rPr>
          <w:t>used</w:t>
        </w:r>
      </w:ins>
      <w:proofErr w:type="gramEnd"/>
      <w:ins w:id="32" w:author="Tatjana Vilutienė" w:date="2021-09-20T17:07:00Z">
        <w:r w:rsidR="00011D56" w:rsidRPr="00011D56">
          <w:rPr>
            <w:rFonts w:ascii="Palatino Linotype" w:eastAsia="Palatino Linotype" w:hAnsi="Palatino Linotype" w:cs="Palatino Linotype"/>
            <w:sz w:val="20"/>
            <w:szCs w:val="20"/>
          </w:rPr>
          <w:t xml:space="preserve"> </w:t>
        </w:r>
        <w:r w:rsidR="00011D56">
          <w:rPr>
            <w:rFonts w:ascii="Palatino Linotype" w:eastAsia="Palatino Linotype" w:hAnsi="Palatino Linotype" w:cs="Palatino Linotype"/>
            <w:sz w:val="20"/>
            <w:szCs w:val="20"/>
          </w:rPr>
          <w:t>to analyz</w:t>
        </w:r>
        <w:r w:rsidR="00011D56" w:rsidRPr="00011D56">
          <w:rPr>
            <w:rFonts w:ascii="Palatino Linotype" w:eastAsia="Palatino Linotype" w:hAnsi="Palatino Linotype" w:cs="Palatino Linotype"/>
            <w:sz w:val="20"/>
            <w:szCs w:val="20"/>
          </w:rPr>
          <w:t>e the building energy performance at all stages</w:t>
        </w:r>
      </w:ins>
      <w:ins w:id="33" w:author="Tatjana Vilutienė" w:date="2021-09-20T17:24:00Z">
        <w:r w:rsidR="008C2AC2" w:rsidRPr="008C2AC2">
          <w:rPr>
            <w:rFonts w:ascii="Palatino Linotype" w:eastAsia="Palatino Linotype" w:hAnsi="Palatino Linotype" w:cs="Palatino Linotype"/>
            <w:sz w:val="20"/>
            <w:szCs w:val="20"/>
            <w:lang w:val="en-GB"/>
          </w:rPr>
          <w:t xml:space="preserve"> </w:t>
        </w:r>
        <w:r w:rsidR="008C2AC2">
          <w:rPr>
            <w:rFonts w:ascii="Palatino Linotype" w:eastAsia="Palatino Linotype" w:hAnsi="Palatino Linotype" w:cs="Palatino Linotype"/>
            <w:sz w:val="20"/>
            <w:szCs w:val="20"/>
            <w:lang w:val="en-GB"/>
          </w:rPr>
          <w:t>of building life cycle</w:t>
        </w:r>
      </w:ins>
      <w:ins w:id="34" w:author="Tatjana Vilutienė" w:date="2021-09-20T17:08:00Z">
        <w:r w:rsidR="00011D56">
          <w:rPr>
            <w:rFonts w:ascii="Palatino Linotype" w:eastAsia="Palatino Linotype" w:hAnsi="Palatino Linotype" w:cs="Palatino Linotype"/>
            <w:sz w:val="20"/>
            <w:szCs w:val="20"/>
          </w:rPr>
          <w:t>.</w:t>
        </w:r>
      </w:ins>
      <w:ins w:id="35" w:author="Tatjana Vilutienė" w:date="2021-09-20T17:13:00Z">
        <w:r w:rsidR="00131999">
          <w:rPr>
            <w:rFonts w:ascii="Palatino Linotype" w:eastAsia="Palatino Linotype" w:hAnsi="Palatino Linotype" w:cs="Palatino Linotype"/>
            <w:sz w:val="20"/>
            <w:szCs w:val="20"/>
          </w:rPr>
          <w:t xml:space="preserve"> </w:t>
        </w:r>
      </w:ins>
      <w:ins w:id="36" w:author="Tatjana Vilutienė" w:date="2021-09-20T17:14:00Z">
        <w:r w:rsidR="00131999">
          <w:rPr>
            <w:rFonts w:ascii="Palatino Linotype" w:eastAsia="Palatino Linotype" w:hAnsi="Palatino Linotype" w:cs="Palatino Linotype"/>
            <w:sz w:val="20"/>
            <w:szCs w:val="20"/>
          </w:rPr>
          <w:t>However, t</w:t>
        </w:r>
      </w:ins>
      <w:ins w:id="37" w:author="Tatjana Vilutienė" w:date="2021-09-20T17:13:00Z">
        <w:r w:rsidR="00131999" w:rsidRPr="00C10A63">
          <w:rPr>
            <w:rFonts w:ascii="Palatino Linotype" w:eastAsia="Palatino Linotype" w:hAnsi="Palatino Linotype" w:cs="Palatino Linotype"/>
            <w:color w:val="auto"/>
            <w:sz w:val="20"/>
            <w:szCs w:val="20"/>
          </w:rPr>
          <w:t>he applications of BIM in conjunction with other information technologies are limited and still are in the initial stage</w:t>
        </w:r>
        <w:r w:rsidR="00131999">
          <w:rPr>
            <w:rFonts w:ascii="Palatino Linotype" w:eastAsia="Palatino Linotype" w:hAnsi="Palatino Linotype" w:cs="Palatino Linotype"/>
            <w:color w:val="auto"/>
            <w:sz w:val="20"/>
            <w:szCs w:val="20"/>
          </w:rPr>
          <w:t xml:space="preserve">. </w:t>
        </w:r>
      </w:ins>
      <w:ins w:id="38" w:author="Tatjana Vilutienė" w:date="2021-09-20T17:14:00Z">
        <w:r w:rsidR="00131999">
          <w:rPr>
            <w:rFonts w:ascii="Palatino Linotype" w:eastAsia="Palatino Linotype" w:hAnsi="Palatino Linotype" w:cs="Palatino Linotype"/>
            <w:color w:val="auto"/>
            <w:sz w:val="20"/>
            <w:szCs w:val="20"/>
          </w:rPr>
          <w:t>In future, t</w:t>
        </w:r>
        <w:r w:rsidR="00131999" w:rsidRPr="00C10A63">
          <w:rPr>
            <w:rFonts w:ascii="Palatino Linotype" w:eastAsia="Palatino Linotype" w:hAnsi="Palatino Linotype" w:cs="Palatino Linotype"/>
            <w:color w:val="auto"/>
            <w:sz w:val="20"/>
            <w:szCs w:val="20"/>
          </w:rPr>
          <w:t xml:space="preserve">he main improvements </w:t>
        </w:r>
        <w:proofErr w:type="gramStart"/>
        <w:r w:rsidR="00131999" w:rsidRPr="00C10A63">
          <w:rPr>
            <w:rFonts w:ascii="Palatino Linotype" w:eastAsia="Palatino Linotype" w:hAnsi="Palatino Linotype" w:cs="Palatino Linotype"/>
            <w:color w:val="auto"/>
            <w:sz w:val="20"/>
            <w:szCs w:val="20"/>
          </w:rPr>
          <w:t>should be focused</w:t>
        </w:r>
        <w:proofErr w:type="gramEnd"/>
        <w:r w:rsidR="00131999" w:rsidRPr="00C10A63">
          <w:rPr>
            <w:rFonts w:ascii="Palatino Linotype" w:eastAsia="Palatino Linotype" w:hAnsi="Palatino Linotype" w:cs="Palatino Linotype"/>
            <w:color w:val="auto"/>
            <w:sz w:val="20"/>
            <w:szCs w:val="20"/>
          </w:rPr>
          <w:t xml:space="preserve"> on </w:t>
        </w:r>
        <w:r w:rsidR="00131999" w:rsidRPr="00FB0320">
          <w:rPr>
            <w:rFonts w:ascii="Palatino Linotype" w:eastAsia="Palatino Linotype" w:hAnsi="Palatino Linotype" w:cs="Palatino Linotype"/>
            <w:color w:val="auto"/>
            <w:sz w:val="20"/>
            <w:szCs w:val="20"/>
          </w:rPr>
          <w:t>process, model, system, tool</w:t>
        </w:r>
        <w:r w:rsidR="00131999" w:rsidRPr="00C10A63">
          <w:rPr>
            <w:rFonts w:ascii="Palatino Linotype" w:eastAsia="Palatino Linotype" w:hAnsi="Palatino Linotype" w:cs="Palatino Linotype"/>
            <w:color w:val="auto"/>
            <w:sz w:val="20"/>
            <w:szCs w:val="20"/>
          </w:rPr>
          <w:t>, use and information modeling.</w:t>
        </w:r>
      </w:ins>
      <w:ins w:id="39" w:author="Tatjana Vilutienė" w:date="2021-09-20T17:15:00Z">
        <w:r w:rsidR="00131999">
          <w:rPr>
            <w:rFonts w:ascii="Palatino Linotype" w:eastAsia="Palatino Linotype" w:hAnsi="Palatino Linotype" w:cs="Palatino Linotype"/>
            <w:color w:val="auto"/>
            <w:sz w:val="20"/>
            <w:szCs w:val="20"/>
          </w:rPr>
          <w:t xml:space="preserve"> T</w:t>
        </w:r>
        <w:r w:rsidR="00131999" w:rsidRPr="00131999">
          <w:rPr>
            <w:rFonts w:ascii="Palatino Linotype" w:eastAsia="Palatino Linotype" w:hAnsi="Palatino Linotype" w:cs="Palatino Linotype"/>
            <w:color w:val="auto"/>
            <w:sz w:val="20"/>
            <w:szCs w:val="20"/>
          </w:rPr>
          <w:t>he most promising</w:t>
        </w:r>
        <w:r w:rsidR="00490129">
          <w:rPr>
            <w:rFonts w:ascii="Palatino Linotype" w:eastAsia="Palatino Linotype" w:hAnsi="Palatino Linotype" w:cs="Palatino Linotype"/>
            <w:color w:val="auto"/>
            <w:sz w:val="20"/>
            <w:szCs w:val="20"/>
          </w:rPr>
          <w:t xml:space="preserve"> long-term solution is an open </w:t>
        </w:r>
        <w:r w:rsidR="00131999" w:rsidRPr="00131999">
          <w:rPr>
            <w:rFonts w:ascii="Palatino Linotype" w:eastAsia="Palatino Linotype" w:hAnsi="Palatino Linotype" w:cs="Palatino Linotype"/>
            <w:color w:val="auto"/>
            <w:sz w:val="20"/>
            <w:szCs w:val="20"/>
          </w:rPr>
          <w:t>BIM framework based on open standards, which allows the integration of BIM and energy simulation tools and satisfies specific data exchange requirements.</w:t>
        </w:r>
      </w:ins>
    </w:p>
    <w:p w14:paraId="3DBD790B" w14:textId="5354B753" w:rsidR="00030BC0" w:rsidRPr="00C10A63" w:rsidRDefault="0020791C">
      <w:pPr>
        <w:pBdr>
          <w:top w:val="nil"/>
          <w:left w:val="nil"/>
          <w:bottom w:val="nil"/>
          <w:right w:val="nil"/>
          <w:between w:val="nil"/>
        </w:pBdr>
        <w:spacing w:before="240" w:line="240" w:lineRule="auto"/>
        <w:ind w:left="113"/>
        <w:rPr>
          <w:rFonts w:ascii="Palatino Linotype" w:eastAsia="Palatino Linotype" w:hAnsi="Palatino Linotype" w:cs="Palatino Linotype"/>
          <w:sz w:val="20"/>
          <w:szCs w:val="20"/>
        </w:rPr>
      </w:pPr>
      <w:r w:rsidRPr="00C10A63">
        <w:rPr>
          <w:rFonts w:ascii="Palatino Linotype" w:eastAsia="Palatino Linotype" w:hAnsi="Palatino Linotype" w:cs="Palatino Linotype"/>
          <w:b/>
          <w:sz w:val="20"/>
          <w:szCs w:val="20"/>
        </w:rPr>
        <w:t xml:space="preserve">Keywords: </w:t>
      </w:r>
      <w:r w:rsidR="00FD6F44" w:rsidRPr="00C10A63">
        <w:rPr>
          <w:rFonts w:ascii="Palatino Linotype" w:eastAsia="Palatino Linotype" w:hAnsi="Palatino Linotype" w:cs="Palatino Linotype"/>
          <w:sz w:val="20"/>
          <w:szCs w:val="20"/>
        </w:rPr>
        <w:t>energy analysis; building life cycle; BIM; Building Information Model</w:t>
      </w:r>
      <w:r w:rsidR="00557FA9">
        <w:rPr>
          <w:rFonts w:ascii="Palatino Linotype" w:eastAsia="Palatino Linotype" w:hAnsi="Palatino Linotype" w:cs="Palatino Linotype"/>
          <w:sz w:val="20"/>
          <w:szCs w:val="20"/>
        </w:rPr>
        <w:t>ing</w:t>
      </w:r>
      <w:r w:rsidR="00FD6F44" w:rsidRPr="00C10A63">
        <w:rPr>
          <w:rFonts w:ascii="Palatino Linotype" w:eastAsia="Palatino Linotype" w:hAnsi="Palatino Linotype" w:cs="Palatino Linotype"/>
          <w:sz w:val="20"/>
          <w:szCs w:val="20"/>
        </w:rPr>
        <w:t xml:space="preserve">; </w:t>
      </w:r>
      <w:r w:rsidR="00FD6F44" w:rsidRPr="00C10A63">
        <w:rPr>
          <w:rFonts w:ascii="Palatino Linotype" w:eastAsia="Palatino Linotype" w:hAnsi="Palatino Linotype" w:cs="Palatino Linotype"/>
          <w:color w:val="auto"/>
          <w:sz w:val="20"/>
          <w:szCs w:val="20"/>
        </w:rPr>
        <w:t>systematic mapping</w:t>
      </w:r>
    </w:p>
    <w:p w14:paraId="28D9621B" w14:textId="77777777" w:rsidR="005B5C68" w:rsidRPr="00C10A63" w:rsidRDefault="005B5C68">
      <w:pPr>
        <w:pBdr>
          <w:top w:val="nil"/>
          <w:left w:val="nil"/>
          <w:bottom w:val="single" w:sz="6" w:space="1" w:color="000000"/>
          <w:right w:val="nil"/>
          <w:between w:val="nil"/>
        </w:pBdr>
        <w:spacing w:line="240" w:lineRule="auto"/>
        <w:rPr>
          <w:rFonts w:ascii="Palatino Linotype" w:eastAsia="Palatino Linotype" w:hAnsi="Palatino Linotype" w:cs="Palatino Linotype"/>
          <w:sz w:val="20"/>
          <w:szCs w:val="20"/>
        </w:rPr>
      </w:pPr>
    </w:p>
    <w:p w14:paraId="369567BF" w14:textId="77777777" w:rsidR="00030BC0" w:rsidRPr="00C10A63" w:rsidRDefault="0020791C">
      <w:pPr>
        <w:pBdr>
          <w:top w:val="nil"/>
          <w:left w:val="nil"/>
          <w:bottom w:val="nil"/>
          <w:right w:val="nil"/>
          <w:between w:val="nil"/>
        </w:pBdr>
        <w:spacing w:before="240" w:after="120" w:line="240" w:lineRule="auto"/>
        <w:jc w:val="left"/>
        <w:rPr>
          <w:rFonts w:ascii="Palatino Linotype" w:eastAsia="Palatino Linotype" w:hAnsi="Palatino Linotype" w:cs="Palatino Linotype"/>
          <w:b/>
          <w:sz w:val="20"/>
          <w:szCs w:val="20"/>
        </w:rPr>
      </w:pPr>
      <w:r w:rsidRPr="00C10A63">
        <w:rPr>
          <w:rFonts w:ascii="Palatino Linotype" w:eastAsia="Palatino Linotype" w:hAnsi="Palatino Linotype" w:cs="Palatino Linotype"/>
          <w:b/>
          <w:sz w:val="20"/>
          <w:szCs w:val="20"/>
        </w:rPr>
        <w:t>1. Introduction</w:t>
      </w:r>
    </w:p>
    <w:p w14:paraId="218F6117" w14:textId="00D5A4CD" w:rsidR="00030BC0" w:rsidRPr="00C10A63" w:rsidRDefault="0020791C">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bookmarkStart w:id="40" w:name="bookmark=id.30j0zll" w:colFirst="0" w:colLast="0"/>
      <w:bookmarkStart w:id="41" w:name="bookmark=id.gjdgxs" w:colFirst="0" w:colLast="0"/>
      <w:bookmarkEnd w:id="40"/>
      <w:bookmarkEnd w:id="41"/>
      <w:r w:rsidRPr="00C10A63">
        <w:rPr>
          <w:rFonts w:ascii="Palatino Linotype" w:eastAsia="Palatino Linotype" w:hAnsi="Palatino Linotype" w:cs="Palatino Linotype"/>
          <w:color w:val="auto"/>
          <w:sz w:val="20"/>
          <w:szCs w:val="20"/>
        </w:rPr>
        <w:t xml:space="preserve">For </w:t>
      </w:r>
      <w:r w:rsidR="00C46700" w:rsidRPr="00C10A63">
        <w:rPr>
          <w:rFonts w:ascii="Palatino Linotype" w:eastAsia="Palatino Linotype" w:hAnsi="Palatino Linotype" w:cs="Palatino Linotype"/>
          <w:color w:val="auto"/>
          <w:sz w:val="20"/>
          <w:szCs w:val="20"/>
        </w:rPr>
        <w:t>several</w:t>
      </w:r>
      <w:r w:rsidRPr="00C10A63">
        <w:rPr>
          <w:rFonts w:ascii="Palatino Linotype" w:eastAsia="Palatino Linotype" w:hAnsi="Palatino Linotype" w:cs="Palatino Linotype"/>
          <w:color w:val="auto"/>
          <w:sz w:val="20"/>
          <w:szCs w:val="20"/>
        </w:rPr>
        <w:t xml:space="preserve"> decades, </w:t>
      </w:r>
      <w:r w:rsidR="00C46700" w:rsidRPr="00C10A63">
        <w:rPr>
          <w:rFonts w:ascii="Palatino Linotype" w:eastAsia="Palatino Linotype" w:hAnsi="Palatino Linotype" w:cs="Palatino Linotype"/>
          <w:color w:val="auto"/>
          <w:sz w:val="20"/>
          <w:szCs w:val="20"/>
        </w:rPr>
        <w:t>the</w:t>
      </w:r>
      <w:r w:rsidRPr="00C10A63">
        <w:rPr>
          <w:rFonts w:ascii="Palatino Linotype" w:eastAsia="Palatino Linotype" w:hAnsi="Palatino Linotype" w:cs="Palatino Linotype"/>
          <w:color w:val="auto"/>
          <w:sz w:val="20"/>
          <w:szCs w:val="20"/>
        </w:rPr>
        <w:t xml:space="preserve"> large share of global energy consumption </w:t>
      </w:r>
      <w:r w:rsidR="00C46700" w:rsidRPr="00C10A63">
        <w:rPr>
          <w:rFonts w:ascii="Palatino Linotype" w:eastAsia="Palatino Linotype" w:hAnsi="Palatino Linotype" w:cs="Palatino Linotype"/>
          <w:color w:val="auto"/>
          <w:sz w:val="20"/>
          <w:szCs w:val="20"/>
        </w:rPr>
        <w:t xml:space="preserve">devoted to </w:t>
      </w:r>
      <w:r w:rsidRPr="00C10A63">
        <w:rPr>
          <w:rFonts w:ascii="Palatino Linotype" w:eastAsia="Palatino Linotype" w:hAnsi="Palatino Linotype" w:cs="Palatino Linotype"/>
          <w:color w:val="auto"/>
          <w:sz w:val="20"/>
          <w:szCs w:val="20"/>
        </w:rPr>
        <w:t>creat</w:t>
      </w:r>
      <w:r w:rsidR="00C46700" w:rsidRPr="00C10A63">
        <w:rPr>
          <w:rFonts w:ascii="Palatino Linotype" w:eastAsia="Palatino Linotype" w:hAnsi="Palatino Linotype" w:cs="Palatino Linotype"/>
          <w:color w:val="auto"/>
          <w:sz w:val="20"/>
          <w:szCs w:val="20"/>
        </w:rPr>
        <w:t>ing</w:t>
      </w:r>
      <w:r w:rsidRPr="00C10A63">
        <w:rPr>
          <w:rFonts w:ascii="Palatino Linotype" w:eastAsia="Palatino Linotype" w:hAnsi="Palatino Linotype" w:cs="Palatino Linotype"/>
          <w:color w:val="auto"/>
          <w:sz w:val="20"/>
          <w:szCs w:val="20"/>
        </w:rPr>
        <w:t xml:space="preserve"> an indoor microclimate has </w:t>
      </w:r>
      <w:r w:rsidR="00C46700" w:rsidRPr="00C10A63">
        <w:rPr>
          <w:rFonts w:ascii="Palatino Linotype" w:eastAsia="Palatino Linotype" w:hAnsi="Palatino Linotype" w:cs="Palatino Linotype"/>
          <w:color w:val="auto"/>
          <w:sz w:val="20"/>
          <w:szCs w:val="20"/>
        </w:rPr>
        <w:t>been of significant</w:t>
      </w:r>
      <w:r w:rsidRPr="00C10A63">
        <w:rPr>
          <w:rFonts w:ascii="Palatino Linotype" w:eastAsia="Palatino Linotype" w:hAnsi="Palatino Linotype" w:cs="Palatino Linotype"/>
          <w:color w:val="auto"/>
          <w:sz w:val="20"/>
          <w:szCs w:val="20"/>
        </w:rPr>
        <w:t xml:space="preserve"> interest </w:t>
      </w:r>
      <w:r w:rsidR="00C46700" w:rsidRPr="00C10A63">
        <w:rPr>
          <w:rFonts w:ascii="Palatino Linotype" w:eastAsia="Palatino Linotype" w:hAnsi="Palatino Linotype" w:cs="Palatino Linotype"/>
          <w:color w:val="auto"/>
          <w:sz w:val="20"/>
          <w:szCs w:val="20"/>
        </w:rPr>
        <w:t xml:space="preserve">among </w:t>
      </w:r>
      <w:r w:rsidRPr="00C10A63">
        <w:rPr>
          <w:rFonts w:ascii="Palatino Linotype" w:eastAsia="Palatino Linotype" w:hAnsi="Palatino Linotype" w:cs="Palatino Linotype"/>
          <w:color w:val="auto"/>
          <w:sz w:val="20"/>
          <w:szCs w:val="20"/>
        </w:rPr>
        <w:t xml:space="preserve">the </w:t>
      </w:r>
      <w:r w:rsidR="00A3664E" w:rsidRPr="00C10A63">
        <w:rPr>
          <w:rFonts w:ascii="Palatino Linotype" w:eastAsia="Palatino Linotype" w:hAnsi="Palatino Linotype" w:cs="Palatino Linotype"/>
          <w:color w:val="auto"/>
          <w:sz w:val="20"/>
          <w:szCs w:val="20"/>
        </w:rPr>
        <w:t>worldwide</w:t>
      </w:r>
      <w:r w:rsidRPr="00C10A63">
        <w:rPr>
          <w:rFonts w:ascii="Palatino Linotype" w:eastAsia="Palatino Linotype" w:hAnsi="Palatino Linotype" w:cs="Palatino Linotype"/>
          <w:color w:val="auto"/>
          <w:sz w:val="20"/>
          <w:szCs w:val="20"/>
        </w:rPr>
        <w:t xml:space="preserve"> community and</w:t>
      </w:r>
      <w:r w:rsidR="00C46700" w:rsidRPr="00C10A63">
        <w:rPr>
          <w:rFonts w:ascii="Palatino Linotype" w:eastAsia="Palatino Linotype" w:hAnsi="Palatino Linotype" w:cs="Palatino Linotype"/>
          <w:color w:val="auto"/>
          <w:sz w:val="20"/>
          <w:szCs w:val="20"/>
        </w:rPr>
        <w:t xml:space="preserve"> has often been a </w:t>
      </w:r>
      <w:r w:rsidR="0058543A" w:rsidRPr="00C10A63">
        <w:rPr>
          <w:rFonts w:ascii="Palatino Linotype" w:eastAsia="Palatino Linotype" w:hAnsi="Palatino Linotype" w:cs="Palatino Linotype"/>
          <w:color w:val="auto"/>
          <w:sz w:val="20"/>
          <w:szCs w:val="20"/>
        </w:rPr>
        <w:t>policy focus</w:t>
      </w:r>
      <w:r w:rsidRPr="00C10A63">
        <w:rPr>
          <w:rFonts w:ascii="Palatino Linotype" w:eastAsia="Palatino Linotype" w:hAnsi="Palatino Linotype" w:cs="Palatino Linotype"/>
          <w:color w:val="auto"/>
          <w:sz w:val="20"/>
          <w:szCs w:val="20"/>
        </w:rPr>
        <w:t xml:space="preserve">. </w:t>
      </w:r>
      <w:del w:id="42" w:author="Rasa Džiugaitė-Tumėnienė" w:date="2021-09-24T10:03:00Z">
        <w:r w:rsidRPr="00A85422" w:rsidDel="00223A9C">
          <w:rPr>
            <w:rFonts w:ascii="Palatino Linotype" w:eastAsia="Palatino Linotype" w:hAnsi="Palatino Linotype" w:cs="Palatino Linotype"/>
            <w:color w:val="auto"/>
            <w:sz w:val="20"/>
            <w:szCs w:val="20"/>
            <w:highlight w:val="yellow"/>
          </w:rPr>
          <w:delText xml:space="preserve">The European Union (EU) </w:delText>
        </w:r>
        <w:r w:rsidR="00C46700" w:rsidRPr="00A85422" w:rsidDel="00223A9C">
          <w:rPr>
            <w:rFonts w:ascii="Palatino Linotype" w:eastAsia="Palatino Linotype" w:hAnsi="Palatino Linotype" w:cs="Palatino Linotype"/>
            <w:color w:val="auto"/>
            <w:sz w:val="20"/>
            <w:szCs w:val="20"/>
            <w:highlight w:val="yellow"/>
          </w:rPr>
          <w:delText>frequently addresses</w:delText>
        </w:r>
        <w:r w:rsidRPr="00A85422" w:rsidDel="00223A9C">
          <w:rPr>
            <w:rFonts w:ascii="Palatino Linotype" w:eastAsia="Palatino Linotype" w:hAnsi="Palatino Linotype" w:cs="Palatino Linotype"/>
            <w:color w:val="auto"/>
            <w:sz w:val="20"/>
            <w:szCs w:val="20"/>
            <w:highlight w:val="yellow"/>
          </w:rPr>
          <w:delText xml:space="preserve"> the challenges </w:delText>
        </w:r>
        <w:r w:rsidR="00C46700" w:rsidRPr="00A85422" w:rsidDel="00223A9C">
          <w:rPr>
            <w:rFonts w:ascii="Palatino Linotype" w:eastAsia="Palatino Linotype" w:hAnsi="Palatino Linotype" w:cs="Palatino Linotype"/>
            <w:color w:val="auto"/>
            <w:sz w:val="20"/>
            <w:szCs w:val="20"/>
            <w:highlight w:val="yellow"/>
          </w:rPr>
          <w:delText xml:space="preserve">associated with </w:delText>
        </w:r>
        <w:commentRangeStart w:id="43"/>
        <w:r w:rsidRPr="00A85422" w:rsidDel="00223A9C">
          <w:rPr>
            <w:rFonts w:ascii="Palatino Linotype" w:eastAsia="Palatino Linotype" w:hAnsi="Palatino Linotype" w:cs="Palatino Linotype"/>
            <w:color w:val="auto"/>
            <w:sz w:val="20"/>
            <w:szCs w:val="20"/>
            <w:highlight w:val="yellow"/>
          </w:rPr>
          <w:delText>energy resources</w:delText>
        </w:r>
        <w:commentRangeEnd w:id="43"/>
        <w:r w:rsidR="00A85422" w:rsidRPr="00A85422" w:rsidDel="00223A9C">
          <w:rPr>
            <w:rStyle w:val="CommentReference"/>
            <w:highlight w:val="yellow"/>
          </w:rPr>
          <w:commentReference w:id="43"/>
        </w:r>
        <w:r w:rsidRPr="00A85422" w:rsidDel="00223A9C">
          <w:rPr>
            <w:rFonts w:ascii="Palatino Linotype" w:eastAsia="Palatino Linotype" w:hAnsi="Palatino Linotype" w:cs="Palatino Linotype"/>
            <w:color w:val="auto"/>
            <w:sz w:val="20"/>
            <w:szCs w:val="20"/>
            <w:highlight w:val="yellow"/>
          </w:rPr>
          <w:delText xml:space="preserve">, such as </w:delText>
        </w:r>
        <w:r w:rsidR="00C46700" w:rsidRPr="00A85422" w:rsidDel="00223A9C">
          <w:rPr>
            <w:rFonts w:ascii="Palatino Linotype" w:eastAsia="Palatino Linotype" w:hAnsi="Palatino Linotype" w:cs="Palatino Linotype"/>
            <w:color w:val="auto"/>
            <w:sz w:val="20"/>
            <w:szCs w:val="20"/>
            <w:highlight w:val="yellow"/>
          </w:rPr>
          <w:delText xml:space="preserve">the </w:delText>
        </w:r>
        <w:r w:rsidRPr="00A85422" w:rsidDel="00223A9C">
          <w:rPr>
            <w:rFonts w:ascii="Palatino Linotype" w:eastAsia="Palatino Linotype" w:hAnsi="Palatino Linotype" w:cs="Palatino Linotype"/>
            <w:color w:val="auto"/>
            <w:sz w:val="20"/>
            <w:szCs w:val="20"/>
            <w:highlight w:val="yellow"/>
          </w:rPr>
          <w:delText xml:space="preserve">dependence on energy imports, the global supply of fossil fuels and </w:delText>
        </w:r>
        <w:r w:rsidR="00C46700" w:rsidRPr="00A85422" w:rsidDel="00223A9C">
          <w:rPr>
            <w:rFonts w:ascii="Palatino Linotype" w:eastAsia="Palatino Linotype" w:hAnsi="Palatino Linotype" w:cs="Palatino Linotype"/>
            <w:color w:val="auto"/>
            <w:sz w:val="20"/>
            <w:szCs w:val="20"/>
            <w:highlight w:val="yellow"/>
          </w:rPr>
          <w:delText xml:space="preserve">the threat </w:delText>
        </w:r>
        <w:r w:rsidR="00C46700" w:rsidRPr="00A85422" w:rsidDel="00223A9C">
          <w:rPr>
            <w:rFonts w:ascii="Palatino Linotype" w:eastAsia="Palatino Linotype" w:hAnsi="Palatino Linotype" w:cs="Palatino Linotype"/>
            <w:color w:val="auto"/>
            <w:sz w:val="20"/>
            <w:szCs w:val="20"/>
            <w:highlight w:val="yellow"/>
          </w:rPr>
          <w:lastRenderedPageBreak/>
          <w:delText xml:space="preserve">of </w:delText>
        </w:r>
        <w:r w:rsidRPr="00A85422" w:rsidDel="00223A9C">
          <w:rPr>
            <w:rFonts w:ascii="Palatino Linotype" w:eastAsia="Palatino Linotype" w:hAnsi="Palatino Linotype" w:cs="Palatino Linotype"/>
            <w:color w:val="auto"/>
            <w:sz w:val="20"/>
            <w:szCs w:val="20"/>
            <w:highlight w:val="yellow"/>
          </w:rPr>
          <w:delText>climate change.</w:delText>
        </w:r>
        <w:r w:rsidRPr="00C10A63" w:rsidDel="00223A9C">
          <w:rPr>
            <w:rFonts w:ascii="Palatino Linotype" w:eastAsia="Palatino Linotype" w:hAnsi="Palatino Linotype" w:cs="Palatino Linotype"/>
            <w:color w:val="auto"/>
            <w:sz w:val="20"/>
            <w:szCs w:val="20"/>
          </w:rPr>
          <w:delText xml:space="preserve"> </w:delText>
        </w:r>
        <w:commentRangeStart w:id="44"/>
        <w:commentRangeStart w:id="45"/>
        <w:r w:rsidRPr="00C10A63" w:rsidDel="00223A9C">
          <w:rPr>
            <w:rFonts w:ascii="Palatino Linotype" w:eastAsia="Palatino Linotype" w:hAnsi="Palatino Linotype" w:cs="Palatino Linotype"/>
            <w:color w:val="auto"/>
            <w:sz w:val="20"/>
            <w:szCs w:val="20"/>
          </w:rPr>
          <w:delText xml:space="preserve">However, the </w:delText>
        </w:r>
        <w:r w:rsidR="00C46700" w:rsidRPr="00C10A63" w:rsidDel="00223A9C">
          <w:rPr>
            <w:rFonts w:ascii="Palatino Linotype" w:eastAsia="Palatino Linotype" w:hAnsi="Palatino Linotype" w:cs="Palatino Linotype"/>
            <w:color w:val="auto"/>
            <w:sz w:val="20"/>
            <w:szCs w:val="20"/>
          </w:rPr>
          <w:delText xml:space="preserve">most important </w:delText>
        </w:r>
        <w:r w:rsidRPr="00C10A63" w:rsidDel="00223A9C">
          <w:rPr>
            <w:rFonts w:ascii="Palatino Linotype" w:eastAsia="Palatino Linotype" w:hAnsi="Palatino Linotype" w:cs="Palatino Linotype"/>
            <w:color w:val="auto"/>
            <w:sz w:val="20"/>
            <w:szCs w:val="20"/>
          </w:rPr>
          <w:delText xml:space="preserve">problem is inefficient consumption, which </w:delText>
        </w:r>
        <w:r w:rsidR="00C46700" w:rsidRPr="00C10A63" w:rsidDel="00223A9C">
          <w:rPr>
            <w:rFonts w:ascii="Palatino Linotype" w:eastAsia="Palatino Linotype" w:hAnsi="Palatino Linotype" w:cs="Palatino Linotype"/>
            <w:color w:val="auto"/>
            <w:sz w:val="20"/>
            <w:szCs w:val="20"/>
          </w:rPr>
          <w:delText xml:space="preserve">leads to the </w:delText>
        </w:r>
        <w:r w:rsidRPr="00C10A63" w:rsidDel="00223A9C">
          <w:rPr>
            <w:rFonts w:ascii="Palatino Linotype" w:eastAsia="Palatino Linotype" w:hAnsi="Palatino Linotype" w:cs="Palatino Linotype"/>
            <w:color w:val="auto"/>
            <w:sz w:val="20"/>
            <w:szCs w:val="20"/>
          </w:rPr>
          <w:delText>waste</w:delText>
        </w:r>
        <w:r w:rsidR="00C46700" w:rsidRPr="00C10A63" w:rsidDel="00223A9C">
          <w:rPr>
            <w:rFonts w:ascii="Palatino Linotype" w:eastAsia="Palatino Linotype" w:hAnsi="Palatino Linotype" w:cs="Palatino Linotype"/>
            <w:color w:val="auto"/>
            <w:sz w:val="20"/>
            <w:szCs w:val="20"/>
          </w:rPr>
          <w:delText xml:space="preserve"> of</w:delText>
        </w:r>
        <w:r w:rsidRPr="00C10A63" w:rsidDel="00223A9C">
          <w:rPr>
            <w:rFonts w:ascii="Palatino Linotype" w:eastAsia="Palatino Linotype" w:hAnsi="Palatino Linotype" w:cs="Palatino Linotype"/>
            <w:color w:val="auto"/>
            <w:sz w:val="20"/>
            <w:szCs w:val="20"/>
          </w:rPr>
          <w:delText xml:space="preserve"> at least 20% of the total primary energy </w:delText>
        </w:r>
        <w:r w:rsidR="00C46700" w:rsidRPr="00C10A63" w:rsidDel="00223A9C">
          <w:rPr>
            <w:rFonts w:ascii="Palatino Linotype" w:eastAsia="Palatino Linotype" w:hAnsi="Palatino Linotype" w:cs="Palatino Linotype"/>
            <w:color w:val="auto"/>
            <w:sz w:val="20"/>
            <w:szCs w:val="20"/>
          </w:rPr>
          <w:delText xml:space="preserve">in </w:delText>
        </w:r>
        <w:r w:rsidRPr="00C10A63" w:rsidDel="00223A9C">
          <w:rPr>
            <w:rFonts w:ascii="Palatino Linotype" w:eastAsia="Palatino Linotype" w:hAnsi="Palatino Linotype" w:cs="Palatino Linotype"/>
            <w:color w:val="auto"/>
            <w:sz w:val="20"/>
            <w:szCs w:val="20"/>
          </w:rPr>
          <w:delText>Europe</w:delText>
        </w:r>
        <w:r w:rsidR="003913B4" w:rsidRPr="00C10A63" w:rsidDel="00223A9C">
          <w:rPr>
            <w:rFonts w:ascii="Palatino Linotype" w:eastAsia="Palatino Linotype" w:hAnsi="Palatino Linotype" w:cs="Palatino Linotype"/>
            <w:color w:val="auto"/>
            <w:sz w:val="20"/>
            <w:szCs w:val="20"/>
          </w:rPr>
          <w:delText xml:space="preserve"> </w:delText>
        </w:r>
        <w:commentRangeEnd w:id="44"/>
        <w:r w:rsidR="001C2959" w:rsidDel="00223A9C">
          <w:rPr>
            <w:rStyle w:val="CommentReference"/>
          </w:rPr>
          <w:commentReference w:id="44"/>
        </w:r>
      </w:del>
      <w:commentRangeEnd w:id="45"/>
      <w:r w:rsidR="00E164D4">
        <w:rPr>
          <w:rStyle w:val="CommentReference"/>
        </w:rPr>
        <w:commentReference w:id="45"/>
      </w:r>
      <w:del w:id="46" w:author="Rasa Džiugaitė-Tumėnienė" w:date="2021-09-24T10:03:00Z">
        <w:r w:rsidR="00194251" w:rsidRPr="00C10A63" w:rsidDel="00223A9C">
          <w:rPr>
            <w:rFonts w:ascii="Palatino Linotype" w:eastAsia="Palatino Linotype" w:hAnsi="Palatino Linotype" w:cs="Palatino Linotype"/>
            <w:color w:val="auto"/>
            <w:sz w:val="20"/>
            <w:szCs w:val="20"/>
          </w:rPr>
          <w:fldChar w:fldCharType="begin" w:fldLock="1"/>
        </w:r>
        <w:r w:rsidR="00194251" w:rsidRPr="00C10A63" w:rsidDel="00223A9C">
          <w:rPr>
            <w:rFonts w:ascii="Palatino Linotype" w:eastAsia="Palatino Linotype" w:hAnsi="Palatino Linotype" w:cs="Palatino Linotype"/>
            <w:color w:val="auto"/>
            <w:sz w:val="20"/>
            <w:szCs w:val="20"/>
          </w:rPr>
          <w:delInstrText>ADDIN CSL_CITATION {"citationItems":[{"id":"ITEM-1","itemData":{"abstract":"The attached report provides some valuable insights in member states’ spending on energy efficiency in buildings. It is a very critical report and provides a number of recommendations. These could also be relevant for our evaluation of LTRS and our other projects on financing instruments.","author":[{"dropping-particle":"","family":"Eurpean Court of Auditors","given":"","non-dropping-particle":"","parse-names":false,"suffix":""}],"id":"ITEM-1","issued":{"date-parts":[["2020"]]},"page":"66","title":"Energy efficiency in buildings: greater focus on cost-effectiveness still needed","type":"article-journal"},"uris":["http://www.mendeley.com/documents/?uuid=af8a1bc8-e144-4426-a020-d6497534407e"]}],"mendeley":{"formattedCitation":"[1]","plainTextFormattedCitation":"[1]","previouslyFormattedCitation":"[1]"},"properties":{"noteIndex":0},"schema":"https://github.com/citation-style-language/schema/raw/master/csl-citation.json"}</w:delInstrText>
        </w:r>
        <w:r w:rsidR="00194251" w:rsidRPr="00C10A63" w:rsidDel="00223A9C">
          <w:rPr>
            <w:rFonts w:ascii="Palatino Linotype" w:eastAsia="Palatino Linotype" w:hAnsi="Palatino Linotype" w:cs="Palatino Linotype"/>
            <w:color w:val="auto"/>
            <w:sz w:val="20"/>
            <w:szCs w:val="20"/>
          </w:rPr>
          <w:fldChar w:fldCharType="separate"/>
        </w:r>
        <w:r w:rsidR="00194251" w:rsidRPr="00C10A63" w:rsidDel="00223A9C">
          <w:rPr>
            <w:rFonts w:ascii="Palatino Linotype" w:eastAsia="Palatino Linotype" w:hAnsi="Palatino Linotype" w:cs="Palatino Linotype"/>
            <w:color w:val="auto"/>
            <w:sz w:val="20"/>
            <w:szCs w:val="20"/>
          </w:rPr>
          <w:delText>[1]</w:delText>
        </w:r>
        <w:r w:rsidR="00194251" w:rsidRPr="00C10A63" w:rsidDel="00223A9C">
          <w:rPr>
            <w:rFonts w:ascii="Palatino Linotype" w:eastAsia="Palatino Linotype" w:hAnsi="Palatino Linotype" w:cs="Palatino Linotype"/>
            <w:color w:val="auto"/>
            <w:sz w:val="20"/>
            <w:szCs w:val="20"/>
          </w:rPr>
          <w:fldChar w:fldCharType="end"/>
        </w:r>
        <w:r w:rsidRPr="00C10A63" w:rsidDel="00223A9C">
          <w:rPr>
            <w:rFonts w:ascii="Palatino Linotype" w:eastAsia="Palatino Linotype" w:hAnsi="Palatino Linotype" w:cs="Palatino Linotype"/>
            <w:color w:val="auto"/>
            <w:sz w:val="20"/>
            <w:szCs w:val="20"/>
          </w:rPr>
          <w:delText xml:space="preserve">. </w:delText>
        </w:r>
      </w:del>
      <w:del w:id="47" w:author="Rasa Džiugaitė-Tumėnienė" w:date="2021-09-24T10:10:00Z">
        <w:r w:rsidR="00B56815" w:rsidRPr="00C10A63" w:rsidDel="00223A9C">
          <w:rPr>
            <w:rFonts w:ascii="Palatino Linotype" w:eastAsia="Palatino Linotype" w:hAnsi="Palatino Linotype" w:cs="Palatino Linotype"/>
            <w:color w:val="auto"/>
            <w:sz w:val="20"/>
            <w:szCs w:val="20"/>
          </w:rPr>
          <w:delText>However</w:delText>
        </w:r>
      </w:del>
      <w:del w:id="48" w:author="Rasa Džiugaitė-Tumėnienė" w:date="2021-09-24T10:17:00Z">
        <w:r w:rsidR="00B56815" w:rsidRPr="00C10A63" w:rsidDel="003D2C93">
          <w:rPr>
            <w:rFonts w:ascii="Palatino Linotype" w:eastAsia="Palatino Linotype" w:hAnsi="Palatino Linotype" w:cs="Palatino Linotype"/>
            <w:color w:val="auto"/>
            <w:sz w:val="20"/>
            <w:szCs w:val="20"/>
          </w:rPr>
          <w:delText>,</w:delText>
        </w:r>
        <w:r w:rsidRPr="00C10A63" w:rsidDel="003D2C93">
          <w:rPr>
            <w:rFonts w:ascii="Palatino Linotype" w:eastAsia="Palatino Linotype" w:hAnsi="Palatino Linotype" w:cs="Palatino Linotype"/>
            <w:color w:val="auto"/>
            <w:sz w:val="20"/>
            <w:szCs w:val="20"/>
          </w:rPr>
          <w:delText xml:space="preserve"> </w:delText>
        </w:r>
      </w:del>
      <w:ins w:id="49" w:author="Rasa Džiugaitė-Tumėnienė" w:date="2021-09-24T10:17:00Z">
        <w:r w:rsidR="003D2C93">
          <w:rPr>
            <w:rFonts w:ascii="Palatino Linotype" w:eastAsia="Palatino Linotype" w:hAnsi="Palatino Linotype" w:cs="Palatino Linotype"/>
            <w:color w:val="auto"/>
            <w:sz w:val="20"/>
            <w:szCs w:val="20"/>
          </w:rPr>
          <w:t xml:space="preserve">The </w:t>
        </w:r>
      </w:ins>
      <w:r w:rsidRPr="00C10A63">
        <w:rPr>
          <w:rFonts w:ascii="Palatino Linotype" w:eastAsia="Palatino Linotype" w:hAnsi="Palatino Linotype" w:cs="Palatino Linotype"/>
          <w:color w:val="auto"/>
          <w:sz w:val="20"/>
          <w:szCs w:val="20"/>
        </w:rPr>
        <w:t>energy efficiency</w:t>
      </w:r>
      <w:ins w:id="50" w:author="Rasa Džiugaitė-Tumėnienė" w:date="2021-09-24T10:17:00Z">
        <w:r w:rsidR="003D2C93">
          <w:rPr>
            <w:rFonts w:ascii="Palatino Linotype" w:eastAsia="Palatino Linotype" w:hAnsi="Palatino Linotype" w:cs="Palatino Linotype"/>
            <w:color w:val="auto"/>
            <w:sz w:val="20"/>
            <w:szCs w:val="20"/>
          </w:rPr>
          <w:t xml:space="preserve"> in buildings</w:t>
        </w:r>
      </w:ins>
      <w:r w:rsidRPr="00C10A63">
        <w:rPr>
          <w:rFonts w:ascii="Palatino Linotype" w:eastAsia="Palatino Linotype" w:hAnsi="Palatino Linotype" w:cs="Palatino Linotype"/>
          <w:color w:val="auto"/>
          <w:sz w:val="20"/>
          <w:szCs w:val="20"/>
        </w:rPr>
        <w:t xml:space="preserve"> has increased in recent years</w:t>
      </w:r>
      <w:ins w:id="51" w:author="Rasa Džiugaitė-Tumėnienė" w:date="2021-09-24T10:20:00Z">
        <w:r w:rsidR="00E164D4">
          <w:rPr>
            <w:rFonts w:ascii="Palatino Linotype" w:eastAsia="Palatino Linotype" w:hAnsi="Palatino Linotype" w:cs="Palatino Linotype"/>
            <w:color w:val="auto"/>
            <w:sz w:val="20"/>
            <w:szCs w:val="20"/>
          </w:rPr>
          <w:t xml:space="preserve">. </w:t>
        </w:r>
      </w:ins>
      <w:del w:id="52" w:author="Rasa Džiugaitė-Tumėnienė" w:date="2021-09-24T10:20:00Z">
        <w:r w:rsidRPr="00C10A63" w:rsidDel="00E164D4">
          <w:rPr>
            <w:rFonts w:ascii="Palatino Linotype" w:eastAsia="Palatino Linotype" w:hAnsi="Palatino Linotype" w:cs="Palatino Linotype"/>
            <w:color w:val="auto"/>
            <w:sz w:val="20"/>
            <w:szCs w:val="20"/>
          </w:rPr>
          <w:delText>,</w:delText>
        </w:r>
        <w:r w:rsidR="00C46700" w:rsidRPr="00C10A63" w:rsidDel="00E164D4">
          <w:rPr>
            <w:rFonts w:ascii="Palatino Linotype" w:eastAsia="Palatino Linotype" w:hAnsi="Palatino Linotype" w:cs="Palatino Linotype"/>
            <w:color w:val="auto"/>
            <w:sz w:val="20"/>
            <w:szCs w:val="20"/>
          </w:rPr>
          <w:delText xml:space="preserve"> and</w:delText>
        </w:r>
        <w:r w:rsidRPr="00C10A63" w:rsidDel="00E164D4">
          <w:rPr>
            <w:rFonts w:ascii="Palatino Linotype" w:eastAsia="Palatino Linotype" w:hAnsi="Palatino Linotype" w:cs="Palatino Linotype"/>
            <w:color w:val="auto"/>
            <w:sz w:val="20"/>
            <w:szCs w:val="20"/>
          </w:rPr>
          <w:delText xml:space="preserve"> t</w:delText>
        </w:r>
      </w:del>
      <w:ins w:id="53" w:author="Rasa Džiugaitė-Tumėnienė" w:date="2021-09-24T10:20:00Z">
        <w:r w:rsidR="00E164D4">
          <w:rPr>
            <w:rFonts w:ascii="Palatino Linotype" w:eastAsia="Palatino Linotype" w:hAnsi="Palatino Linotype" w:cs="Palatino Linotype"/>
            <w:color w:val="auto"/>
            <w:sz w:val="20"/>
            <w:szCs w:val="20"/>
          </w:rPr>
          <w:t>T</w:t>
        </w:r>
      </w:ins>
      <w:r w:rsidRPr="00C10A63">
        <w:rPr>
          <w:rFonts w:ascii="Palatino Linotype" w:eastAsia="Palatino Linotype" w:hAnsi="Palatino Linotype" w:cs="Palatino Linotype"/>
          <w:color w:val="auto"/>
          <w:sz w:val="20"/>
          <w:szCs w:val="20"/>
        </w:rPr>
        <w:t xml:space="preserve">he </w:t>
      </w:r>
      <w:r w:rsidR="00A3664E" w:rsidRPr="00C10A63">
        <w:rPr>
          <w:rFonts w:ascii="Palatino Linotype" w:eastAsia="Palatino Linotype" w:hAnsi="Palatino Linotype" w:cs="Palatino Linotype"/>
          <w:color w:val="auto"/>
          <w:sz w:val="20"/>
          <w:szCs w:val="20"/>
        </w:rPr>
        <w:t>most significan</w:t>
      </w:r>
      <w:r w:rsidRPr="00C10A63">
        <w:rPr>
          <w:rFonts w:ascii="Palatino Linotype" w:eastAsia="Palatino Linotype" w:hAnsi="Palatino Linotype" w:cs="Palatino Linotype"/>
          <w:color w:val="auto"/>
          <w:sz w:val="20"/>
          <w:szCs w:val="20"/>
        </w:rPr>
        <w:t>t</w:t>
      </w:r>
      <w:r w:rsidR="00D747DA" w:rsidRPr="00C10A63">
        <w:rPr>
          <w:rFonts w:ascii="Palatino Linotype" w:eastAsia="Palatino Linotype" w:hAnsi="Palatino Linotype" w:cs="Palatino Linotype"/>
          <w:color w:val="auto"/>
          <w:sz w:val="20"/>
          <w:szCs w:val="20"/>
        </w:rPr>
        <w:t xml:space="preserve"> and</w:t>
      </w:r>
      <w:r w:rsidRPr="00C10A63">
        <w:rPr>
          <w:rFonts w:ascii="Palatino Linotype" w:eastAsia="Palatino Linotype" w:hAnsi="Palatino Linotype" w:cs="Palatino Linotype"/>
          <w:color w:val="auto"/>
          <w:sz w:val="20"/>
          <w:szCs w:val="20"/>
        </w:rPr>
        <w:t xml:space="preserve"> economic</w:t>
      </w:r>
      <w:r w:rsidR="00D747DA" w:rsidRPr="00C10A63">
        <w:rPr>
          <w:rFonts w:ascii="Palatino Linotype" w:eastAsia="Palatino Linotype" w:hAnsi="Palatino Linotype" w:cs="Palatino Linotype"/>
          <w:color w:val="auto"/>
          <w:sz w:val="20"/>
          <w:szCs w:val="20"/>
        </w:rPr>
        <w:t>ally</w:t>
      </w:r>
      <w:r w:rsidRPr="00C10A63">
        <w:rPr>
          <w:rFonts w:ascii="Palatino Linotype" w:eastAsia="Palatino Linotype" w:hAnsi="Palatino Linotype" w:cs="Palatino Linotype"/>
          <w:color w:val="auto"/>
          <w:sz w:val="20"/>
          <w:szCs w:val="20"/>
        </w:rPr>
        <w:t xml:space="preserve"> </w:t>
      </w:r>
      <w:r w:rsidR="00D747DA" w:rsidRPr="00C10A63">
        <w:rPr>
          <w:rFonts w:ascii="Palatino Linotype" w:eastAsia="Palatino Linotype" w:hAnsi="Palatino Linotype" w:cs="Palatino Linotype"/>
          <w:color w:val="auto"/>
          <w:sz w:val="20"/>
          <w:szCs w:val="20"/>
        </w:rPr>
        <w:t xml:space="preserve">promising area </w:t>
      </w:r>
      <w:r w:rsidRPr="00C10A63">
        <w:rPr>
          <w:rFonts w:ascii="Palatino Linotype" w:eastAsia="Palatino Linotype" w:hAnsi="Palatino Linotype" w:cs="Palatino Linotype"/>
          <w:color w:val="auto"/>
          <w:sz w:val="20"/>
          <w:szCs w:val="20"/>
        </w:rPr>
        <w:t>for energy savings i</w:t>
      </w:r>
      <w:r w:rsidR="00D747DA" w:rsidRPr="00C10A63">
        <w:rPr>
          <w:rFonts w:ascii="Palatino Linotype" w:eastAsia="Palatino Linotype" w:hAnsi="Palatino Linotype" w:cs="Palatino Linotype"/>
          <w:color w:val="auto"/>
          <w:sz w:val="20"/>
          <w:szCs w:val="20"/>
        </w:rPr>
        <w:t>s</w:t>
      </w:r>
      <w:r w:rsidR="00B56815" w:rsidRPr="00C10A63">
        <w:rPr>
          <w:rFonts w:ascii="Palatino Linotype" w:eastAsia="Palatino Linotype" w:hAnsi="Palatino Linotype" w:cs="Palatino Linotype"/>
          <w:color w:val="auto"/>
          <w:sz w:val="20"/>
          <w:szCs w:val="20"/>
        </w:rPr>
        <w:t xml:space="preserve"> </w:t>
      </w:r>
      <w:r w:rsidR="00A3664E" w:rsidRPr="00C10A63">
        <w:rPr>
          <w:rFonts w:ascii="Palatino Linotype" w:eastAsia="Palatino Linotype" w:hAnsi="Palatino Linotype" w:cs="Palatino Linotype"/>
          <w:color w:val="auto"/>
          <w:sz w:val="20"/>
          <w:szCs w:val="20"/>
        </w:rPr>
        <w:t>residential and public building</w:t>
      </w:r>
      <w:r w:rsidR="00B56815" w:rsidRPr="00C10A63">
        <w:rPr>
          <w:rFonts w:ascii="Palatino Linotype" w:eastAsia="Palatino Linotype" w:hAnsi="Palatino Linotype" w:cs="Palatino Linotype"/>
          <w:color w:val="auto"/>
          <w:sz w:val="20"/>
          <w:szCs w:val="20"/>
        </w:rPr>
        <w:t>s</w:t>
      </w:r>
      <w:ins w:id="54" w:author="Rasa Džiugaitė-Tumėnienė" w:date="2021-09-24T10:18:00Z">
        <w:r w:rsidR="003D2C93">
          <w:rPr>
            <w:rFonts w:ascii="Palatino Linotype" w:eastAsia="Palatino Linotype" w:hAnsi="Palatino Linotype" w:cs="Palatino Linotype"/>
            <w:color w:val="auto"/>
            <w:sz w:val="20"/>
            <w:szCs w:val="20"/>
          </w:rPr>
          <w:t xml:space="preserve"> </w:t>
        </w:r>
      </w:ins>
      <w:del w:id="55" w:author="Rasa Džiugaitė-Tumėnienė" w:date="2021-09-24T10:18:00Z">
        <w:r w:rsidRPr="00C10A63" w:rsidDel="003D2C93">
          <w:rPr>
            <w:rFonts w:ascii="Palatino Linotype" w:eastAsia="Palatino Linotype" w:hAnsi="Palatino Linotype" w:cs="Palatino Linotype"/>
            <w:color w:val="auto"/>
            <w:sz w:val="20"/>
            <w:szCs w:val="20"/>
          </w:rPr>
          <w:delText xml:space="preserve">. </w:delText>
        </w:r>
        <w:r w:rsidR="00D747DA" w:rsidRPr="00C10A63" w:rsidDel="003D2C93">
          <w:rPr>
            <w:rFonts w:ascii="Palatino Linotype" w:eastAsia="Palatino Linotype" w:hAnsi="Palatino Linotype" w:cs="Palatino Linotype"/>
            <w:color w:val="auto"/>
            <w:sz w:val="20"/>
            <w:szCs w:val="20"/>
          </w:rPr>
          <w:delText>Overall s</w:delText>
        </w:r>
        <w:r w:rsidRPr="00C10A63" w:rsidDel="003D2C93">
          <w:rPr>
            <w:rFonts w:ascii="Palatino Linotype" w:eastAsia="Palatino Linotype" w:hAnsi="Palatino Linotype" w:cs="Palatino Linotype"/>
            <w:color w:val="auto"/>
            <w:sz w:val="20"/>
            <w:szCs w:val="20"/>
          </w:rPr>
          <w:delText>avings of around 27% and 30% of the</w:delText>
        </w:r>
        <w:r w:rsidR="00A3664E" w:rsidRPr="00C10A63" w:rsidDel="003D2C93">
          <w:rPr>
            <w:rFonts w:ascii="Palatino Linotype" w:eastAsia="Palatino Linotype" w:hAnsi="Palatino Linotype" w:cs="Palatino Linotype"/>
            <w:color w:val="auto"/>
            <w:sz w:val="20"/>
            <w:szCs w:val="20"/>
          </w:rPr>
          <w:delText>se sectors' current final energy use</w:delText>
        </w:r>
        <w:r w:rsidRPr="00C10A63" w:rsidDel="003D2C93">
          <w:rPr>
            <w:rFonts w:ascii="Palatino Linotype" w:eastAsia="Palatino Linotype" w:hAnsi="Palatino Linotype" w:cs="Palatino Linotype"/>
            <w:color w:val="auto"/>
            <w:sz w:val="20"/>
            <w:szCs w:val="20"/>
          </w:rPr>
          <w:delText xml:space="preserve"> could be achieved</w:delText>
        </w:r>
        <w:r w:rsidR="00194251" w:rsidRPr="00C10A63" w:rsidDel="003D2C93">
          <w:rPr>
            <w:rFonts w:ascii="Palatino Linotype" w:eastAsia="Palatino Linotype" w:hAnsi="Palatino Linotype" w:cs="Palatino Linotype"/>
            <w:color w:val="auto"/>
            <w:sz w:val="20"/>
            <w:szCs w:val="20"/>
          </w:rPr>
          <w:delText xml:space="preserve"> </w:delText>
        </w:r>
      </w:del>
      <w:r w:rsidR="00194251" w:rsidRPr="00C10A63">
        <w:rPr>
          <w:rFonts w:ascii="Palatino Linotype" w:eastAsia="Palatino Linotype" w:hAnsi="Palatino Linotype" w:cs="Palatino Linotype"/>
          <w:color w:val="auto"/>
          <w:sz w:val="20"/>
          <w:szCs w:val="20"/>
        </w:rPr>
        <w:fldChar w:fldCharType="begin" w:fldLock="1"/>
      </w:r>
      <w:r w:rsidR="008C419C" w:rsidRPr="00C10A63">
        <w:rPr>
          <w:rFonts w:ascii="Palatino Linotype" w:eastAsia="Palatino Linotype" w:hAnsi="Palatino Linotype" w:cs="Palatino Linotype"/>
          <w:color w:val="auto"/>
          <w:sz w:val="20"/>
          <w:szCs w:val="20"/>
        </w:rPr>
        <w:instrText>ADDIN CSL_CITATION {"citationItems":[{"id":"ITEM-1","itemData":{"abstract":"The attached report provides some valuable insights in member states’ spending on energy efficiency in buildings. It is a very critical report and provides a number of recommendations. These could also be relevant for our evaluation of LTRS and our other projects on financing instruments.","author":[{"dropping-particle":"","family":"Eurpean Court of Auditors","given":"","non-dropping-particle":"","parse-names":false,"suffix":""}],"id":"ITEM-1","issued":{"date-parts":[["2020"]]},"page":"66","title":"Energy efficiency in buildings: greater focus on cost-effectiveness still needed","type":"article-journal"},"uris":["http://www.mendeley.com/documents/?uuid=af8a1bc8-e144-4426-a020-d6497534407e"]}],"mendeley":{"formattedCitation":"[1]","plainTextFormattedCitation":"[1]","previouslyFormattedCitation":"[1]"},"properties":{"noteIndex":0},"schema":"https://github.com/citation-style-language/schema/raw/master/csl-citation.json"}</w:instrText>
      </w:r>
      <w:r w:rsidR="00194251" w:rsidRPr="00C10A63">
        <w:rPr>
          <w:rFonts w:ascii="Palatino Linotype" w:eastAsia="Palatino Linotype" w:hAnsi="Palatino Linotype" w:cs="Palatino Linotype"/>
          <w:color w:val="auto"/>
          <w:sz w:val="20"/>
          <w:szCs w:val="20"/>
        </w:rPr>
        <w:fldChar w:fldCharType="separate"/>
      </w:r>
      <w:r w:rsidR="00194251" w:rsidRPr="00C10A63">
        <w:rPr>
          <w:rFonts w:ascii="Palatino Linotype" w:eastAsia="Palatino Linotype" w:hAnsi="Palatino Linotype" w:cs="Palatino Linotype"/>
          <w:noProof/>
          <w:color w:val="auto"/>
          <w:sz w:val="20"/>
          <w:szCs w:val="20"/>
        </w:rPr>
        <w:t>[1]</w:t>
      </w:r>
      <w:r w:rsidR="00194251"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w:t>
      </w:r>
      <w:ins w:id="56" w:author="Rasa Džiugaitė-Tumėnienė" w:date="2021-09-24T10:20:00Z">
        <w:r w:rsidR="003D2C93">
          <w:rPr>
            <w:rFonts w:ascii="Palatino Linotype" w:eastAsia="Palatino Linotype" w:hAnsi="Palatino Linotype" w:cs="Palatino Linotype"/>
            <w:color w:val="auto"/>
            <w:sz w:val="20"/>
            <w:szCs w:val="20"/>
          </w:rPr>
          <w:t xml:space="preserve"> </w:t>
        </w:r>
      </w:ins>
      <w:ins w:id="57" w:author="Rasa Džiugaitė-Tumėnienė" w:date="2021-09-24T10:22:00Z">
        <w:r w:rsidR="00E164D4">
          <w:rPr>
            <w:rFonts w:ascii="Palatino Linotype" w:eastAsia="Palatino Linotype" w:hAnsi="Palatino Linotype" w:cs="Palatino Linotype"/>
            <w:color w:val="auto"/>
            <w:sz w:val="20"/>
            <w:szCs w:val="20"/>
          </w:rPr>
          <w:t xml:space="preserve">However, the </w:t>
        </w:r>
        <w:r w:rsidR="00E164D4" w:rsidRPr="00E164D4">
          <w:rPr>
            <w:rFonts w:ascii="Palatino Linotype" w:eastAsia="Palatino Linotype" w:hAnsi="Palatino Linotype" w:cs="Palatino Linotype"/>
            <w:color w:val="auto"/>
            <w:sz w:val="20"/>
            <w:szCs w:val="20"/>
          </w:rPr>
          <w:t>comprehensive and ambitious energy efficiency improvements</w:t>
        </w:r>
      </w:ins>
      <w:ins w:id="58" w:author="Rasa Džiugaitė-Tumėnienė" w:date="2021-09-24T10:24:00Z">
        <w:r w:rsidR="00E164D4">
          <w:rPr>
            <w:rFonts w:ascii="Palatino Linotype" w:eastAsia="Palatino Linotype" w:hAnsi="Palatino Linotype" w:cs="Palatino Linotype"/>
            <w:color w:val="auto"/>
            <w:sz w:val="20"/>
            <w:szCs w:val="20"/>
          </w:rPr>
          <w:t xml:space="preserve"> in buildings</w:t>
        </w:r>
      </w:ins>
      <w:ins w:id="59" w:author="Rasa Džiugaitė-Tumėnienė" w:date="2021-09-24T10:22:00Z">
        <w:r w:rsidR="00E164D4">
          <w:rPr>
            <w:rFonts w:ascii="Palatino Linotype" w:eastAsia="Palatino Linotype" w:hAnsi="Palatino Linotype" w:cs="Palatino Linotype"/>
            <w:color w:val="auto"/>
            <w:sz w:val="20"/>
            <w:szCs w:val="20"/>
          </w:rPr>
          <w:t xml:space="preserve"> </w:t>
        </w:r>
      </w:ins>
      <w:commentRangeStart w:id="60"/>
      <w:commentRangeStart w:id="61"/>
      <w:del w:id="62" w:author="Tatjana Vilutienė" w:date="2021-09-23T14:31:00Z">
        <w:r w:rsidRPr="00C10A63" w:rsidDel="002B1666">
          <w:rPr>
            <w:rFonts w:ascii="Palatino Linotype" w:eastAsia="Palatino Linotype" w:hAnsi="Palatino Linotype" w:cs="Palatino Linotype"/>
            <w:color w:val="auto"/>
            <w:sz w:val="20"/>
            <w:szCs w:val="20"/>
          </w:rPr>
          <w:delText>Energy management is a complex process, as</w:delText>
        </w:r>
        <w:r w:rsidR="00D747DA" w:rsidRPr="00C10A63" w:rsidDel="002B1666">
          <w:rPr>
            <w:rFonts w:ascii="Palatino Linotype" w:eastAsia="Palatino Linotype" w:hAnsi="Palatino Linotype" w:cs="Palatino Linotype"/>
            <w:color w:val="auto"/>
            <w:sz w:val="20"/>
            <w:szCs w:val="20"/>
          </w:rPr>
          <w:delText xml:space="preserve"> </w:delText>
        </w:r>
      </w:del>
      <w:del w:id="63" w:author="Rasa Džiugaitė-Tumėnienė" w:date="2021-09-24T10:23:00Z">
        <w:r w:rsidR="00D747DA" w:rsidRPr="00C10A63" w:rsidDel="00E164D4">
          <w:rPr>
            <w:rFonts w:ascii="Palatino Linotype" w:eastAsia="Palatino Linotype" w:hAnsi="Palatino Linotype" w:cs="Palatino Linotype"/>
            <w:color w:val="auto"/>
            <w:sz w:val="20"/>
            <w:szCs w:val="20"/>
          </w:rPr>
          <w:delText>t</w:delText>
        </w:r>
      </w:del>
      <w:ins w:id="64" w:author="Tatjana Vilutienė" w:date="2021-09-23T14:31:00Z">
        <w:del w:id="65" w:author="Rasa Džiugaitė-Tumėnienė" w:date="2021-09-24T10:23:00Z">
          <w:r w:rsidR="002B1666" w:rsidDel="00E164D4">
            <w:rPr>
              <w:rFonts w:ascii="Palatino Linotype" w:eastAsia="Palatino Linotype" w:hAnsi="Palatino Linotype" w:cs="Palatino Linotype"/>
              <w:color w:val="auto"/>
              <w:sz w:val="20"/>
              <w:szCs w:val="20"/>
            </w:rPr>
            <w:delText>T</w:delText>
          </w:r>
        </w:del>
      </w:ins>
      <w:del w:id="66" w:author="Rasa Džiugaitė-Tumėnienė" w:date="2021-09-24T10:23:00Z">
        <w:r w:rsidR="00D747DA" w:rsidRPr="00C10A63" w:rsidDel="00E164D4">
          <w:rPr>
            <w:rFonts w:ascii="Palatino Linotype" w:eastAsia="Palatino Linotype" w:hAnsi="Palatino Linotype" w:cs="Palatino Linotype"/>
            <w:color w:val="auto"/>
            <w:sz w:val="20"/>
            <w:szCs w:val="20"/>
          </w:rPr>
          <w:delText>he</w:delText>
        </w:r>
        <w:r w:rsidRPr="00C10A63" w:rsidDel="00E164D4">
          <w:rPr>
            <w:rFonts w:ascii="Palatino Linotype" w:eastAsia="Palatino Linotype" w:hAnsi="Palatino Linotype" w:cs="Palatino Linotype"/>
            <w:color w:val="auto"/>
            <w:sz w:val="20"/>
            <w:szCs w:val="20"/>
          </w:rPr>
          <w:delText xml:space="preserve"> optimi</w:delText>
        </w:r>
        <w:r w:rsidR="00A5047E" w:rsidRPr="00C10A63" w:rsidDel="00E164D4">
          <w:rPr>
            <w:rFonts w:ascii="Palatino Linotype" w:eastAsia="Palatino Linotype" w:hAnsi="Palatino Linotype" w:cs="Palatino Linotype"/>
            <w:color w:val="auto"/>
            <w:sz w:val="20"/>
            <w:szCs w:val="20"/>
          </w:rPr>
          <w:delText>z</w:delText>
        </w:r>
        <w:r w:rsidR="00D747DA" w:rsidRPr="00C10A63" w:rsidDel="00E164D4">
          <w:rPr>
            <w:rFonts w:ascii="Palatino Linotype" w:eastAsia="Palatino Linotype" w:hAnsi="Palatino Linotype" w:cs="Palatino Linotype"/>
            <w:color w:val="auto"/>
            <w:sz w:val="20"/>
            <w:szCs w:val="20"/>
          </w:rPr>
          <w:delText>ation of</w:delText>
        </w:r>
        <w:r w:rsidRPr="00C10A63" w:rsidDel="00E164D4">
          <w:rPr>
            <w:rFonts w:ascii="Palatino Linotype" w:eastAsia="Palatino Linotype" w:hAnsi="Palatino Linotype" w:cs="Palatino Linotype"/>
            <w:color w:val="auto"/>
            <w:sz w:val="20"/>
            <w:szCs w:val="20"/>
          </w:rPr>
          <w:delText xml:space="preserve"> energy consumption </w:delText>
        </w:r>
      </w:del>
      <w:r w:rsidRPr="00C10A63">
        <w:rPr>
          <w:rFonts w:ascii="Palatino Linotype" w:eastAsia="Palatino Linotype" w:hAnsi="Palatino Linotype" w:cs="Palatino Linotype"/>
          <w:color w:val="auto"/>
          <w:sz w:val="20"/>
          <w:szCs w:val="20"/>
        </w:rPr>
        <w:t>require</w:t>
      </w:r>
      <w:del w:id="67" w:author="Rasa Džiugaitė-Tumėnienė" w:date="2021-09-24T10:24:00Z">
        <w:r w:rsidRPr="00C10A63" w:rsidDel="00E164D4">
          <w:rPr>
            <w:rFonts w:ascii="Palatino Linotype" w:eastAsia="Palatino Linotype" w:hAnsi="Palatino Linotype" w:cs="Palatino Linotype"/>
            <w:color w:val="auto"/>
            <w:sz w:val="20"/>
            <w:szCs w:val="20"/>
          </w:rPr>
          <w:delText>s</w:delText>
        </w:r>
      </w:del>
      <w:r w:rsidRPr="00C10A63">
        <w:rPr>
          <w:rFonts w:ascii="Palatino Linotype" w:eastAsia="Palatino Linotype" w:hAnsi="Palatino Linotype" w:cs="Palatino Linotype"/>
          <w:color w:val="auto"/>
          <w:sz w:val="20"/>
          <w:szCs w:val="20"/>
        </w:rPr>
        <w:t xml:space="preserve"> </w:t>
      </w:r>
      <w:r w:rsidR="00D747DA" w:rsidRPr="00C10A63">
        <w:rPr>
          <w:rFonts w:ascii="Palatino Linotype" w:eastAsia="Palatino Linotype" w:hAnsi="Palatino Linotype" w:cs="Palatino Linotype"/>
          <w:color w:val="auto"/>
          <w:sz w:val="20"/>
          <w:szCs w:val="20"/>
        </w:rPr>
        <w:t xml:space="preserve">an </w:t>
      </w:r>
      <w:r w:rsidRPr="00C10A63">
        <w:rPr>
          <w:rFonts w:ascii="Palatino Linotype" w:eastAsia="Palatino Linotype" w:hAnsi="Palatino Linotype" w:cs="Palatino Linotype"/>
          <w:color w:val="auto"/>
          <w:sz w:val="20"/>
          <w:szCs w:val="20"/>
        </w:rPr>
        <w:t>understanding</w:t>
      </w:r>
      <w:r w:rsidR="00D747DA" w:rsidRPr="00C10A63">
        <w:rPr>
          <w:rFonts w:ascii="Palatino Linotype" w:eastAsia="Palatino Linotype" w:hAnsi="Palatino Linotype" w:cs="Palatino Linotype"/>
          <w:color w:val="auto"/>
          <w:sz w:val="20"/>
          <w:szCs w:val="20"/>
        </w:rPr>
        <w:t xml:space="preserve"> of</w:t>
      </w:r>
      <w:r w:rsidRPr="00C10A63">
        <w:rPr>
          <w:rFonts w:ascii="Palatino Linotype" w:eastAsia="Palatino Linotype" w:hAnsi="Palatino Linotype" w:cs="Palatino Linotype"/>
          <w:color w:val="auto"/>
          <w:sz w:val="20"/>
          <w:szCs w:val="20"/>
        </w:rPr>
        <w:t xml:space="preserve"> real energy needs and</w:t>
      </w:r>
      <w:r w:rsidR="00D747DA" w:rsidRPr="00C10A63">
        <w:rPr>
          <w:rFonts w:ascii="Palatino Linotype" w:eastAsia="Palatino Linotype" w:hAnsi="Palatino Linotype" w:cs="Palatino Linotype"/>
          <w:color w:val="auto"/>
          <w:sz w:val="20"/>
          <w:szCs w:val="20"/>
        </w:rPr>
        <w:t xml:space="preserve"> </w:t>
      </w:r>
      <w:ins w:id="68" w:author="Tatjana Vilutienė" w:date="2021-09-23T14:31:00Z">
        <w:r w:rsidR="002B1666" w:rsidRPr="002B1666">
          <w:rPr>
            <w:rFonts w:ascii="Palatino Linotype" w:eastAsia="Palatino Linotype" w:hAnsi="Palatino Linotype" w:cs="Palatino Linotype"/>
            <w:color w:val="auto"/>
            <w:sz w:val="20"/>
            <w:szCs w:val="20"/>
          </w:rPr>
          <w:t>the analysis of large amount of data</w:t>
        </w:r>
      </w:ins>
      <w:del w:id="69" w:author="Tatjana Vilutienė" w:date="2021-09-23T14:31:00Z">
        <w:r w:rsidR="00D747DA" w:rsidRPr="00C10A63" w:rsidDel="002B1666">
          <w:rPr>
            <w:rFonts w:ascii="Palatino Linotype" w:eastAsia="Palatino Linotype" w:hAnsi="Palatino Linotype" w:cs="Palatino Linotype"/>
            <w:color w:val="auto"/>
            <w:sz w:val="20"/>
            <w:szCs w:val="20"/>
          </w:rPr>
          <w:delText>the</w:delText>
        </w:r>
        <w:r w:rsidRPr="00C10A63" w:rsidDel="002B1666">
          <w:rPr>
            <w:rFonts w:ascii="Palatino Linotype" w:eastAsia="Palatino Linotype" w:hAnsi="Palatino Linotype" w:cs="Palatino Linotype"/>
            <w:color w:val="auto"/>
            <w:sz w:val="20"/>
            <w:szCs w:val="20"/>
          </w:rPr>
          <w:delText xml:space="preserve"> adjust</w:delText>
        </w:r>
        <w:r w:rsidR="00D747DA" w:rsidRPr="00C10A63" w:rsidDel="002B1666">
          <w:rPr>
            <w:rFonts w:ascii="Palatino Linotype" w:eastAsia="Palatino Linotype" w:hAnsi="Palatino Linotype" w:cs="Palatino Linotype"/>
            <w:color w:val="auto"/>
            <w:sz w:val="20"/>
            <w:szCs w:val="20"/>
          </w:rPr>
          <w:delText xml:space="preserve">ment of </w:delText>
        </w:r>
        <w:r w:rsidRPr="00C10A63" w:rsidDel="002B1666">
          <w:rPr>
            <w:rFonts w:ascii="Palatino Linotype" w:eastAsia="Palatino Linotype" w:hAnsi="Palatino Linotype" w:cs="Palatino Linotype"/>
            <w:color w:val="auto"/>
            <w:sz w:val="20"/>
            <w:szCs w:val="20"/>
          </w:rPr>
          <w:delText xml:space="preserve">operations </w:delText>
        </w:r>
        <w:r w:rsidR="00D747DA" w:rsidRPr="00C10A63" w:rsidDel="002B1666">
          <w:rPr>
            <w:rFonts w:ascii="Palatino Linotype" w:eastAsia="Palatino Linotype" w:hAnsi="Palatino Linotype" w:cs="Palatino Linotype"/>
            <w:color w:val="auto"/>
            <w:sz w:val="20"/>
            <w:szCs w:val="20"/>
          </w:rPr>
          <w:delText>in accordance with these</w:delText>
        </w:r>
      </w:del>
      <w:r w:rsidRPr="00C10A63">
        <w:rPr>
          <w:rFonts w:ascii="Palatino Linotype" w:eastAsia="Palatino Linotype" w:hAnsi="Palatino Linotype" w:cs="Palatino Linotype"/>
          <w:color w:val="auto"/>
          <w:sz w:val="20"/>
          <w:szCs w:val="20"/>
        </w:rPr>
        <w:t xml:space="preserve">. </w:t>
      </w:r>
      <w:r w:rsidR="00150DAE" w:rsidRPr="00C10A63">
        <w:rPr>
          <w:rFonts w:ascii="Palatino Linotype" w:eastAsia="Palatino Linotype" w:hAnsi="Palatino Linotype" w:cs="Palatino Linotype"/>
          <w:color w:val="auto"/>
          <w:sz w:val="20"/>
          <w:szCs w:val="20"/>
        </w:rPr>
        <w:t>Therefore, b</w:t>
      </w:r>
      <w:r w:rsidRPr="00C10A63">
        <w:rPr>
          <w:rFonts w:ascii="Palatino Linotype" w:eastAsia="Palatino Linotype" w:hAnsi="Palatino Linotype" w:cs="Palatino Linotype"/>
          <w:color w:val="auto"/>
          <w:sz w:val="20"/>
          <w:szCs w:val="20"/>
        </w:rPr>
        <w:t xml:space="preserve">uilding information modeling (BIM) </w:t>
      </w:r>
      <w:r w:rsidR="00A3664E" w:rsidRPr="00C10A63">
        <w:rPr>
          <w:rFonts w:ascii="Palatino Linotype" w:eastAsia="Palatino Linotype" w:hAnsi="Palatino Linotype" w:cs="Palatino Linotype"/>
          <w:color w:val="auto"/>
          <w:sz w:val="20"/>
          <w:szCs w:val="20"/>
        </w:rPr>
        <w:t xml:space="preserve">as a </w:t>
      </w:r>
      <w:r w:rsidRPr="00C10A63">
        <w:rPr>
          <w:rFonts w:ascii="Palatino Linotype" w:eastAsia="Palatino Linotype" w:hAnsi="Palatino Linotype" w:cs="Palatino Linotype"/>
          <w:color w:val="auto"/>
          <w:sz w:val="20"/>
          <w:szCs w:val="20"/>
        </w:rPr>
        <w:t xml:space="preserve">working method </w:t>
      </w:r>
      <w:proofErr w:type="gramStart"/>
      <w:r w:rsidRPr="00C10A63">
        <w:rPr>
          <w:rFonts w:ascii="Palatino Linotype" w:eastAsia="Palatino Linotype" w:hAnsi="Palatino Linotype" w:cs="Palatino Linotype"/>
          <w:color w:val="auto"/>
          <w:sz w:val="20"/>
          <w:szCs w:val="20"/>
        </w:rPr>
        <w:t xml:space="preserve">has been intensively </w:t>
      </w:r>
      <w:ins w:id="70" w:author="Tatjana Vilutienė" w:date="2021-09-23T14:32:00Z">
        <w:r w:rsidR="002B1666" w:rsidRPr="002B1666">
          <w:rPr>
            <w:rFonts w:ascii="Palatino Linotype" w:eastAsia="Palatino Linotype" w:hAnsi="Palatino Linotype" w:cs="Palatino Linotype"/>
            <w:color w:val="auto"/>
            <w:sz w:val="20"/>
            <w:szCs w:val="20"/>
          </w:rPr>
          <w:t>applied</w:t>
        </w:r>
        <w:proofErr w:type="gramEnd"/>
        <w:r w:rsidR="002B1666" w:rsidRPr="002B1666">
          <w:rPr>
            <w:rFonts w:ascii="Palatino Linotype" w:eastAsia="Palatino Linotype" w:hAnsi="Palatino Linotype" w:cs="Palatino Linotype"/>
            <w:color w:val="auto"/>
            <w:sz w:val="20"/>
            <w:szCs w:val="20"/>
          </w:rPr>
          <w:t xml:space="preserve"> toget</w:t>
        </w:r>
        <w:r w:rsidR="002B1666">
          <w:rPr>
            <w:rFonts w:ascii="Palatino Linotype" w:eastAsia="Palatino Linotype" w:hAnsi="Palatino Linotype" w:cs="Palatino Linotype"/>
            <w:color w:val="auto"/>
            <w:sz w:val="20"/>
            <w:szCs w:val="20"/>
          </w:rPr>
          <w:t>her with energy modelling tools</w:t>
        </w:r>
        <w:r w:rsidR="002B1666" w:rsidRPr="002B1666">
          <w:rPr>
            <w:rFonts w:ascii="Palatino Linotype" w:eastAsia="Palatino Linotype" w:hAnsi="Palatino Linotype" w:cs="Palatino Linotype"/>
            <w:color w:val="auto"/>
            <w:sz w:val="20"/>
            <w:szCs w:val="20"/>
          </w:rPr>
          <w:t xml:space="preserve"> </w:t>
        </w:r>
      </w:ins>
      <w:del w:id="71" w:author="Tatjana Vilutienė" w:date="2021-09-23T14:32:00Z">
        <w:r w:rsidRPr="00C10A63" w:rsidDel="002B1666">
          <w:rPr>
            <w:rFonts w:ascii="Palatino Linotype" w:eastAsia="Palatino Linotype" w:hAnsi="Palatino Linotype" w:cs="Palatino Linotype"/>
            <w:color w:val="auto"/>
            <w:sz w:val="20"/>
            <w:szCs w:val="20"/>
          </w:rPr>
          <w:delText>develop</w:delText>
        </w:r>
        <w:r w:rsidR="00D747DA" w:rsidRPr="00C10A63" w:rsidDel="002B1666">
          <w:rPr>
            <w:rFonts w:ascii="Palatino Linotype" w:eastAsia="Palatino Linotype" w:hAnsi="Palatino Linotype" w:cs="Palatino Linotype"/>
            <w:color w:val="auto"/>
            <w:sz w:val="20"/>
            <w:szCs w:val="20"/>
          </w:rPr>
          <w:delText>ed</w:delText>
        </w:r>
        <w:r w:rsidRPr="00C10A63" w:rsidDel="002B1666">
          <w:rPr>
            <w:rFonts w:ascii="Palatino Linotype" w:eastAsia="Palatino Linotype" w:hAnsi="Palatino Linotype" w:cs="Palatino Linotype"/>
            <w:color w:val="auto"/>
            <w:sz w:val="20"/>
            <w:szCs w:val="20"/>
          </w:rPr>
          <w:delText xml:space="preserve"> </w:delText>
        </w:r>
      </w:del>
      <w:r w:rsidRPr="00C10A63">
        <w:rPr>
          <w:rFonts w:ascii="Palatino Linotype" w:eastAsia="Palatino Linotype" w:hAnsi="Palatino Linotype" w:cs="Palatino Linotype"/>
          <w:color w:val="auto"/>
          <w:sz w:val="20"/>
          <w:szCs w:val="20"/>
        </w:rPr>
        <w:t xml:space="preserve">over the last decade. </w:t>
      </w:r>
      <w:ins w:id="72" w:author="Tatjana Vilutienė" w:date="2021-09-23T13:05:00Z">
        <w:r w:rsidR="007C3EC3" w:rsidRPr="007C3EC3">
          <w:rPr>
            <w:rFonts w:ascii="Palatino Linotype" w:eastAsia="Palatino Linotype" w:hAnsi="Palatino Linotype" w:cs="Palatino Linotype"/>
            <w:color w:val="auto"/>
            <w:sz w:val="20"/>
            <w:szCs w:val="20"/>
          </w:rPr>
          <w:t>Building information modelling (BIM) refers to an information management methodology that has at its core the adoption of a standards based approach to managing information across the whole life cycle of built assets</w:t>
        </w:r>
        <w:r w:rsidR="007C3EC3">
          <w:rPr>
            <w:rFonts w:ascii="Palatino Linotype" w:eastAsia="Palatino Linotype" w:hAnsi="Palatino Linotype" w:cs="Palatino Linotype"/>
            <w:color w:val="auto"/>
            <w:sz w:val="20"/>
            <w:szCs w:val="20"/>
          </w:rPr>
          <w:t xml:space="preserve"> </w:t>
        </w:r>
      </w:ins>
      <w:ins w:id="73" w:author="Rasa Džiugaitė-Tumėnienė" w:date="2021-09-24T10:38:00Z">
        <w:r w:rsidR="008D1369">
          <w:rPr>
            <w:rFonts w:ascii="Palatino Linotype" w:eastAsia="Palatino Linotype" w:hAnsi="Palatino Linotype" w:cs="Palatino Linotype"/>
            <w:color w:val="auto"/>
            <w:sz w:val="20"/>
            <w:szCs w:val="20"/>
          </w:rPr>
          <w:fldChar w:fldCharType="begin" w:fldLock="1"/>
        </w:r>
      </w:ins>
      <w:r w:rsidR="008D1369">
        <w:rPr>
          <w:rFonts w:ascii="Palatino Linotype" w:eastAsia="Palatino Linotype" w:hAnsi="Palatino Linotype" w:cs="Palatino Linotype"/>
          <w:color w:val="auto"/>
          <w:sz w:val="20"/>
          <w:szCs w:val="20"/>
        </w:rPr>
        <w:instrText>ADDIN CSL_CITATION {"citationItems":[{"id":"ITEM-1","itemData":{"abstract":"Building information modelling (BIM), within the context of the UK BIM Framework and this report, refers to an information management methodology that has at its core the adoption of a standards- based approach to managing information across the whole life cycle of built assets (i.e. encompassing design, build, operate and integrate). In an information-intensive industry such as construction, the adoption of such a holistic and standardised approach to information management and the innovative digital ways of working are deemed necessary to achieve a dramatic improvement in delivery and performance efficiencies. The number of tools and methods to assess BIM maturity and evaluate BIM benefits has increased in recent years because of their promised value in guiding BIM implementation (e.g. identifying implementation challenges, informing BIM improvement strategies) and improving outcomes for organisations and projects. However, there is still limited evidence and understanding of their adoption, scope and application in the construction and asset management industries. This report evaluates the existing tools and methods for BIM maturity assessment and BIM benefits evaluation, of both organisations and projects. The distinction between tools and methods is simply that a tool has a platform such as an online survey or an Excel workbook to conduct the assessment. Methods, on the other hand, provide details of the methodology behind measuring maturity, but they do not have a platform for measurement that was made available for review.","author":[{"dropping-particle":"","family":"Kassem","given":"Mohamad","non-dropping-particle":"","parse-names":false,"suffix":""},{"dropping-particle":"","family":"Li","given":"Jennifer","non-dropping-particle":"","parse-names":false,"suffix":""}],"id":"ITEM-1","issue":"February","issued":{"date-parts":[["2020"]]},"page":"184","title":"Building Information Modelling : Evaluating Tools for Maturity and Benefits Measurement","type":"article-journal"},"uris":["http://www.mendeley.com/documents/?uuid=88231de3-ad8e-4aa6-9091-c1a707294afe"]}],"mendeley":{"formattedCitation":"[2]","plainTextFormattedCitation":"[2]","previouslyFormattedCitation":"[2]"},"properties":{"noteIndex":0},"schema":"https://github.com/citation-style-language/schema/raw/master/csl-citation.json"}</w:instrText>
      </w:r>
      <w:r w:rsidR="008D1369">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[2]</w:t>
      </w:r>
      <w:ins w:id="74" w:author="Rasa Džiugaitė-Tumėnienė" w:date="2021-09-24T10:38:00Z">
        <w:r w:rsidR="008D1369">
          <w:rPr>
            <w:rFonts w:ascii="Palatino Linotype" w:eastAsia="Palatino Linotype" w:hAnsi="Palatino Linotype" w:cs="Palatino Linotype"/>
            <w:color w:val="auto"/>
            <w:sz w:val="20"/>
            <w:szCs w:val="20"/>
          </w:rPr>
          <w:fldChar w:fldCharType="end"/>
        </w:r>
      </w:ins>
      <w:commentRangeStart w:id="75"/>
      <w:commentRangeStart w:id="76"/>
      <w:ins w:id="77" w:author="Tatjana Vilutienė" w:date="2021-09-23T13:05:00Z">
        <w:del w:id="78" w:author="Rasa Džiugaitė-Tumėnienė" w:date="2021-09-24T10:37:00Z">
          <w:r w:rsidR="007C3EC3" w:rsidDel="00E164D4">
            <w:rPr>
              <w:rFonts w:ascii="Palatino Linotype" w:eastAsia="Palatino Linotype" w:hAnsi="Palatino Linotype" w:cs="Palatino Linotype"/>
              <w:color w:val="auto"/>
              <w:sz w:val="20"/>
              <w:szCs w:val="20"/>
            </w:rPr>
            <w:delText>[…]</w:delText>
          </w:r>
          <w:commentRangeEnd w:id="75"/>
          <w:r w:rsidR="007C3EC3" w:rsidDel="00E164D4">
            <w:rPr>
              <w:rStyle w:val="CommentReference"/>
            </w:rPr>
            <w:commentReference w:id="75"/>
          </w:r>
        </w:del>
      </w:ins>
      <w:commentRangeEnd w:id="76"/>
      <w:r w:rsidR="008D1369">
        <w:rPr>
          <w:rStyle w:val="CommentReference"/>
        </w:rPr>
        <w:commentReference w:id="76"/>
      </w:r>
      <w:ins w:id="79" w:author="Rasa Džiugaitė-Tumėnienė" w:date="2021-09-24T10:37:00Z">
        <w:r w:rsidR="008D1369">
          <w:rPr>
            <w:rFonts w:ascii="Palatino Linotype" w:eastAsia="Palatino Linotype" w:hAnsi="Palatino Linotype" w:cs="Palatino Linotype"/>
            <w:color w:val="auto"/>
            <w:sz w:val="20"/>
            <w:szCs w:val="20"/>
          </w:rPr>
          <w:t>.</w:t>
        </w:r>
      </w:ins>
      <w:del w:id="80" w:author="Tatjana Vilutienė" w:date="2021-09-23T13:05:00Z">
        <w:r w:rsidR="00D747DA" w:rsidRPr="00C10A63" w:rsidDel="007C3EC3">
          <w:rPr>
            <w:rFonts w:ascii="Palatino Linotype" w:eastAsia="Palatino Linotype" w:hAnsi="Palatino Linotype" w:cs="Palatino Linotype"/>
            <w:color w:val="auto"/>
            <w:sz w:val="20"/>
            <w:szCs w:val="20"/>
          </w:rPr>
          <w:delText xml:space="preserve">The working method of </w:delText>
        </w:r>
        <w:r w:rsidRPr="00C10A63" w:rsidDel="007C3EC3">
          <w:rPr>
            <w:rFonts w:ascii="Palatino Linotype" w:eastAsia="Palatino Linotype" w:hAnsi="Palatino Linotype" w:cs="Palatino Linotype"/>
            <w:color w:val="auto"/>
            <w:sz w:val="20"/>
            <w:szCs w:val="20"/>
          </w:rPr>
          <w:delText>BIM is a BIM-based approach that integrates BIM methodologies and technologies.</w:delText>
        </w:r>
      </w:del>
      <w:r w:rsidRPr="00C10A63">
        <w:rPr>
          <w:rFonts w:ascii="Palatino Linotype" w:eastAsia="Palatino Linotype" w:hAnsi="Palatino Linotype" w:cs="Palatino Linotype"/>
          <w:color w:val="auto"/>
          <w:sz w:val="20"/>
          <w:szCs w:val="20"/>
        </w:rPr>
        <w:t xml:space="preserve"> BIM is still a</w:t>
      </w:r>
      <w:r w:rsidR="00D747DA" w:rsidRPr="00C10A63">
        <w:rPr>
          <w:rFonts w:ascii="Palatino Linotype" w:eastAsia="Palatino Linotype" w:hAnsi="Palatino Linotype" w:cs="Palatino Linotype"/>
          <w:color w:val="auto"/>
          <w:sz w:val="20"/>
          <w:szCs w:val="20"/>
        </w:rPr>
        <w:t xml:space="preserve">n optional </w:t>
      </w:r>
      <w:r w:rsidRPr="00C10A63">
        <w:rPr>
          <w:rFonts w:ascii="Palatino Linotype" w:eastAsia="Palatino Linotype" w:hAnsi="Palatino Linotype" w:cs="Palatino Linotype"/>
          <w:color w:val="auto"/>
          <w:sz w:val="20"/>
          <w:szCs w:val="20"/>
        </w:rPr>
        <w:t xml:space="preserve">working method </w:t>
      </w:r>
      <w:ins w:id="81" w:author="Tatjana Vilutienė" w:date="2021-09-23T14:39:00Z">
        <w:r w:rsidR="00087542" w:rsidRPr="00087542">
          <w:rPr>
            <w:rFonts w:ascii="Palatino Linotype" w:eastAsia="Palatino Linotype" w:hAnsi="Palatino Linotype" w:cs="Palatino Linotype"/>
            <w:color w:val="auto"/>
            <w:sz w:val="20"/>
            <w:szCs w:val="20"/>
          </w:rPr>
          <w:t>in many countries,</w:t>
        </w:r>
      </w:ins>
      <w:del w:id="82" w:author="Tatjana Vilutienė" w:date="2021-09-23T14:38:00Z">
        <w:r w:rsidRPr="00C10A63" w:rsidDel="00087542">
          <w:rPr>
            <w:rFonts w:ascii="Palatino Linotype" w:eastAsia="Palatino Linotype" w:hAnsi="Palatino Linotype" w:cs="Palatino Linotype"/>
            <w:color w:val="auto"/>
            <w:sz w:val="20"/>
            <w:szCs w:val="20"/>
          </w:rPr>
          <w:delText xml:space="preserve">for many enterprises </w:delText>
        </w:r>
        <w:r w:rsidR="00D747DA" w:rsidRPr="00C10A63" w:rsidDel="00087542">
          <w:rPr>
            <w:rFonts w:ascii="Palatino Linotype" w:eastAsia="Palatino Linotype" w:hAnsi="Palatino Linotype" w:cs="Palatino Linotype"/>
            <w:color w:val="auto"/>
            <w:sz w:val="20"/>
            <w:szCs w:val="20"/>
          </w:rPr>
          <w:delText xml:space="preserve">and </w:delText>
        </w:r>
        <w:r w:rsidRPr="00C10A63" w:rsidDel="00087542">
          <w:rPr>
            <w:rFonts w:ascii="Palatino Linotype" w:eastAsia="Palatino Linotype" w:hAnsi="Palatino Linotype" w:cs="Palatino Linotype"/>
            <w:color w:val="auto"/>
            <w:sz w:val="20"/>
            <w:szCs w:val="20"/>
          </w:rPr>
          <w:delText>organi</w:delText>
        </w:r>
        <w:r w:rsidR="00A5047E" w:rsidRPr="00C10A63" w:rsidDel="00087542">
          <w:rPr>
            <w:rFonts w:ascii="Palatino Linotype" w:eastAsia="Palatino Linotype" w:hAnsi="Palatino Linotype" w:cs="Palatino Linotype"/>
            <w:color w:val="auto"/>
            <w:sz w:val="20"/>
            <w:szCs w:val="20"/>
          </w:rPr>
          <w:delText>z</w:delText>
        </w:r>
        <w:r w:rsidRPr="00C10A63" w:rsidDel="00087542">
          <w:rPr>
            <w:rFonts w:ascii="Palatino Linotype" w:eastAsia="Palatino Linotype" w:hAnsi="Palatino Linotype" w:cs="Palatino Linotype"/>
            <w:color w:val="auto"/>
            <w:sz w:val="20"/>
            <w:szCs w:val="20"/>
          </w:rPr>
          <w:delText>ations</w:delText>
        </w:r>
      </w:del>
      <w:r w:rsidR="00150DAE"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 except </w:t>
      </w:r>
      <w:r w:rsidR="00150DAE" w:rsidRPr="00C10A63">
        <w:rPr>
          <w:rFonts w:ascii="Palatino Linotype" w:eastAsia="Palatino Linotype" w:hAnsi="Palatino Linotype" w:cs="Palatino Linotype"/>
          <w:color w:val="auto"/>
          <w:sz w:val="20"/>
          <w:szCs w:val="20"/>
        </w:rPr>
        <w:t xml:space="preserve">for </w:t>
      </w:r>
      <w:r w:rsidR="00D747DA" w:rsidRPr="00C10A63">
        <w:rPr>
          <w:rFonts w:ascii="Palatino Linotype" w:eastAsia="Palatino Linotype" w:hAnsi="Palatino Linotype" w:cs="Palatino Linotype"/>
          <w:color w:val="auto"/>
          <w:sz w:val="20"/>
          <w:szCs w:val="20"/>
        </w:rPr>
        <w:t xml:space="preserve">cases of </w:t>
      </w:r>
      <w:r w:rsidRPr="00C10A63">
        <w:rPr>
          <w:rFonts w:ascii="Palatino Linotype" w:eastAsia="Palatino Linotype" w:hAnsi="Palatino Linotype" w:cs="Palatino Linotype"/>
          <w:color w:val="auto"/>
          <w:sz w:val="20"/>
          <w:szCs w:val="20"/>
        </w:rPr>
        <w:t>s</w:t>
      </w:r>
      <w:r w:rsidR="0058543A" w:rsidRPr="00C10A63">
        <w:rPr>
          <w:rFonts w:ascii="Palatino Linotype" w:eastAsia="Palatino Linotype" w:hAnsi="Palatino Linotype" w:cs="Palatino Linotype"/>
          <w:color w:val="auto"/>
          <w:sz w:val="20"/>
          <w:szCs w:val="20"/>
        </w:rPr>
        <w:t xml:space="preserve">pecific public buildings </w:t>
      </w:r>
      <w:r w:rsidR="008C419C"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{"citationItems":[{"id":"ITEM-1","itemData":{"URL":"https://statyba40.lt/","accessed":{"date-parts":[["2021","7","8"]]},"author":[{"dropping-particle":"","family":"Lietuvos Respublikos aplinkos ministerija","given":"","non-dropping-particle":"","parse-names":false,"suffix":""}],"id":"ITEM-1","issued":{"date-parts":[["0"]]},"title":"Statyba 4.0","type":"webpage"},"uris":["http://www.mendeley.com/documents/?uuid=470310f8-dbdc-4c90-8427-542598535b76"]}],"mendeley":{"formattedCitation":"[3]","plainTextFormattedCitation":"[3]","previouslyFormattedCitation":"[3]"},"properties":{"noteIndex":0},"schema":"https://github.com/citation-style-language/schema/raw/master/csl-citation.json"}</w:instrText>
      </w:r>
      <w:r w:rsidR="008C419C"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[3]</w:t>
      </w:r>
      <w:r w:rsidR="008C419C"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 xml:space="preserve">. </w:t>
      </w:r>
      <w:del w:id="83" w:author="Tatjana Vilutienė" w:date="2021-09-23T14:39:00Z">
        <w:r w:rsidRPr="00C10A63" w:rsidDel="00087542">
          <w:rPr>
            <w:rFonts w:ascii="Palatino Linotype" w:eastAsia="Palatino Linotype" w:hAnsi="Palatino Linotype" w:cs="Palatino Linotype"/>
            <w:color w:val="auto"/>
            <w:sz w:val="20"/>
            <w:szCs w:val="20"/>
          </w:rPr>
          <w:delText>For example, in Lithuania</w:delText>
        </w:r>
        <w:r w:rsidR="00415EDF" w:rsidRPr="00C10A63" w:rsidDel="00087542">
          <w:rPr>
            <w:rFonts w:ascii="Palatino Linotype" w:eastAsia="Palatino Linotype" w:hAnsi="Palatino Linotype" w:cs="Palatino Linotype"/>
            <w:color w:val="auto"/>
            <w:sz w:val="20"/>
            <w:szCs w:val="20"/>
          </w:rPr>
          <w:delText xml:space="preserve"> </w:delText>
        </w:r>
        <w:r w:rsidR="00415EDF" w:rsidRPr="00C10A63" w:rsidDel="00087542">
          <w:rPr>
            <w:rFonts w:ascii="Palatino Linotype" w:eastAsia="Palatino Linotype" w:hAnsi="Palatino Linotype" w:cs="Palatino Linotype"/>
            <w:color w:val="auto"/>
            <w:sz w:val="20"/>
            <w:szCs w:val="20"/>
          </w:rPr>
          <w:fldChar w:fldCharType="begin" w:fldLock="1"/>
        </w:r>
        <w:r w:rsidR="002861CA" w:rsidRPr="00C10A63" w:rsidDel="00087542">
          <w:rPr>
            <w:rFonts w:ascii="Palatino Linotype" w:eastAsia="Palatino Linotype" w:hAnsi="Palatino Linotype" w:cs="Palatino Linotype"/>
            <w:color w:val="auto"/>
            <w:sz w:val="20"/>
            <w:szCs w:val="20"/>
          </w:rPr>
          <w:delInstrText>ADDIN CSL_CITATION {"citationItems":[{"id":"ITEM-1","itemData":{"URL":"https://statyba40.lt/","accessed":{"date-parts":[["2021","7","8"]]},"author":[{"dropping-particle":"","family":"Lietuvos Respublikos aplinkos ministerija","given":"","non-dropping-particle":"","parse-names":false,"suffix":""}],"id":"ITEM-1","issued":{"date-parts":[["0"]]},"title":"Statyba 4.0","type":"webpage"},"uris":["http://www.mendeley.com/documents/?uuid=470310f8-dbdc-4c90-8427-542598535b76"]}],"mendeley":{"formattedCitation":"[2]","plainTextFormattedCitation":"[2]","previouslyFormattedCitation":"[2]"},"properties":{"noteIndex":0},"schema":"https://github.com/citation-style-language/schema/raw/master/csl-citation.json"}</w:delInstrText>
        </w:r>
        <w:r w:rsidR="00415EDF" w:rsidRPr="00C10A63" w:rsidDel="00087542">
          <w:rPr>
            <w:rFonts w:ascii="Palatino Linotype" w:eastAsia="Palatino Linotype" w:hAnsi="Palatino Linotype" w:cs="Palatino Linotype"/>
            <w:color w:val="auto"/>
            <w:sz w:val="20"/>
            <w:szCs w:val="20"/>
          </w:rPr>
          <w:fldChar w:fldCharType="separate"/>
        </w:r>
        <w:r w:rsidR="00415EDF" w:rsidRPr="00C10A63" w:rsidDel="00087542">
          <w:rPr>
            <w:rFonts w:ascii="Palatino Linotype" w:eastAsia="Palatino Linotype" w:hAnsi="Palatino Linotype" w:cs="Palatino Linotype"/>
            <w:color w:val="auto"/>
            <w:sz w:val="20"/>
            <w:szCs w:val="20"/>
          </w:rPr>
          <w:delText>[2]</w:delText>
        </w:r>
        <w:r w:rsidR="00415EDF" w:rsidRPr="00C10A63" w:rsidDel="00087542">
          <w:rPr>
            <w:rFonts w:ascii="Palatino Linotype" w:eastAsia="Palatino Linotype" w:hAnsi="Palatino Linotype" w:cs="Palatino Linotype"/>
            <w:color w:val="auto"/>
            <w:sz w:val="20"/>
            <w:szCs w:val="20"/>
          </w:rPr>
          <w:fldChar w:fldCharType="end"/>
        </w:r>
        <w:r w:rsidRPr="00C10A63" w:rsidDel="00087542">
          <w:rPr>
            <w:rFonts w:ascii="Palatino Linotype" w:eastAsia="Palatino Linotype" w:hAnsi="Palatino Linotype" w:cs="Palatino Linotype"/>
            <w:color w:val="auto"/>
            <w:sz w:val="20"/>
            <w:szCs w:val="20"/>
          </w:rPr>
          <w:delText xml:space="preserve">, BIM methods </w:delText>
        </w:r>
        <w:r w:rsidR="00D747DA" w:rsidRPr="00C10A63" w:rsidDel="00087542">
          <w:rPr>
            <w:rFonts w:ascii="Palatino Linotype" w:eastAsia="Palatino Linotype" w:hAnsi="Palatino Linotype" w:cs="Palatino Linotype"/>
            <w:color w:val="auto"/>
            <w:sz w:val="20"/>
            <w:szCs w:val="20"/>
          </w:rPr>
          <w:delText xml:space="preserve">became </w:delText>
        </w:r>
        <w:r w:rsidRPr="00C10A63" w:rsidDel="00087542">
          <w:rPr>
            <w:rFonts w:ascii="Palatino Linotype" w:eastAsia="Palatino Linotype" w:hAnsi="Palatino Linotype" w:cs="Palatino Linotype"/>
            <w:color w:val="auto"/>
            <w:sz w:val="20"/>
            <w:szCs w:val="20"/>
          </w:rPr>
          <w:delText xml:space="preserve">mandatory </w:delText>
        </w:r>
        <w:r w:rsidR="00A85422" w:rsidRPr="00A85422" w:rsidDel="00087542">
          <w:rPr>
            <w:rFonts w:ascii="Palatino Linotype" w:eastAsia="Palatino Linotype" w:hAnsi="Palatino Linotype" w:cs="Palatino Linotype"/>
            <w:color w:val="auto"/>
            <w:sz w:val="20"/>
            <w:szCs w:val="20"/>
          </w:rPr>
          <w:delText>since</w:delText>
        </w:r>
        <w:r w:rsidR="00A5047E" w:rsidRPr="00C10A63" w:rsidDel="00087542">
          <w:rPr>
            <w:rFonts w:ascii="Palatino Linotype" w:eastAsia="Palatino Linotype" w:hAnsi="Palatino Linotype" w:cs="Palatino Linotype"/>
            <w:color w:val="auto"/>
            <w:sz w:val="20"/>
            <w:szCs w:val="20"/>
          </w:rPr>
          <w:delText xml:space="preserve"> the</w:delText>
        </w:r>
        <w:r w:rsidRPr="00C10A63" w:rsidDel="00087542">
          <w:rPr>
            <w:rFonts w:ascii="Palatino Linotype" w:eastAsia="Palatino Linotype" w:hAnsi="Palatino Linotype" w:cs="Palatino Linotype"/>
            <w:color w:val="auto"/>
            <w:sz w:val="20"/>
            <w:szCs w:val="20"/>
          </w:rPr>
          <w:delText xml:space="preserve"> 1</w:delText>
        </w:r>
        <w:r w:rsidR="00A5047E" w:rsidRPr="00C10A63" w:rsidDel="00087542">
          <w:rPr>
            <w:rFonts w:ascii="Palatino Linotype" w:eastAsia="Palatino Linotype" w:hAnsi="Palatino Linotype" w:cs="Palatino Linotype"/>
            <w:color w:val="auto"/>
            <w:sz w:val="20"/>
            <w:szCs w:val="20"/>
            <w:vertAlign w:val="superscript"/>
          </w:rPr>
          <w:delText>st</w:delText>
        </w:r>
        <w:r w:rsidR="00A5047E" w:rsidRPr="00C10A63" w:rsidDel="00087542">
          <w:rPr>
            <w:rFonts w:ascii="Palatino Linotype" w:eastAsia="Palatino Linotype" w:hAnsi="Palatino Linotype" w:cs="Palatino Linotype"/>
            <w:color w:val="auto"/>
            <w:sz w:val="20"/>
            <w:szCs w:val="20"/>
          </w:rPr>
          <w:delText xml:space="preserve"> of</w:delText>
        </w:r>
        <w:r w:rsidRPr="00C10A63" w:rsidDel="00087542">
          <w:rPr>
            <w:rFonts w:ascii="Palatino Linotype" w:eastAsia="Palatino Linotype" w:hAnsi="Palatino Linotype" w:cs="Palatino Linotype"/>
            <w:color w:val="auto"/>
            <w:sz w:val="20"/>
            <w:szCs w:val="20"/>
          </w:rPr>
          <w:delText xml:space="preserve"> January 2021</w:delText>
        </w:r>
        <w:r w:rsidR="00415EDF" w:rsidRPr="00C10A63" w:rsidDel="00087542">
          <w:rPr>
            <w:rFonts w:ascii="Palatino Linotype" w:eastAsia="Palatino Linotype" w:hAnsi="Palatino Linotype" w:cs="Palatino Linotype"/>
            <w:color w:val="auto"/>
            <w:sz w:val="20"/>
            <w:szCs w:val="20"/>
          </w:rPr>
          <w:delText>. BIM</w:delText>
        </w:r>
        <w:r w:rsidR="002861CA" w:rsidRPr="00C10A63" w:rsidDel="00087542">
          <w:rPr>
            <w:rFonts w:ascii="Palatino Linotype" w:eastAsia="Palatino Linotype" w:hAnsi="Palatino Linotype" w:cs="Palatino Linotype"/>
            <w:color w:val="auto"/>
            <w:sz w:val="20"/>
            <w:szCs w:val="20"/>
          </w:rPr>
          <w:delText xml:space="preserve"> methods </w:delText>
        </w:r>
        <w:r w:rsidR="00D747DA" w:rsidRPr="00C10A63" w:rsidDel="00087542">
          <w:rPr>
            <w:rFonts w:ascii="Palatino Linotype" w:eastAsia="Palatino Linotype" w:hAnsi="Palatino Linotype" w:cs="Palatino Linotype"/>
            <w:color w:val="auto"/>
            <w:sz w:val="20"/>
            <w:szCs w:val="20"/>
          </w:rPr>
          <w:delText>must be</w:delText>
        </w:r>
        <w:r w:rsidR="00415EDF" w:rsidRPr="00C10A63" w:rsidDel="00087542">
          <w:rPr>
            <w:rFonts w:ascii="Palatino Linotype" w:eastAsia="Palatino Linotype" w:hAnsi="Palatino Linotype" w:cs="Palatino Linotype"/>
            <w:color w:val="auto"/>
            <w:sz w:val="20"/>
            <w:szCs w:val="20"/>
          </w:rPr>
          <w:delText xml:space="preserve"> used</w:delText>
        </w:r>
        <w:r w:rsidRPr="00C10A63" w:rsidDel="00087542">
          <w:rPr>
            <w:rFonts w:ascii="Palatino Linotype" w:eastAsia="Palatino Linotype" w:hAnsi="Palatino Linotype" w:cs="Palatino Linotype"/>
            <w:color w:val="auto"/>
            <w:sz w:val="20"/>
            <w:szCs w:val="20"/>
          </w:rPr>
          <w:delText xml:space="preserve"> in the design, construction and installation of public sector buildings</w:delText>
        </w:r>
        <w:r w:rsidR="00D747DA" w:rsidRPr="00C10A63" w:rsidDel="00087542">
          <w:rPr>
            <w:rFonts w:ascii="Palatino Linotype" w:eastAsia="Palatino Linotype" w:hAnsi="Palatino Linotype" w:cs="Palatino Linotype"/>
            <w:color w:val="auto"/>
            <w:sz w:val="20"/>
            <w:szCs w:val="20"/>
          </w:rPr>
          <w:delText>,</w:delText>
        </w:r>
        <w:r w:rsidRPr="00C10A63" w:rsidDel="00087542">
          <w:rPr>
            <w:rFonts w:ascii="Palatino Linotype" w:eastAsia="Palatino Linotype" w:hAnsi="Palatino Linotype" w:cs="Palatino Linotype"/>
            <w:color w:val="auto"/>
            <w:sz w:val="20"/>
            <w:szCs w:val="20"/>
          </w:rPr>
          <w:delText xml:space="preserve"> with an investment amount of</w:delText>
        </w:r>
        <w:r w:rsidR="00D747DA" w:rsidRPr="00C10A63" w:rsidDel="00087542">
          <w:rPr>
            <w:rFonts w:ascii="Palatino Linotype" w:eastAsia="Palatino Linotype" w:hAnsi="Palatino Linotype" w:cs="Palatino Linotype"/>
            <w:color w:val="auto"/>
            <w:sz w:val="20"/>
            <w:szCs w:val="20"/>
          </w:rPr>
          <w:delText xml:space="preserve"> EUR</w:delText>
        </w:r>
        <w:r w:rsidRPr="00C10A63" w:rsidDel="00087542">
          <w:rPr>
            <w:rFonts w:ascii="Palatino Linotype" w:eastAsia="Palatino Linotype" w:hAnsi="Palatino Linotype" w:cs="Palatino Linotype"/>
            <w:color w:val="auto"/>
            <w:sz w:val="20"/>
            <w:szCs w:val="20"/>
          </w:rPr>
          <w:delText xml:space="preserve"> 5 million for new buildings or refurbishments, and </w:delText>
        </w:r>
        <w:r w:rsidR="00D747DA" w:rsidRPr="00C10A63" w:rsidDel="00087542">
          <w:rPr>
            <w:rFonts w:ascii="Palatino Linotype" w:eastAsia="Palatino Linotype" w:hAnsi="Palatino Linotype" w:cs="Palatino Linotype"/>
            <w:color w:val="auto"/>
            <w:sz w:val="20"/>
            <w:szCs w:val="20"/>
          </w:rPr>
          <w:delText xml:space="preserve">an investment amount of EUR 10 million euros for the </w:delText>
        </w:r>
        <w:r w:rsidRPr="00C10A63" w:rsidDel="00087542">
          <w:rPr>
            <w:rFonts w:ascii="Palatino Linotype" w:eastAsia="Palatino Linotype" w:hAnsi="Palatino Linotype" w:cs="Palatino Linotype"/>
            <w:color w:val="auto"/>
            <w:sz w:val="20"/>
            <w:szCs w:val="20"/>
          </w:rPr>
          <w:delText xml:space="preserve">installation or conversion of engineering structures or movable objects (electricity networks, gas pipelines, communication lines, cables and their duct systems). BIM </w:delText>
        </w:r>
        <w:r w:rsidR="00D747DA" w:rsidRPr="00C10A63" w:rsidDel="00087542">
          <w:rPr>
            <w:rFonts w:ascii="Palatino Linotype" w:eastAsia="Palatino Linotype" w:hAnsi="Palatino Linotype" w:cs="Palatino Linotype"/>
            <w:color w:val="auto"/>
            <w:sz w:val="20"/>
            <w:szCs w:val="20"/>
          </w:rPr>
          <w:delText xml:space="preserve">is expected to </w:delText>
        </w:r>
        <w:r w:rsidRPr="00C10A63" w:rsidDel="00087542">
          <w:rPr>
            <w:rFonts w:ascii="Palatino Linotype" w:eastAsia="Palatino Linotype" w:hAnsi="Palatino Linotype" w:cs="Palatino Linotype"/>
            <w:color w:val="auto"/>
            <w:sz w:val="20"/>
            <w:szCs w:val="20"/>
          </w:rPr>
          <w:delText>be</w:delText>
        </w:r>
        <w:r w:rsidR="00D747DA" w:rsidRPr="00C10A63" w:rsidDel="00087542">
          <w:rPr>
            <w:rFonts w:ascii="Palatino Linotype" w:eastAsia="Palatino Linotype" w:hAnsi="Palatino Linotype" w:cs="Palatino Linotype"/>
            <w:color w:val="auto"/>
            <w:sz w:val="20"/>
            <w:szCs w:val="20"/>
          </w:rPr>
          <w:delText>come</w:delText>
        </w:r>
        <w:r w:rsidRPr="00C10A63" w:rsidDel="00087542">
          <w:rPr>
            <w:rFonts w:ascii="Palatino Linotype" w:eastAsia="Palatino Linotype" w:hAnsi="Palatino Linotype" w:cs="Palatino Linotype"/>
            <w:color w:val="auto"/>
            <w:sz w:val="20"/>
            <w:szCs w:val="20"/>
          </w:rPr>
          <w:delText xml:space="preserve"> mandatory for some public sector clients, </w:delText>
        </w:r>
        <w:r w:rsidR="00D747DA" w:rsidRPr="00C10A63" w:rsidDel="00087542">
          <w:rPr>
            <w:rFonts w:ascii="Palatino Linotype" w:eastAsia="Palatino Linotype" w:hAnsi="Palatino Linotype" w:cs="Palatino Linotype"/>
            <w:color w:val="auto"/>
            <w:sz w:val="20"/>
            <w:szCs w:val="20"/>
          </w:rPr>
          <w:delText xml:space="preserve">such as </w:delText>
        </w:r>
        <w:r w:rsidRPr="00C10A63" w:rsidDel="00087542">
          <w:rPr>
            <w:rFonts w:ascii="Palatino Linotype" w:eastAsia="Palatino Linotype" w:hAnsi="Palatino Linotype" w:cs="Palatino Linotype"/>
            <w:color w:val="auto"/>
            <w:sz w:val="20"/>
            <w:szCs w:val="20"/>
          </w:rPr>
          <w:delText>road administration</w:delText>
        </w:r>
        <w:r w:rsidR="00D747DA" w:rsidRPr="00C10A63" w:rsidDel="00087542">
          <w:rPr>
            <w:rFonts w:ascii="Palatino Linotype" w:eastAsia="Palatino Linotype" w:hAnsi="Palatino Linotype" w:cs="Palatino Linotype"/>
            <w:color w:val="auto"/>
            <w:sz w:val="20"/>
            <w:szCs w:val="20"/>
          </w:rPr>
          <w:delText>s</w:delText>
        </w:r>
        <w:r w:rsidRPr="00C10A63" w:rsidDel="00087542">
          <w:rPr>
            <w:rFonts w:ascii="Palatino Linotype" w:eastAsia="Palatino Linotype" w:hAnsi="Palatino Linotype" w:cs="Palatino Linotype"/>
            <w:color w:val="auto"/>
            <w:sz w:val="20"/>
            <w:szCs w:val="20"/>
          </w:rPr>
          <w:delText xml:space="preserve">, railway infrastructure companies </w:delText>
        </w:r>
        <w:r w:rsidR="002861CA" w:rsidRPr="00C10A63" w:rsidDel="00087542">
          <w:rPr>
            <w:rFonts w:ascii="Palatino Linotype" w:eastAsia="Palatino Linotype" w:hAnsi="Palatino Linotype" w:cs="Palatino Linotype"/>
            <w:color w:val="auto"/>
            <w:sz w:val="20"/>
            <w:szCs w:val="20"/>
          </w:rPr>
          <w:delText>and energy</w:delText>
        </w:r>
        <w:r w:rsidRPr="00C10A63" w:rsidDel="00087542">
          <w:rPr>
            <w:rFonts w:ascii="Palatino Linotype" w:eastAsia="Palatino Linotype" w:hAnsi="Palatino Linotype" w:cs="Palatino Linotype"/>
            <w:color w:val="auto"/>
            <w:sz w:val="20"/>
            <w:szCs w:val="20"/>
          </w:rPr>
          <w:delText xml:space="preserve"> distribution operators. For other public and private sector contracting authorities, these requirements will be optional. </w:delText>
        </w:r>
      </w:del>
      <w:ins w:id="84" w:author="Tatjana Vilutienė" w:date="2021-09-23T14:39:00Z">
        <w:r w:rsidR="00087542" w:rsidRPr="00087542">
          <w:rPr>
            <w:rFonts w:ascii="Palatino Linotype" w:eastAsia="Palatino Linotype" w:hAnsi="Palatino Linotype" w:cs="Palatino Linotype"/>
            <w:color w:val="auto"/>
            <w:sz w:val="20"/>
            <w:szCs w:val="20"/>
          </w:rPr>
          <w:t xml:space="preserve">In some countries </w:t>
        </w:r>
      </w:ins>
      <w:del w:id="85" w:author="Tatjana Vilutienė" w:date="2021-09-23T14:39:00Z">
        <w:r w:rsidRPr="00C10A63" w:rsidDel="00087542">
          <w:rPr>
            <w:rFonts w:ascii="Palatino Linotype" w:eastAsia="Palatino Linotype" w:hAnsi="Palatino Linotype" w:cs="Palatino Linotype"/>
            <w:color w:val="auto"/>
            <w:sz w:val="20"/>
            <w:szCs w:val="20"/>
          </w:rPr>
          <w:delText>In Italy</w:delText>
        </w:r>
        <w:r w:rsidR="002861CA" w:rsidRPr="00C10A63" w:rsidDel="00087542">
          <w:rPr>
            <w:rFonts w:ascii="Palatino Linotype" w:eastAsia="Palatino Linotype" w:hAnsi="Palatino Linotype" w:cs="Palatino Linotype"/>
            <w:color w:val="auto"/>
            <w:sz w:val="20"/>
            <w:szCs w:val="20"/>
          </w:rPr>
          <w:delText xml:space="preserve"> </w:delText>
        </w:r>
      </w:del>
      <w:r w:rsidR="002861CA"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{"citationItems":[{"id":"ITEM-1","itemData":{"DOI":"10.3846/enviro.2020.683","ISBN":"9786094762321","abstract":"The use of Building Information Modeling (BIM) is changing the way to perceive, manage and maintain any infrastructural project. The concept of Smart Roads relaunches the transport infrastructure sector through the digital transformation, able to create lean, quality, safer and cheaper infrastructures. The reverse engineering parametric modeling process was applied to “SS18 VAR” rural road, one of the main viabilities in Southern Italy. The case study was developed in according to the following steps: a) creating Digital Terrain Model (DTM); b) modeling horizontal alignment-vertical profiles; c) modeling 3D Corridor; d) modeling Viaducts; e) creating realistic 3D rendering. Bentley Systems software ® were used in this study. The case study provided interesting elements to evaluate the advantages and disadvantages of design practice through BIM style tools, as well as the current state of the methodology itself.","author":[{"dropping-particle":"","family":"Abbondati","given":"Francesco","non-dropping-particle":"","parse-names":false,"suffix":""},{"dropping-particle":"","family":"Oreto","given":"Cristina","non-dropping-particle":"","parse-names":false,"suffix":""},{"dropping-particle":"","family":"Viscione","given":"Nunzio","non-dropping-particle":"","parse-names":false,"suffix":""},{"dropping-particle":"","family":"Biancardo","given":"Salvatore Antonio","non-dropping-particle":"","parse-names":false,"suffix":""}],"container-title":"The 11th International Conference ENVIRONMENTAL ENGINEERING 11th ICEE SELECTED PAPERS","id":"ITEM-1","issue":"May","issued":{"date-parts":[["2020"]]},"page":"21-22","title":"Rural Road Reverse Engineering Using Bim: an Italian Case Study","type":"article-journal"},"uris":["http://www.mendeley.com/documents/?uuid=37ae6fb0-9f5d-427c-a5c0-e29b8f1846d8"]}],"mendeley":{"formattedCitation":"[4]","plainTextFormattedCitation":"[4]","previouslyFormattedCitation":"[4]"},"properties":{"noteIndex":0},"schema":"https://github.com/citation-style-language/schema/raw/master/csl-citation.json"}</w:instrText>
      </w:r>
      <w:r w:rsidR="002861CA"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[4]</w:t>
      </w:r>
      <w:r w:rsidR="002861CA"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 xml:space="preserve">, </w:t>
      </w:r>
      <w:r w:rsidR="00D747DA" w:rsidRPr="00C10A63">
        <w:rPr>
          <w:rFonts w:ascii="Palatino Linotype" w:eastAsia="Palatino Linotype" w:hAnsi="Palatino Linotype" w:cs="Palatino Linotype"/>
          <w:color w:val="auto"/>
          <w:sz w:val="20"/>
          <w:szCs w:val="20"/>
        </w:rPr>
        <w:t xml:space="preserve">the </w:t>
      </w:r>
      <w:r w:rsidRPr="00C10A63">
        <w:rPr>
          <w:rFonts w:ascii="Palatino Linotype" w:eastAsia="Palatino Linotype" w:hAnsi="Palatino Linotype" w:cs="Palatino Linotype"/>
          <w:color w:val="auto"/>
          <w:sz w:val="20"/>
          <w:szCs w:val="20"/>
        </w:rPr>
        <w:t>BIM methodology</w:t>
      </w:r>
      <w:ins w:id="86" w:author="Tatjana Vilutienė" w:date="2021-09-23T14:39:00Z">
        <w:r w:rsidR="00087542">
          <w:rPr>
            <w:rFonts w:ascii="Palatino Linotype" w:eastAsia="Palatino Linotype" w:hAnsi="Palatino Linotype" w:cs="Palatino Linotype"/>
            <w:color w:val="auto"/>
            <w:sz w:val="20"/>
            <w:szCs w:val="20"/>
          </w:rPr>
          <w:t xml:space="preserve"> </w:t>
        </w:r>
        <w:r w:rsidR="00087542" w:rsidRPr="00087542">
          <w:rPr>
            <w:rFonts w:ascii="Palatino Linotype" w:eastAsia="Palatino Linotype" w:hAnsi="Palatino Linotype" w:cs="Palatino Linotype"/>
            <w:color w:val="auto"/>
            <w:sz w:val="20"/>
            <w:szCs w:val="20"/>
          </w:rPr>
          <w:t>just recently</w:t>
        </w:r>
      </w:ins>
      <w:r w:rsidRPr="00C10A63">
        <w:rPr>
          <w:rFonts w:ascii="Palatino Linotype" w:eastAsia="Palatino Linotype" w:hAnsi="Palatino Linotype" w:cs="Palatino Linotype"/>
          <w:color w:val="auto"/>
          <w:sz w:val="20"/>
          <w:szCs w:val="20"/>
        </w:rPr>
        <w:t xml:space="preserve"> became mandatory for all works</w:t>
      </w:r>
      <w:ins w:id="87" w:author="Tatjana Vilutienė" w:date="2021-09-23T14:40:00Z">
        <w:r w:rsidR="00087542">
          <w:rPr>
            <w:rFonts w:ascii="Palatino Linotype" w:eastAsia="Palatino Linotype" w:hAnsi="Palatino Linotype" w:cs="Palatino Linotype"/>
            <w:color w:val="auto"/>
            <w:sz w:val="20"/>
            <w:szCs w:val="20"/>
          </w:rPr>
          <w:t xml:space="preserve"> </w:t>
        </w:r>
        <w:r w:rsidR="00087542" w:rsidRPr="00087542">
          <w:rPr>
            <w:rFonts w:ascii="Palatino Linotype" w:eastAsia="Palatino Linotype" w:hAnsi="Palatino Linotype" w:cs="Palatino Linotype"/>
            <w:color w:val="auto"/>
            <w:sz w:val="20"/>
            <w:szCs w:val="20"/>
          </w:rPr>
          <w:t>of a certain value</w:t>
        </w:r>
      </w:ins>
      <w:del w:id="88" w:author="Tatjana Vilutienė" w:date="2021-09-23T14:40:00Z">
        <w:r w:rsidRPr="00C10A63" w:rsidDel="00087542">
          <w:rPr>
            <w:rFonts w:ascii="Palatino Linotype" w:eastAsia="Palatino Linotype" w:hAnsi="Palatino Linotype" w:cs="Palatino Linotype"/>
            <w:color w:val="auto"/>
            <w:sz w:val="20"/>
            <w:szCs w:val="20"/>
          </w:rPr>
          <w:delText xml:space="preserve"> starting from 2019 with</w:delText>
        </w:r>
        <w:r w:rsidR="00D747DA" w:rsidRPr="00C10A63" w:rsidDel="00087542">
          <w:rPr>
            <w:rFonts w:ascii="Palatino Linotype" w:eastAsia="Palatino Linotype" w:hAnsi="Palatino Linotype" w:cs="Palatino Linotype"/>
            <w:color w:val="auto"/>
            <w:sz w:val="20"/>
            <w:szCs w:val="20"/>
          </w:rPr>
          <w:delText xml:space="preserve"> a budget of EUR</w:delText>
        </w:r>
        <w:r w:rsidRPr="00C10A63" w:rsidDel="00087542">
          <w:rPr>
            <w:rFonts w:ascii="Palatino Linotype" w:eastAsia="Palatino Linotype" w:hAnsi="Palatino Linotype" w:cs="Palatino Linotype"/>
            <w:color w:val="auto"/>
            <w:sz w:val="20"/>
            <w:szCs w:val="20"/>
          </w:rPr>
          <w:delText xml:space="preserve"> 100 million. This obligation</w:delText>
        </w:r>
        <w:r w:rsidR="00D747DA" w:rsidRPr="00C10A63" w:rsidDel="00087542">
          <w:rPr>
            <w:rFonts w:ascii="Palatino Linotype" w:eastAsia="Palatino Linotype" w:hAnsi="Palatino Linotype" w:cs="Palatino Linotype"/>
            <w:color w:val="auto"/>
            <w:sz w:val="20"/>
            <w:szCs w:val="20"/>
          </w:rPr>
          <w:delText xml:space="preserve"> was</w:delText>
        </w:r>
        <w:r w:rsidRPr="00C10A63" w:rsidDel="00087542">
          <w:rPr>
            <w:rFonts w:ascii="Palatino Linotype" w:eastAsia="Palatino Linotype" w:hAnsi="Palatino Linotype" w:cs="Palatino Linotype"/>
            <w:color w:val="auto"/>
            <w:sz w:val="20"/>
            <w:szCs w:val="20"/>
          </w:rPr>
          <w:delText xml:space="preserve"> extended for complex works </w:delText>
        </w:r>
        <w:r w:rsidR="00D747DA" w:rsidRPr="00C10A63" w:rsidDel="00087542">
          <w:rPr>
            <w:rFonts w:ascii="Palatino Linotype" w:eastAsia="Palatino Linotype" w:hAnsi="Palatino Linotype" w:cs="Palatino Linotype"/>
            <w:color w:val="auto"/>
            <w:sz w:val="20"/>
            <w:szCs w:val="20"/>
          </w:rPr>
          <w:delText xml:space="preserve">costing </w:delText>
        </w:r>
        <w:r w:rsidRPr="00C10A63" w:rsidDel="00087542">
          <w:rPr>
            <w:rFonts w:ascii="Palatino Linotype" w:eastAsia="Palatino Linotype" w:hAnsi="Palatino Linotype" w:cs="Palatino Linotype"/>
            <w:color w:val="auto"/>
            <w:sz w:val="20"/>
            <w:szCs w:val="20"/>
          </w:rPr>
          <w:delText>over</w:delText>
        </w:r>
        <w:r w:rsidR="00D747DA" w:rsidRPr="00C10A63" w:rsidDel="00087542">
          <w:rPr>
            <w:rFonts w:ascii="Palatino Linotype" w:eastAsia="Palatino Linotype" w:hAnsi="Palatino Linotype" w:cs="Palatino Linotype"/>
            <w:color w:val="auto"/>
            <w:sz w:val="20"/>
            <w:szCs w:val="20"/>
          </w:rPr>
          <w:delText xml:space="preserve"> EUR</w:delText>
        </w:r>
        <w:r w:rsidRPr="00C10A63" w:rsidDel="00087542">
          <w:rPr>
            <w:rFonts w:ascii="Palatino Linotype" w:eastAsia="Palatino Linotype" w:hAnsi="Palatino Linotype" w:cs="Palatino Linotype"/>
            <w:color w:val="auto"/>
            <w:sz w:val="20"/>
            <w:szCs w:val="20"/>
          </w:rPr>
          <w:delText xml:space="preserve"> 50 million in 2020, </w:delText>
        </w:r>
        <w:r w:rsidR="00D747DA" w:rsidRPr="00C10A63" w:rsidDel="00087542">
          <w:rPr>
            <w:rFonts w:ascii="Palatino Linotype" w:eastAsia="Palatino Linotype" w:hAnsi="Palatino Linotype" w:cs="Palatino Linotype"/>
            <w:color w:val="auto"/>
            <w:sz w:val="20"/>
            <w:szCs w:val="20"/>
          </w:rPr>
          <w:delText xml:space="preserve">and will be applied to those totaling </w:delText>
        </w:r>
        <w:r w:rsidRPr="00C10A63" w:rsidDel="00087542">
          <w:rPr>
            <w:rFonts w:ascii="Palatino Linotype" w:eastAsia="Palatino Linotype" w:hAnsi="Palatino Linotype" w:cs="Palatino Linotype"/>
            <w:color w:val="auto"/>
            <w:sz w:val="20"/>
            <w:szCs w:val="20"/>
          </w:rPr>
          <w:delText xml:space="preserve">over </w:delText>
        </w:r>
        <w:r w:rsidR="00D747DA" w:rsidRPr="00C10A63" w:rsidDel="00087542">
          <w:rPr>
            <w:rFonts w:ascii="Palatino Linotype" w:eastAsia="Palatino Linotype" w:hAnsi="Palatino Linotype" w:cs="Palatino Linotype"/>
            <w:color w:val="auto"/>
            <w:sz w:val="20"/>
            <w:szCs w:val="20"/>
          </w:rPr>
          <w:delText xml:space="preserve">EUR </w:delText>
        </w:r>
        <w:r w:rsidRPr="00C10A63" w:rsidDel="00087542">
          <w:rPr>
            <w:rFonts w:ascii="Palatino Linotype" w:eastAsia="Palatino Linotype" w:hAnsi="Palatino Linotype" w:cs="Palatino Linotype"/>
            <w:color w:val="auto"/>
            <w:sz w:val="20"/>
            <w:szCs w:val="20"/>
          </w:rPr>
          <w:delText>15 million by 2021</w:delText>
        </w:r>
        <w:r w:rsidR="00D747DA" w:rsidRPr="00C10A63" w:rsidDel="00087542">
          <w:rPr>
            <w:rFonts w:ascii="Palatino Linotype" w:eastAsia="Palatino Linotype" w:hAnsi="Palatino Linotype" w:cs="Palatino Linotype"/>
            <w:color w:val="auto"/>
            <w:sz w:val="20"/>
            <w:szCs w:val="20"/>
          </w:rPr>
          <w:delText xml:space="preserve">, those </w:delText>
        </w:r>
        <w:r w:rsidRPr="00C10A63" w:rsidDel="00087542">
          <w:rPr>
            <w:rFonts w:ascii="Palatino Linotype" w:eastAsia="Palatino Linotype" w:hAnsi="Palatino Linotype" w:cs="Palatino Linotype"/>
            <w:color w:val="auto"/>
            <w:sz w:val="20"/>
            <w:szCs w:val="20"/>
          </w:rPr>
          <w:delText xml:space="preserve">over </w:delText>
        </w:r>
        <w:r w:rsidR="00D747DA" w:rsidRPr="00C10A63" w:rsidDel="00087542">
          <w:rPr>
            <w:rFonts w:ascii="Palatino Linotype" w:eastAsia="Palatino Linotype" w:hAnsi="Palatino Linotype" w:cs="Palatino Linotype"/>
            <w:color w:val="auto"/>
            <w:sz w:val="20"/>
            <w:szCs w:val="20"/>
          </w:rPr>
          <w:delText xml:space="preserve">EUR </w:delText>
        </w:r>
        <w:r w:rsidRPr="00C10A63" w:rsidDel="00087542">
          <w:rPr>
            <w:rFonts w:ascii="Palatino Linotype" w:eastAsia="Palatino Linotype" w:hAnsi="Palatino Linotype" w:cs="Palatino Linotype"/>
            <w:color w:val="auto"/>
            <w:sz w:val="20"/>
            <w:szCs w:val="20"/>
          </w:rPr>
          <w:delText xml:space="preserve">1 million by </w:delText>
        </w:r>
        <w:r w:rsidR="002861CA" w:rsidRPr="00C10A63" w:rsidDel="00087542">
          <w:rPr>
            <w:rFonts w:ascii="Palatino Linotype" w:eastAsia="Palatino Linotype" w:hAnsi="Palatino Linotype" w:cs="Palatino Linotype"/>
            <w:color w:val="auto"/>
            <w:sz w:val="20"/>
            <w:szCs w:val="20"/>
          </w:rPr>
          <w:delText>2023 and</w:delText>
        </w:r>
        <w:r w:rsidR="00D747DA" w:rsidRPr="00C10A63" w:rsidDel="00087542">
          <w:rPr>
            <w:rFonts w:ascii="Palatino Linotype" w:eastAsia="Palatino Linotype" w:hAnsi="Palatino Linotype" w:cs="Palatino Linotype"/>
            <w:color w:val="auto"/>
            <w:sz w:val="20"/>
            <w:szCs w:val="20"/>
          </w:rPr>
          <w:delText xml:space="preserve"> for all works</w:delText>
        </w:r>
        <w:r w:rsidR="002861CA" w:rsidRPr="00C10A63" w:rsidDel="00087542">
          <w:rPr>
            <w:rFonts w:ascii="Palatino Linotype" w:eastAsia="Palatino Linotype" w:hAnsi="Palatino Linotype" w:cs="Palatino Linotype"/>
            <w:color w:val="auto"/>
            <w:sz w:val="20"/>
            <w:szCs w:val="20"/>
          </w:rPr>
          <w:delText xml:space="preserve"> by 2025</w:delText>
        </w:r>
        <w:r w:rsidR="007001E3" w:rsidDel="00087542">
          <w:rPr>
            <w:rStyle w:val="CommentReference"/>
          </w:rPr>
          <w:commentReference w:id="89"/>
        </w:r>
      </w:del>
      <w:r w:rsidR="00BE6E0F">
        <w:rPr>
          <w:rStyle w:val="CommentReference"/>
        </w:rPr>
        <w:commentReference w:id="90"/>
      </w:r>
      <w:r w:rsidR="002861CA" w:rsidRPr="00C10A63">
        <w:rPr>
          <w:rFonts w:ascii="Palatino Linotype" w:eastAsia="Palatino Linotype" w:hAnsi="Palatino Linotype" w:cs="Palatino Linotype"/>
          <w:color w:val="auto"/>
          <w:sz w:val="20"/>
          <w:szCs w:val="20"/>
        </w:rPr>
        <w:t>.</w:t>
      </w:r>
      <w:commentRangeEnd w:id="60"/>
      <w:r w:rsidR="00670B6C">
        <w:rPr>
          <w:rStyle w:val="CommentReference"/>
        </w:rPr>
        <w:commentReference w:id="60"/>
      </w:r>
      <w:commentRangeEnd w:id="61"/>
      <w:r w:rsidR="008D1369">
        <w:rPr>
          <w:rStyle w:val="CommentReference"/>
        </w:rPr>
        <w:commentReference w:id="61"/>
      </w:r>
    </w:p>
    <w:p w14:paraId="6C10F082" w14:textId="432B7DAA" w:rsidR="00030BC0" w:rsidRPr="00C10A63" w:rsidRDefault="0020791C">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 xml:space="preserve">The main motivations </w:t>
      </w:r>
      <w:r w:rsidR="00C41242" w:rsidRPr="00C10A63">
        <w:rPr>
          <w:rFonts w:ascii="Palatino Linotype" w:eastAsia="Palatino Linotype" w:hAnsi="Palatino Linotype" w:cs="Palatino Linotype"/>
          <w:color w:val="auto"/>
          <w:sz w:val="20"/>
          <w:szCs w:val="20"/>
        </w:rPr>
        <w:t xml:space="preserve">for </w:t>
      </w:r>
      <w:r w:rsidRPr="00C10A63">
        <w:rPr>
          <w:rFonts w:ascii="Palatino Linotype" w:eastAsia="Palatino Linotype" w:hAnsi="Palatino Linotype" w:cs="Palatino Linotype"/>
          <w:color w:val="auto"/>
          <w:sz w:val="20"/>
          <w:szCs w:val="20"/>
        </w:rPr>
        <w:t>integrati</w:t>
      </w:r>
      <w:r w:rsidR="00A3664E" w:rsidRPr="00C10A63">
        <w:rPr>
          <w:rFonts w:ascii="Palatino Linotype" w:eastAsia="Palatino Linotype" w:hAnsi="Palatino Linotype" w:cs="Palatino Linotype"/>
          <w:color w:val="auto"/>
          <w:sz w:val="20"/>
          <w:szCs w:val="20"/>
        </w:rPr>
        <w:t>ng</w:t>
      </w:r>
      <w:r w:rsidRPr="00C10A63">
        <w:rPr>
          <w:rFonts w:ascii="Palatino Linotype" w:eastAsia="Palatino Linotype" w:hAnsi="Palatino Linotype" w:cs="Palatino Linotype"/>
          <w:color w:val="auto"/>
          <w:sz w:val="20"/>
          <w:szCs w:val="20"/>
        </w:rPr>
        <w:t xml:space="preserve"> BIM and energy analysis are the presentation of building geometry and material information</w:t>
      </w:r>
      <w:r w:rsidR="004758F7" w:rsidRPr="00C10A63">
        <w:rPr>
          <w:rFonts w:ascii="Palatino Linotype" w:eastAsia="Palatino Linotype" w:hAnsi="Palatino Linotype" w:cs="Palatino Linotype"/>
          <w:color w:val="auto"/>
          <w:sz w:val="20"/>
          <w:szCs w:val="20"/>
        </w:rPr>
        <w:t xml:space="preserve"> </w:t>
      </w:r>
      <w:r w:rsidR="004758F7"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{"citationItems":[{"id":"ITEM-1","itemData":{"DOI":"10.1016/j.enbuild.2020.109953","ISSN":"03787788","abstract":"Photovoltaic (PV) energy is a promising source of clean energy that can contribute to the development of sustainable cities and the mitigation of global warming. Conventionally, PV modules were only considered for installation on the rooftop of buildings. However, nowadays there are various types of PV modules that can be installed on different surfaces of buildings, such as curtain walls, windows, and balconies. Given that the productivity of the PV system depends heavily on the layout design (i.e., the size, type, location, and orientation of the modules), it is imperative to perform detailed simulation of radiation potential on different surfaces of the buildings to find the most efficient PV layout. Existing simulation methods, which mostly use only the geometric model of buildings, cannot discriminate between different types of building surfaces. As a result, these methods cannot be used to design PV layouts where different types of surface-restricted PV modules (e.g., PV modules that can be installed on windows) are incorporated. Therefore, this research builds on the advent of Building Information Modeling (BIM) to develop a parametric modeling platform for the design of surface-specific PV module layout on the entire skin of buildings using the surface properties of the BIM model. Using this platform, designers will be able to (1) perform radiation simulation on a combination of desired surfaces of buildings, (2) study the impact of various design characteristics (e.g., size and orientation), (3) develop complex scenarios for the layout of PV modules on the buildings, and (4) perform detailed cost-benefit analysis of each scenario. A prototype is developed using Dynamo visual programming platform to demonstrate the feasibility of the proposed method. A case study is presented for a tall building in Montreal, Canada. Various scenarios are developed and systematically compared from energy and cost perspectives. The case study demonstrated the potentials of the developed platform for the development and in-depth analysis of complex scenarios for the layout of PV modules on building skin. This research contributes to the body of knowledge by demonstrating how BIM can be leveraged towards a more sustainable design of buildings through facilitating the design of complex PV layouts on building skin.","author":[{"dropping-particle":"","family":"Salimzadeh","given":"Negar","non-dropping-particle":"","parse-names":false,"suffix":""},{"dropping-particle":"","family":"Vahdatikhaki","given":"Faridaddin","non-dropping-particle":"","parse-names":false,"suffix":""},{"dropping-particle":"","family":"Hammad","given":"Amin","non-dropping-particle":"","parse-names":false,"suffix":""}],"container-title":"Energy and Buildings","id":"ITEM-1","issued":{"date-parts":[["2020"]]},"page":"109953","publisher":"Elsevier B.V.","title":"Parametric modeling and surface-specific sensitivity analysis of PV module layout on building skin using BIM","type":"article-journal","volume":"216"},"uris":["http://www.mendeley.com/documents/?uuid=2a99017b-1dd1-4bf2-8074-479a77665e4d"]},{"id":"ITEM-2","itemData":{"DOI":"10.1016/j.egyr.2020.02.001","ISSN":"23524847","abstract":"This study examines natural ventilation with respect to human thermal comfort conditions using a scenario-based, multi-criteria, and multi-interaction analysis. The proposed methodology evaluates the design development process in terms of decisions on building physics and building geometry during the early design stages to maximize human thermal comfort conditions and reduce cooling load requirements. The methodology integrates a detailed three-dimensional (3D) building and computational fluid dynamics (CFD) modeling within a building information modeling (BIM) platform during the design development stage, which is developed and structured to optimize the evaluation process. The operational characteristics of the building in respect of windows and shutters have important effects on natural ventilation, which in turn influences thermal comfort, and cooling load. Thus, the multi-interaction analysis of natural ventilation is considered with operational schemes of enveloping that are integrated into a 3D model of the building, which is further transformed to a CFD model. Then, four scenarios using a manually operated building opening are created using the BIM platform. Thus, multi-interactions are achieved by developing a 3D-building model, that not only include the building's functions and physical specifications but also incorporates the envelope's thermal capacity coupled with openings that have various operational scenarios for natural ventilation. The results show that the correlation between the air temperature and velocity can provide a comfort zone and decrease the cooling load for energy consumption. The numerical results for one scenario 2 show that if the temperature and velocity values are increased together, human sensation as predicted mean vote (PMV) ranges from 0 to 2, which is considered tolerable for summer comfort, whilst the cooling load is reduced by almost 3%.","author":[{"dropping-particle":"","family":"Utkucu","given":"Duygu","non-dropping-particle":"","parse-names":false,"suffix":""},{"dropping-particle":"","family":"Sözer","given":"Hatice","non-dropping-particle":"","parse-names":false,"suffix":""}],"container-title":"Energy Reports","id":"ITEM-2","issued":{"date-parts":[["2020"]]},"page":"644-661","publisher":"Elsevier Ltd","title":"An evaluation process for natural ventilation using a scenario-based multi-criteria and multi-interaction analysis","type":"article-journal","volume":"6"},"uris":["http://www.mendeley.com/documents/?uuid=3d9fc379-73c6-4955-b495-0f74366f361d"]}],"mendeley":{"formattedCitation":"[5,6]","plainTextFormattedCitation":"[5,6]","previouslyFormattedCitation":"[5,6]"},"properties":{"noteIndex":0},"schema":"https://github.com/citation-style-language/schema/raw/master/csl-citation.json"}</w:instrText>
      </w:r>
      <w:r w:rsidR="004758F7"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[5,6]</w:t>
      </w:r>
      <w:r w:rsidR="004758F7"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 the integration and visuali</w:t>
      </w:r>
      <w:r w:rsidR="00A5047E" w:rsidRPr="00C10A63">
        <w:rPr>
          <w:rFonts w:ascii="Palatino Linotype" w:eastAsia="Palatino Linotype" w:hAnsi="Palatino Linotype" w:cs="Palatino Linotype"/>
          <w:color w:val="auto"/>
          <w:sz w:val="20"/>
          <w:szCs w:val="20"/>
        </w:rPr>
        <w:t>z</w:t>
      </w:r>
      <w:r w:rsidRPr="00C10A63">
        <w:rPr>
          <w:rFonts w:ascii="Palatino Linotype" w:eastAsia="Palatino Linotype" w:hAnsi="Palatino Linotype" w:cs="Palatino Linotype"/>
          <w:color w:val="auto"/>
          <w:sz w:val="20"/>
          <w:szCs w:val="20"/>
        </w:rPr>
        <w:t xml:space="preserve">ation of energy-related </w:t>
      </w:r>
      <w:r w:rsidR="00B373B9" w:rsidRPr="00C10A63">
        <w:rPr>
          <w:rFonts w:ascii="Palatino Linotype" w:eastAsia="Palatino Linotype" w:hAnsi="Palatino Linotype" w:cs="Palatino Linotype"/>
          <w:color w:val="auto"/>
          <w:sz w:val="20"/>
          <w:szCs w:val="20"/>
        </w:rPr>
        <w:t>information</w:t>
      </w:r>
      <w:r w:rsidR="004758F7" w:rsidRPr="00C10A63">
        <w:rPr>
          <w:rFonts w:ascii="Palatino Linotype" w:eastAsia="Palatino Linotype" w:hAnsi="Palatino Linotype" w:cs="Palatino Linotype"/>
          <w:color w:val="auto"/>
          <w:sz w:val="20"/>
          <w:szCs w:val="20"/>
        </w:rPr>
        <w:t xml:space="preserve"> </w:t>
      </w:r>
      <w:r w:rsidR="004758F7"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{"citationItems":[{"id":"ITEM-1","itemData":{"DOI":"10.3390/app10175888","ISSN":"20763417","abstract":"This study demonstrates the research and development of a visualization method called thermal performance simulation. The objective of this study is providing the results of thermal performance simulation results into building information modeling (BIM) models, displaying a series of thermal performance results, and enabling stakeholders to use the BIM tool as a common user interface in the early design stage. This method utilizes a combination of object-oriented physical modeling (OOPM) and BIM. To implement the suggested method, a specific BIM authoring tool called the application programming interface (API) was adopted, as well as an external database to maintain the thermal energy performance results from the OOPM tool. Based on this method, this study created a prototype called the thermal energy performance visualization (TEPV). The TEPV translates the information from the external database to the thermal energy performance indicator (TEPI) parameter in the BIM tool. In the TEPI, whenever BIM models are generated for building design, the thermal energy performance results are visualized by color-coding the building components in the BIM models. Visualization of thermal energy performance results enables non-engineers such as architects to explicitly inspect the simulation results. Moreover, the TEPV facilitates architects using BIM as an interface in building design to visualize building thermal energy performance, enhancing their design production at the early design stages.","author":[{"dropping-particle":"","family":"Jeong","given":"Woon Seong","non-dropping-particle":"","parse-names":false,"suffix":""},{"dropping-particle":"","family":"Yan","given":"Wei","non-dropping-particle":"","parse-names":false,"suffix":""},{"dropping-particle":"","family":"Joon Lee","given":"Chang","non-dropping-particle":"","parse-names":false,"suffix":""}],"container-title":"Applied Sciences (Switzerland)","id":"ITEM-1","issue":"17","issued":{"date-parts":[["2020"]]},"title":"Thermal performance visualization using object-oriented physical and building information modeling","type":"article-journal","volume":"10"},"uris":["http://www.mendeley.com/documents/?uuid=fe3e3cc2-e044-4b80-b971-0d081b425d83"]},{"id":"ITEM-2","itemData":{"DOI":"10.1007/s12273-020-0619-0","ISSN":"19968744","abstract":"Rapid urbanization has driven economic and social development, but it has also led to continued growth in building energy consumption. It is of great significance to ensure the user comfort while controlling the growth of building energy use. Accurate quantification of urban buildings' energy demand can support energy efficient and sustainable community design, assist urban morphology generation and optimization, building layout optimization, building shape and construction design, HVAC system optimization, assessment of the energy program and policy. In recent years, researchers worldwide have carried out research of urban scale energy consumption calculation methods from different perspectives, and encountered different technical difficulties. This paper provides a critical review on the energy modeling methods at urban neighborhood scale from the following three aspects: database, models and platforms. Through literature review, the authors indicate the advantages and limitations of current urban building energy calculation methods and tools, and propose the following possible approaches to improve the operational energy consumption calculation method for urban buildings: (1) develop micro-environment data generation methods that can be directly applied to energy consumption calculation of urban buildings; (2) improve the capabilities to collect, filter and convert the building information data by introducing the data mining technique; (3) introduce the cluster analysis and artificial intelligence technology to improve the speed of energy consumption calculation; (4) develop a visualization platform to realize real-time editing and calculating of urban design.","author":[{"dropping-particle":"","family":"Li","given":"Ziwei","non-dropping-particle":"","parse-names":false,"suffix":""},{"dropping-particle":"","family":"Lin","given":"Borong","non-dropping-particle":"","parse-names":false,"suffix":""},{"dropping-particle":"","family":"Zheng","given":"Shanwen","non-dropping-particle":"","parse-names":false,"suffix":""},{"dropping-particle":"","family":"Liu","given":"Yanchen","non-dropping-particle":"","parse-names":false,"suffix":""},{"dropping-particle":"","family":"Wang","given":"Zhe","non-dropping-particle":"","parse-names":false,"suffix":""},{"dropping-particle":"","family":"Dai","given":"Jian","non-dropping-particle":"","parse-names":false,"suffix":""}],"container-title":"Building Simulation","id":"ITEM-2","issue":"4","issued":{"date-parts":[["2020"]]},"page":"739-751","title":"A review of operational energy consumption calculation method for urban buildings","type":"article-journal","volume":"13"},"uris":["http://www.mendeley.com/documents/?uuid=8bfe92d5-9204-4e8d-b1bb-c10c418f58a9"]},{"id":"ITEM-3","itemData":{"DOI":"10.3390/s20102982","ISSN":"14248220","PMID":"32456364","abstract":"In this research work, we present an IoT solution to environment variables using a LoRa transmission technology to give real-time information to users in a Things2People process and achieve savings by promoting behavior changes in a People2People process. These data are stored and later processed to identify patterns and integrate with visualization tools, which allow us to develop an environmental perception while using the system. In this project, we implemented a different approach based on the development of a 3D visualization tool that presents the system collected data, warnings, and other users’ perception in an interactive 3D model of the building. This data representation introduces a new People2People interaction approach to achieve savings in shared spaces like public buildings by combining sensor data with the users’ individual and collective perception. This approach was validated at the ISCTE-IUL University Campus, where this 3D IoT data representation was presented in mobile devices, and from this, influenced user behavior toward meeting campus sustainability goals.","author":[{"dropping-particle":"","family":"Mataloto","given":"Bruno","non-dropping-particle":"","parse-names":false,"suffix":""},{"dropping-particle":"","family":"Ferreira","given":"João C.","non-dropping-particle":"","parse-names":false,"suffix":""},{"dropping-particle":"","family":"Resende","given":"Ricardo","non-dropping-particle":"","parse-names":false,"suffix":""},{"dropping-particle":"","family":"Moura","given":"Rita","non-dropping-particle":"","parse-names":false,"suffix":""},{"dropping-particle":"","family":"Luís","given":"Sílvia","non-dropping-particle":"","parse-names":false,"suffix":""}],"container-title":"Sensors (Switzerland)","id":"ITEM-3","issue":"10","issued":{"date-parts":[["2020"]]},"title":"Bim in people2people and things2people interactive process","type":"article-journal","volume":"20"},"uris":["http://www.mendeley.com/documents/?uuid=812a2db4-c0c2-4ea2-a431-718edd3815c5"]}],"mendeley":{"formattedCitation":"[7–9]","plainTextFormattedCitation":"[7–9]","previouslyFormattedCitation":"[7–9]"},"properties":{"noteIndex":0},"schema":"https://github.com/citation-style-language/schema/raw/master/csl-citation.json"}</w:instrText>
      </w:r>
      <w:r w:rsidR="004758F7"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[7–9]</w:t>
      </w:r>
      <w:r w:rsidR="004758F7" w:rsidRPr="00C10A63">
        <w:rPr>
          <w:rFonts w:ascii="Palatino Linotype" w:eastAsia="Palatino Linotype" w:hAnsi="Palatino Linotype" w:cs="Palatino Linotype"/>
          <w:color w:val="auto"/>
          <w:sz w:val="20"/>
          <w:szCs w:val="20"/>
        </w:rPr>
        <w:fldChar w:fldCharType="end"/>
      </w:r>
      <w:r w:rsidR="00B373B9" w:rsidRPr="00C10A63">
        <w:rPr>
          <w:rFonts w:ascii="Palatino Linotype" w:eastAsia="Palatino Linotype" w:hAnsi="Palatino Linotype" w:cs="Palatino Linotype"/>
          <w:color w:val="auto"/>
          <w:sz w:val="20"/>
          <w:szCs w:val="20"/>
        </w:rPr>
        <w:t xml:space="preserve">, the estimation of </w:t>
      </w:r>
      <w:r w:rsidRPr="00C10A63">
        <w:rPr>
          <w:rFonts w:ascii="Palatino Linotype" w:eastAsia="Palatino Linotype" w:hAnsi="Palatino Linotype" w:cs="Palatino Linotype"/>
          <w:color w:val="auto"/>
          <w:sz w:val="20"/>
          <w:szCs w:val="20"/>
        </w:rPr>
        <w:t>energy efficiency</w:t>
      </w:r>
      <w:r w:rsidR="004758F7" w:rsidRPr="00C10A63">
        <w:rPr>
          <w:rFonts w:ascii="Palatino Linotype" w:eastAsia="Palatino Linotype" w:hAnsi="Palatino Linotype" w:cs="Palatino Linotype"/>
          <w:color w:val="auto"/>
          <w:sz w:val="20"/>
          <w:szCs w:val="20"/>
        </w:rPr>
        <w:t xml:space="preserve"> </w:t>
      </w:r>
      <w:r w:rsidR="004758F7"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{"citationItems":[{"id":"ITEM-1","itemData":{"DOI":"10.1016/j.jobe.2019.101102","ISSN":"23527102","abstract":"One of the primary objectives in the refurbishment of buildings is to identify the best combination of Energy Conservation Measures (ECMs) in terms of energy efficiency. The current Building Energy Performance (BEP) simulation tools require a great deal of time and effort because data from multiple sources must be properly combined (e.g., building/urban models, ECM catalogues, weather condition files) in order to create energy simulation models. In addition, the process of manually setting up each scenario in order to obtain the most optimal solution is also a demanding and time-consuming task. The growing presence of the Building Information Model/Modelling (BIM) technologies in the Architecture, Engineering and Construction (AEC) industry, combined with the new capabilities to link and integrate data using Semantic Web technologies, is presented as an alternative to automate the simulation process. In this article, we present a system that takes advantage of the capabilities of these technologies to integrate ECM data into BEP simulation models in an automated way. The system is composed of a catalogue of ECM measures described in Resource Description Framework (RDF) and a software component that facilitates their application in the models. The system has been developed in the context of OptEEmAL, a research project aimed at creating a web platform to facilitate building simulations at a district scale. The applicability of the system is demonstrated in a case study of a district-scale project.","author":[{"dropping-particle":"","family":"Costa","given":"Gonçal","non-dropping-particle":"","parse-names":false,"suffix":""},{"dropping-particle":"","family":"Sicilia","given":"Álvaro","non-dropping-particle":"","parse-names":false,"suffix":""},{"dropping-particle":"","family":"Oregi","given":"Xabat","non-dropping-particle":"","parse-names":false,"suffix":""},{"dropping-particle":"","family":"Pedrero","given":"Juan","non-dropping-particle":"","parse-names":false,"suffix":""},{"dropping-particle":"","family":"Mabe","given":"Lara","non-dropping-particle":"","parse-names":false,"suffix":""}],"container-title":"Journal of Building Engineering","id":"ITEM-1","issue":"December 2019","issued":{"date-parts":[["2020"]]},"title":"A catalogue of energy conservation measures (ECM) and a tool for their application in energy simulation models","type":"article-journal","volume":"29"},"uris":["http://www.mendeley.com/documents/?uuid=56a227ed-51db-440b-8a99-d54f0febd28a"]},{"id":"ITEM-2","itemData":{"DOI":"10.1007/s42107-020-00256-w","ISBN":"0123456789","ISSN":"2522011X","abstract":"All over the world, the construction sector is the largest consumer of energy, which has a negative impact on the environment. In this article, the research methodology is adopting building information modeling (BIM) technology in 3D simulation and energy analysis. This study aims using BIM technology to improve indoor daylight performance of the building, determine the proper and comfortable artificial lighting of the building and their costs compared with the traditional methods used to calculate lighting, calculate the amount of renewable energy and cost saving that can be obtained from the photovoltaic panels, assess energy performance analysis at design stage and then create design alternatives to increase energy efficiency. The idea of this research was applied in one of the Iraqi projects; the authors found that applying BIM technology helps a lot in increasing energy performance efficiency through many strategies and it also gives the ability to solve all problems related to the performance of energy in the design stage. The results concluded that applying BIM technology improves indoor daylight performance of the building where the artificial lighting reduce around (29 lamps) as well as the cost of lamps reduce around (6500ID), use photovoltaic(PV) panels reduce annual energy consumption around 44% as well as achieves cost-saving about (22,601 $/year), total electricity consumption equal to (421,645 kw h/year) and total fuel consumption equal to (565,633 MJ/year). Also, the results explain the HVAC system is the most effective alternative where annual energy saving is around (50%).","author":[{"dropping-particle":"","family":"Taha","given":"Farah Faaq","non-dropping-particle":"","parse-names":false,"suffix":""},{"dropping-particle":"","family":"Hatem","given":"Wadhah Amer","non-dropping-particle":"","parse-names":false,"suffix":""},{"dropping-particle":"","family":"Jasim","given":"Nidal Adnan","non-dropping-particle":"","parse-names":false,"suffix":""}],"container-title":"Asian Journal of Civil Engineering","id":"ITEM-2","issue":"6","issued":{"date-parts":[["2020"]]},"page":"995-1003","publisher":"Springer International Publishing","title":"Effectivity of BIM technology in using green energy strategies for construction projects","type":"article-journal","volume":"21"},"uris":["http://www.mendeley.com/documents/?uuid=86a00ca2-63ea-44d6-8c18-56ca5f6eb9a5"]},{"id":"ITEM-3","itemData":{"DOI":"10.1007/s12243-020-00771-6","ISSN":"19589395","abstract":"The main goal of green building is to provide comfortable life for its residents, while encountering the negative impacts on the surrounding environment. This goal can be achieved by applying effective methodologies throughout the entire life cycle of the building and maintaining an efficient usage of the available energy resources. As part of “building information modeling (BIM),” there are numerous software simulation applications that can be used for analyzing, and modeling energy consumption in all stages of green building, starting from the initial stages of planning and design, up to the final stages of operation and maintenance. In this research work, we conduct a thorough investigation, analysis, and comparison of the performance of most common software applications used for simulating and modeling the energy consumption in green building, and subsequently, the best application is recognized based on unified selection criteria, which include various sets of design parameters and operating conditions.","author":[{"dropping-particle":"","family":"Ka’bi","given":"Amin H.","non-dropping-particle":"Al","parse-names":false,"suffix":""}],"container-title":"Annales des Telecommunications/Annals of Telecommunications","id":"ITEM-3","issue":"7-8","issued":{"date-parts":[["2020"]]},"page":"271-290","publisher":"Annals of Telecommunications","title":"Comparison of energy simulation applications used in green building","type":"article-journal","volume":"75"},"uris":["http://www.mendeley.com/documents/?uuid=eec2feb2-a280-428d-8212-6f037eebce7f"]},{"id":"ITEM-4","itemData":{"DOI":"10.3390/su12177061","ISSN":"20711050","abstract":"An increase in the usage of information and communication technologies (ICT) and the Internet of Things (IoT) in Facility Management (FM) induces a huge data stack. Even though these data bring opportunities such as cost savings, time savings, increase in user comfort, space optimization, energy savings, inventory management, etc., these data sources cannot be managed and manipulated effectively to increase efficiency at the FM stage. In addition to data management issues, FM practices, or developed solutions, need to be supported with the implementation of lean management philosophy to reveal organizational and managerial wastes. In the literature, some researchers performed studies about awareness about building information modeling (BIM)-FM, and FM-related data management problems in terms of lean philosophy. However, the comprehensive solution for effective FM has not been investigated with the application of lean management philosophy yet. Therefore, this study aims to develop an FM framework for healthcare facilities by considering lean management philosophy since more stable workflow, continuous improvement, and creating more value to customers will help to deliver a more acceptable solution for the FM industry. Within this context, the integration of BIM, Building Energy Performance Simulations, and Big Data Analytics are proposed as a solution. In the study, the Design Science Research (DSR) methodology was followed to develop the FM framework. Depending on the DSR methodology, two scenarios were used to investigate the issue in a real healthcare facility and develop the FM framework. The developed framework was evaluated by four experts, and the revisions of the proposed framework were realized.","author":[{"dropping-particle":"","family":"Demirdöğen","given":"Gökhan","non-dropping-particle":"","parse-names":false,"suffix":""},{"dropping-particle":"","family":"Işik","given":"Zeynep","non-dropping-particle":"","parse-names":false,"suffix":""},{"dropping-particle":"","family":"Arayici","given":"Yusuf","non-dropping-particle":"","parse-names":false,"suffix":""}],"container-title":"Sustainability (Switzerland)","id":"ITEM-4","issue":"17","issued":{"date-parts":[["2020"]]},"title":"Lean management framework for healthcare facilities integrating BIM, BEPS and big data analytics","type":"article-journal","volume":"12"},"uris":["http://www.mendeley.com/documents/?uuid=d92141e0-ae08-4fe3-9324-eda39e1a2ff7"]},{"id":"ITEM-5","itemData":{"DOI":"10.1007/s41062-020-00291-1","ISBN":"0123456789","ISSN":"23644184","abstract":"The construction sector high energy consumption and GHG emissions lead to the development of easier methodologies to achieve low carbon buildings. Currently, the use of Building Information Modeling (BIM) is growing in the Architecture, Engineering, Construction and Operation (AECO) sector, and it assumes relevance in buildings energy simulation. Therefore, this work aims to explore the potential and limitations of applying BIM to energy management and simulation in the operation life cycle phase of a service building, and comparing it with a specific and customized tool for energy efficiency assessment of public buildings. A service building BIM model was developed in Autodesk Revit showing its utility when used as an asset for storing and organize energy-related data. The add-in Energy Analysis for Autodesk Revit allowed automatically generating the Building Energy Model (BEM) from the BIM model and performing a cloud-based simulation in Autodesk Green Building Studio (GBS). The energy consumption results obtained in GBS were compared with the results obtained with the energy simulation tool ECO.AP developed in the Portuguese National Laboratory of Civil Engineering (LNEC). It was possible to infer that the input limitations of GBS, mainly in HVAC systems customization, compromise the representation and energy performance evaluation of the building under actual operating conditions, making GBS more adequate for early buildings life cycle stages where energy simulation results may support decisions that aim to improve the buildings energy performance during the operation phase.","author":[{"dropping-particle":"","family":"Rodrigues","given":"Fernanda","non-dropping-particle":"","parse-names":false,"suffix":""},{"dropping-particle":"","family":"Isayeva","given":"Anastasiya","non-dropping-particle":"","parse-names":false,"suffix":""},{"dropping-particle":"","family":"Rodrigues","given":"Hugo","non-dropping-particle":"","parse-names":false,"suffix":""},{"dropping-particle":"","family":"Pinto","given":"Armando","non-dropping-particle":"","parse-names":false,"suffix":""}],"container-title":"Innovative Infrastructure Solutions","id":"ITEM-5","issue":"2","issued":{"date-parts":[["2020"]]},"page":"1-12","publisher":"Springer International Publishing","title":"Energy efficiency assessment of a public building resourcing a BIM model","type":"article-journal","volume":"5"},"uris":["http://www.mendeley.com/documents/?uuid=9e215ca2-dc6e-44c1-9a97-e9d58dfbcec4"]}],"mendeley":{"formattedCitation":"[10–14]","plainTextFormattedCitation":"[10–14]","previouslyFormattedCitation":"[10–14]"},"properties":{"noteIndex":0},"schema":"https://github.com/citation-style-language/schema/raw/master/csl-citation.json"}</w:instrText>
      </w:r>
      <w:r w:rsidR="004758F7"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[10–14]</w:t>
      </w:r>
      <w:r w:rsidR="004758F7"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 xml:space="preserve"> and the optimi</w:t>
      </w:r>
      <w:r w:rsidR="00A5047E" w:rsidRPr="00C10A63">
        <w:rPr>
          <w:rFonts w:ascii="Palatino Linotype" w:eastAsia="Palatino Linotype" w:hAnsi="Palatino Linotype" w:cs="Palatino Linotype"/>
          <w:color w:val="auto"/>
          <w:sz w:val="20"/>
          <w:szCs w:val="20"/>
        </w:rPr>
        <w:t>z</w:t>
      </w:r>
      <w:r w:rsidRPr="00C10A63">
        <w:rPr>
          <w:rFonts w:ascii="Palatino Linotype" w:eastAsia="Palatino Linotype" w:hAnsi="Palatino Linotype" w:cs="Palatino Linotype"/>
          <w:color w:val="auto"/>
          <w:sz w:val="20"/>
          <w:szCs w:val="20"/>
        </w:rPr>
        <w:t>ation of energy consumption</w:t>
      </w:r>
      <w:r w:rsidR="00B075D8" w:rsidRPr="00C10A63">
        <w:rPr>
          <w:rFonts w:ascii="Palatino Linotype" w:eastAsia="Palatino Linotype" w:hAnsi="Palatino Linotype" w:cs="Palatino Linotype"/>
          <w:color w:val="auto"/>
          <w:sz w:val="20"/>
          <w:szCs w:val="20"/>
        </w:rPr>
        <w:t xml:space="preserve"> </w:t>
      </w:r>
      <w:r w:rsidR="00B075D8"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{"citationItems":[{"id":"ITEM-1","itemData":{"DOI":"10.1007/s12273-020-0619-0","ISSN":"19968744","abstract":"Rapid urbanization has driven economic and social development, but it has also led to continued growth in building energy consumption. It is of great significance to ensure the user comfort while controlling the growth of building energy use. Accurate quantification of urban buildings' energy demand can support energy efficient and sustainable community design, assist urban morphology generation and optimization, building layout optimization, building shape and construction design, HVAC system optimization, assessment of the energy program and policy. In recent years, researchers worldwide have carried out research of urban scale energy consumption calculation methods from different perspectives, and encountered different technical difficulties. This paper provides a critical review on the energy modeling methods at urban neighborhood scale from the following three aspects: database, models and platforms. Through literature review, the authors indicate the advantages and limitations of current urban building energy calculation methods and tools, and propose the following possible approaches to improve the operational energy consumption calculation method for urban buildings: (1) develop micro-environment data generation methods that can be directly applied to energy consumption calculation of urban buildings; (2) improve the capabilities to collect, filter and convert the building information data by introducing the data mining technique; (3) introduce the cluster analysis and artificial intelligence technology to improve the speed of energy consumption calculation; (4) develop a visualization platform to realize real-time editing and calculating of urban design.","author":[{"dropping-particle":"","family":"Li","given":"Ziwei","non-dropping-particle":"","parse-names":false,"suffix":""},{"dropping-particle":"","family":"Lin","given":"Borong","non-dropping-particle":"","parse-names":false,"suffix":""},{"dropping-particle":"","family":"Zheng","given":"Shanwen","non-dropping-particle":"","parse-names":false,"suffix":""},{"dropping-particle":"","family":"Liu","given":"Yanchen","non-dropping-particle":"","parse-names":false,"suffix":""},{"dropping-particle":"","family":"Wang","given":"Zhe","non-dropping-particle":"","parse-names":false,"suffix":""},{"dropping-particle":"","family":"Dai","given":"Jian","non-dropping-particle":"","parse-names":false,"suffix":""}],"container-title":"Building Simulation","id":"ITEM-1","issue":"4","issued":{"date-parts":[["2020"]]},"page":"739-751","title":"A review of operational energy consumption calculation method for urban buildings","type":"article-journal","volume":"13"},"uris":["http://www.mendeley.com/documents/?uuid=8bfe92d5-9204-4e8d-b1bb-c10c418f58a9"]},{"id":"ITEM-2","itemData":{"DOI":"10.1108/ECAM-06-2019-0314","ISSN":"09699988","abstract":"Purpose: The operational phase of a building's lifecycle is receiving increasing attention, as it consumes an enormous amount of energy and results in tremendous detrimental impacts on the environment. While energy simulation can be applied as a tool to evaluate the energy performance of a building in operation, the emergence of Building Information Modeling (BIM) technology is expected to facilitate the evaluation process with predefined and enriched building information. However, such an approach has been confronted by the challenge of interoperability issues among the related application software, including the BIM tools and energy simulation tools, and the results of simulation have been seldom verified due to the unavailability of corresponding experimental data. This study aims to explore the interoperability between the commonly used energy simulation and BIM tools and verifies the simulation approach by undertaking a case study. Design/methodology/approach: With Autodesk Revit and EnergyPlus selected as the commonly used BIM and energy simulation tools, respectively, a valid technical framework of transferring building information between two tools is proposed, and the interoperability issues that occur during the data transfer are studied. The proposed framework is then employed to simulate the energy consumption of a single-family house, and sensitivity analysis and analysis on such parameters as schedule are conducted for building operations to showcase its applicability. Findings: The simulation results are compared with monitored data and the results from another simulation tool, HOT2000; the comparison reveals that EnergyPlus and HOT2000 predict the total energy consumption with a difference from the monitoring data of 8.0 and 7.1%, respectively. Practical implications: This research shows how to efficiently use BIM to support building energy simulation. Relevant stakeholders can learn from this research to avoid data loss during BIM model transformation. Originality/value: This research explores the application of BIM for building energy simulation, compares the simulation results among different tools and validates simulation results using monitored data.","author":[{"dropping-particle":"","family":"Li","given":"Hong Xian","non-dropping-particle":"","parse-names":false,"suffix":""},{"dropping-particle":"","family":"Ma","given":"Zhiliang","non-dropping-particle":"","parse-names":false,"suffix":""},{"dropping-particle":"","family":"Liu","given":"Hexu","non-dropping-particle":"","parse-names":false,"suffix":""},{"dropping-particle":"","family":"Wang","given":"Jun","non-dropping-particle":"","parse-names":false,"suffix":""},{"dropping-particle":"","family":"Al-Hussein","given":"Mohamed","non-dropping-particle":"","parse-names":false,"suffix":""},{"dropping-particle":"","family":"Mills","given":"Anthony","non-dropping-particle":"","parse-names":false,"suffix":""}],"container-title":"Engineering, Construction and Architectural Management","id":"ITEM-2","issue":"8","issued":{"date-parts":[["2020"]]},"page":"1679-1702","title":"Exploring and verifying BIM-based energy simulation for building operations","type":"article-journal","volume":"27"},"uris":["http://www.mendeley.com/documents/?uuid=40f211db-9f93-4273-885b-46be02c8f344"]},{"id":"ITEM-3","itemData":{"DOI":"10.1016/j.jobe.2019.100755","ISSN":"23527102","abstract":"Although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Engineering","id":"ITEM-3","issue":"January","issued":{"date-parts":[["2019"]]},"page":"100755","publisher":"Elsevier Ltd","title":"Building information modeling for facilities management: A literature review and future research directions","type":"article-journal","volume":"24"},"uris":["http://www.mendeley.com/documents/?uuid=9916dc3b-971a-4a75-9b0c-7c1441c8032d"]},{"id":"ITEM-4","itemData":{"DOI":"10.3390/su12177061","ISSN":"20711050","abstract":"An increase in the usage of information and communication technologies (ICT) and the Internet of Things (IoT) in Facility Management (FM) induces a huge data stack. Even though these data bring opportunities such as cost savings, time savings, increase in user comfort, space optimization, energy savings, inventory management, etc., these data sources cannot be managed and manipulated effectively to increase efficiency at the FM stage. In addition to data management issues, FM practices, or developed solutions, need to be supported with the implementation of lean management philosophy to reveal organizational and managerial wastes. In the literature, some researchers performed studies about awareness about building information modeling (BIM)-FM, and FM-related data management problems in terms of lean philosophy. However, the comprehensive solution for effective FM has not been investigated with the application of lean management philosophy yet. Therefore, this study aims to develop an FM framework for healthcare facilities by considering lean management philosophy since more stable workflow, continuous improvement, and creating more value to customers will help to deliver a more acceptable solution for the FM industry. Within this context, the integration of BIM, Building Energy Performance Simulations, and Big Data Analytics are proposed as a solution. In the study, the Design Science Research (DSR) methodology was followed to develop the FM framework. Depending on the DSR methodology, two scenarios were used to investigate the issue in a real healthcare facility and develop the FM framework. The developed framework was evaluated by four experts, and the revisions of the proposed framework were realized.","author":[{"dropping-particle":"","family":"Demirdöğen","given":"Gökhan","non-dropping-particle":"","parse-names":false,"suffix":""},{"dropping-particle":"","family":"Işik","given":"Zeynep","non-dropping-particle":"","parse-names":false,"suffix":""},{"dropping-particle":"","family":"Arayici","given":"Yusuf","non-dropping-particle":"","parse-names":false,"suffix":""}],"container-title":"Sustainability (Switzerland)","id":"ITEM-4","issue":"17","issued":{"date-parts":[["2020"]]},"title":"Lean management framework for healthcare facilities integrating BIM, BEPS and big data analytics","type":"article-journal","volume":"12"},"uris":["http://www.mendeley.com/documents/?uuid=d92141e0-ae08-4fe3-9324-eda39e1a2ff7"]},{"id":"ITEM-5","itemData":{"DOI":"10.1016/j.autcon.2018.04.006","ISSN":"09265805","abstract":"Research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Construction","id":"ITEM-5","issue":"March","issued":{"date-parts":[["2018"]]},"page":"312-326","publisher":"Elsevier","title":"Digitisation in facilities management: A literature review and future research directions","type":"article-journal","volume":"92"},"uris":["http://www.mendeley.com/documents/?uuid=5b8c82d8-1641-4dc9-8bfd-79887c292c0d"]},{"id":"ITEM-6","itemData":{"DOI":"10.1016/j.enbuild.2020.110340","ISSN":"03787788","abstract":"Annually, 48% of the global energy is used by buildings in their construction, operation, and maintenance, causing significant damage to the environment due to the resulting greenhouse gas emissions. During their life cycles, buildings use energy in the form of embodied energy (EE) and operating energy (OE). In a conventional building, EE accounts for 10–20% of a building's life cycle energy (LCE), while OE accounts for 80–90%. As a result, the building sector has taken several measures to reduce OE in buildings. These OE reducing measures fail to account for the subsequent increase in EE and might cause an increase in the building's overall LCE. A systematic review of the literature shows limited research that comprehensively evaluates the impact of design measures aimed at OE reduction on EE for different construction assemblies. In this study, we quantify and compare trade-offs on EE demand, caused by OE reduction measures for eight different building wall assemblies across four climatic zones within the United States. The EE and OE demands of the ASHRAE 90.1–2016 benchmark model and its variations were computed using Tally™ and Autodesk® Green Building Studio® (GBS), respectively. The results helped us determine the EE factor (EE spent per unit of OE savings) for different OE reduction measures. Although the calculated EE factors vary across different climatic zones and construction assemblies, these factors show significant EE costs for different OE reduction measures. This knowledge could help inform the design of evolutionary and deep/machine learning-based algorithms to assess and optimize building energy use.","author":[{"dropping-particle":"","family":"Venkatraj","given":"Varusha","non-dropping-particle":"","parse-names":false,"suffix":""},{"dropping-particle":"","family":"Dixit","given":"Manish Kumar","non-dropping-particle":"","parse-names":false,"suffix":""},{"dropping-particle":"","family":"Yan","given":"Wei","non-dropping-particle":"","parse-names":false,"suffix":""},{"dropping-particle":"","family":"Lavy","given":"Sarel","non-dropping-particle":"","parse-names":false,"suffix":""}],"container-title":"Energy and Buildings","id":"ITEM-6","issued":{"date-parts":[["2020"]]},"page":"110340","publisher":"Elsevier B.V.","title":"Evaluating the impact of operating energy reduction measures on embodied energy","type":"article-journal","volume":"226"},"uris":["http://www.mendeley.com/documents/?uuid=de7f431d-1060-40ff-9f2a-6bb9022b81c3"]}],"mendeley":{"formattedCitation":"[8,13,15–18]","plainTextFormattedCitation":"[8,13,15–18]","previouslyFormattedCitation":"[8,13,15–18]"},"properties":{"noteIndex":0},"schema":"https://github.com/citation-style-language/schema/raw/master/csl-citation.json"}</w:instrText>
      </w:r>
      <w:r w:rsidR="00B075D8"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[8,13,15–18]</w:t>
      </w:r>
      <w:r w:rsidR="00B075D8"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 xml:space="preserve">. BIM </w:t>
      </w:r>
      <w:r w:rsidR="00C41242" w:rsidRPr="00C10A63">
        <w:rPr>
          <w:rFonts w:ascii="Palatino Linotype" w:eastAsia="Palatino Linotype" w:hAnsi="Palatino Linotype" w:cs="Palatino Linotype"/>
          <w:color w:val="auto"/>
          <w:sz w:val="20"/>
          <w:szCs w:val="20"/>
        </w:rPr>
        <w:t xml:space="preserve">can be used to </w:t>
      </w:r>
      <w:r w:rsidRPr="00C10A63">
        <w:rPr>
          <w:rFonts w:ascii="Palatino Linotype" w:eastAsia="Palatino Linotype" w:hAnsi="Palatino Linotype" w:cs="Palatino Linotype"/>
          <w:color w:val="auto"/>
          <w:sz w:val="20"/>
          <w:szCs w:val="20"/>
        </w:rPr>
        <w:t>optimi</w:t>
      </w:r>
      <w:r w:rsidR="00A5047E" w:rsidRPr="00C10A63">
        <w:rPr>
          <w:rFonts w:ascii="Palatino Linotype" w:eastAsia="Palatino Linotype" w:hAnsi="Palatino Linotype" w:cs="Palatino Linotype"/>
          <w:color w:val="auto"/>
          <w:sz w:val="20"/>
          <w:szCs w:val="20"/>
        </w:rPr>
        <w:t>z</w:t>
      </w:r>
      <w:r w:rsidRPr="00C10A63">
        <w:rPr>
          <w:rFonts w:ascii="Palatino Linotype" w:eastAsia="Palatino Linotype" w:hAnsi="Palatino Linotype" w:cs="Palatino Linotype"/>
          <w:color w:val="auto"/>
          <w:sz w:val="20"/>
          <w:szCs w:val="20"/>
        </w:rPr>
        <w:t xml:space="preserve">e building management (operation and maintenance) by </w:t>
      </w:r>
      <w:r w:rsidR="00C41242" w:rsidRPr="00C10A63">
        <w:rPr>
          <w:rFonts w:ascii="Palatino Linotype" w:eastAsia="Palatino Linotype" w:hAnsi="Palatino Linotype" w:cs="Palatino Linotype"/>
          <w:color w:val="auto"/>
          <w:sz w:val="20"/>
          <w:szCs w:val="20"/>
        </w:rPr>
        <w:t xml:space="preserve">aiding </w:t>
      </w:r>
      <w:r w:rsidRPr="00C10A63">
        <w:rPr>
          <w:rFonts w:ascii="Palatino Linotype" w:eastAsia="Palatino Linotype" w:hAnsi="Palatino Linotype" w:cs="Palatino Linotype"/>
          <w:color w:val="auto"/>
          <w:sz w:val="20"/>
          <w:szCs w:val="20"/>
        </w:rPr>
        <w:t xml:space="preserve">building managers, who scan, </w:t>
      </w:r>
      <w:r w:rsidR="004276D8" w:rsidRPr="00C10A63">
        <w:rPr>
          <w:rFonts w:ascii="Palatino Linotype" w:eastAsia="Palatino Linotype" w:hAnsi="Palatino Linotype" w:cs="Palatino Linotype"/>
          <w:color w:val="auto"/>
          <w:sz w:val="20"/>
          <w:szCs w:val="20"/>
        </w:rPr>
        <w:t>analy</w:t>
      </w:r>
      <w:r w:rsidR="00C41242" w:rsidRPr="00C10A63">
        <w:rPr>
          <w:rFonts w:ascii="Palatino Linotype" w:eastAsia="Palatino Linotype" w:hAnsi="Palatino Linotype" w:cs="Palatino Linotype"/>
          <w:color w:val="auto"/>
          <w:sz w:val="20"/>
          <w:szCs w:val="20"/>
        </w:rPr>
        <w:t>z</w:t>
      </w:r>
      <w:r w:rsidR="004276D8" w:rsidRPr="00C10A63">
        <w:rPr>
          <w:rFonts w:ascii="Palatino Linotype" w:eastAsia="Palatino Linotype" w:hAnsi="Palatino Linotype" w:cs="Palatino Linotype"/>
          <w:color w:val="auto"/>
          <w:sz w:val="20"/>
          <w:szCs w:val="20"/>
        </w:rPr>
        <w:t>e</w:t>
      </w:r>
      <w:r w:rsidRPr="00C10A63">
        <w:rPr>
          <w:rFonts w:ascii="Palatino Linotype" w:eastAsia="Palatino Linotype" w:hAnsi="Palatino Linotype" w:cs="Palatino Linotype"/>
          <w:color w:val="auto"/>
          <w:sz w:val="20"/>
          <w:szCs w:val="20"/>
        </w:rPr>
        <w:t xml:space="preserve"> and process building information in a digiti</w:t>
      </w:r>
      <w:r w:rsidR="00A5047E" w:rsidRPr="00C10A63">
        <w:rPr>
          <w:rFonts w:ascii="Palatino Linotype" w:eastAsia="Palatino Linotype" w:hAnsi="Palatino Linotype" w:cs="Palatino Linotype"/>
          <w:color w:val="auto"/>
          <w:sz w:val="20"/>
          <w:szCs w:val="20"/>
        </w:rPr>
        <w:t>z</w:t>
      </w:r>
      <w:r w:rsidRPr="00C10A63">
        <w:rPr>
          <w:rFonts w:ascii="Palatino Linotype" w:eastAsia="Palatino Linotype" w:hAnsi="Palatino Linotype" w:cs="Palatino Linotype"/>
          <w:color w:val="auto"/>
          <w:sz w:val="20"/>
          <w:szCs w:val="20"/>
        </w:rPr>
        <w:t>ed 3D environment</w:t>
      </w:r>
      <w:r w:rsidR="00A46CB3" w:rsidRPr="00C10A63">
        <w:rPr>
          <w:rFonts w:ascii="Palatino Linotype" w:eastAsia="Palatino Linotype" w:hAnsi="Palatino Linotype" w:cs="Palatino Linotype"/>
          <w:color w:val="auto"/>
          <w:sz w:val="20"/>
          <w:szCs w:val="20"/>
        </w:rPr>
        <w:t xml:space="preserve"> </w:t>
      </w:r>
      <w:r w:rsidR="00A46CB3"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Engineering","id":"ITEM-1","issue":"January","issued":{"date-parts":[["2019"]]},"page":"100755","publisher":"Elsevier Ltd","title":"Building information modeling for facilities management: A literature review and future research directions","type":"article-journal","volume":"24"},"uris":["http://www.mendeley.com/documents/?uuid=9916dc3b-971a-4a75-9b0c-7c1441c8032d"]}],"mendeley":{"formattedCitation":"[16]","plainTextFormattedCitation":"[16]","previouslyFormattedCitation":"[16]"},"properties":{"noteIndex":0},"schema":"https://github.com/citation-style-language/schema/raw/master/csl-citation.json"}</w:instrText>
      </w:r>
      <w:r w:rsidR="00A46CB3"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[16]</w:t>
      </w:r>
      <w:r w:rsidR="00A46CB3"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 xml:space="preserve">. </w:t>
      </w:r>
      <w:r w:rsidR="00F309C2" w:rsidRPr="00C10A63">
        <w:rPr>
          <w:rFonts w:ascii="Palatino Linotype" w:eastAsia="Palatino Linotype" w:hAnsi="Palatino Linotype" w:cs="Palatino Linotype"/>
          <w:color w:val="auto"/>
          <w:sz w:val="20"/>
          <w:szCs w:val="20"/>
        </w:rPr>
        <w:t>S</w:t>
      </w:r>
      <w:r w:rsidRPr="00C10A63">
        <w:rPr>
          <w:rFonts w:ascii="Palatino Linotype" w:eastAsia="Palatino Linotype" w:hAnsi="Palatino Linotype" w:cs="Palatino Linotype"/>
          <w:color w:val="auto"/>
          <w:sz w:val="20"/>
          <w:szCs w:val="20"/>
        </w:rPr>
        <w:t xml:space="preserve">uch integration </w:t>
      </w:r>
      <w:r w:rsidR="00A3664E" w:rsidRPr="00C10A63">
        <w:rPr>
          <w:rFonts w:ascii="Palatino Linotype" w:eastAsia="Palatino Linotype" w:hAnsi="Palatino Linotype" w:cs="Palatino Linotype"/>
          <w:color w:val="auto"/>
          <w:sz w:val="20"/>
          <w:szCs w:val="20"/>
        </w:rPr>
        <w:t>offers the</w:t>
      </w:r>
      <w:r w:rsidRPr="00C10A63">
        <w:rPr>
          <w:rFonts w:ascii="Palatino Linotype" w:eastAsia="Palatino Linotype" w:hAnsi="Palatino Linotype" w:cs="Palatino Linotype"/>
          <w:color w:val="auto"/>
          <w:sz w:val="20"/>
          <w:szCs w:val="20"/>
        </w:rPr>
        <w:t xml:space="preserve"> opportunity to increase the efficient use of energy resources in buildings</w:t>
      </w:r>
      <w:r w:rsidR="00A3664E" w:rsidRPr="00C10A63">
        <w:rPr>
          <w:rFonts w:ascii="Palatino Linotype" w:eastAsia="Palatino Linotype" w:hAnsi="Palatino Linotype" w:cs="Palatino Linotype"/>
          <w:color w:val="auto"/>
          <w:sz w:val="20"/>
          <w:szCs w:val="20"/>
        </w:rPr>
        <w:t>, improve employee productivity</w:t>
      </w:r>
      <w:r w:rsidRPr="00C10A63">
        <w:rPr>
          <w:rFonts w:ascii="Palatino Linotype" w:eastAsia="Palatino Linotype" w:hAnsi="Palatino Linotype" w:cs="Palatino Linotype"/>
          <w:color w:val="auto"/>
          <w:sz w:val="20"/>
          <w:szCs w:val="20"/>
        </w:rPr>
        <w:t xml:space="preserve"> and create better working conditions for tenants</w:t>
      </w:r>
      <w:r w:rsidR="00A46CB3" w:rsidRPr="00C10A63">
        <w:rPr>
          <w:rFonts w:ascii="Palatino Linotype" w:eastAsia="Palatino Linotype" w:hAnsi="Palatino Linotype" w:cs="Palatino Linotype"/>
          <w:color w:val="auto"/>
          <w:sz w:val="20"/>
          <w:szCs w:val="20"/>
        </w:rPr>
        <w:t xml:space="preserve"> </w:t>
      </w:r>
      <w:r w:rsidR="00A46CB3"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{"citationItems":[{"id":"ITEM-1","itemData":{"DOI":"10.1016/j.buildenv.2020.107057","ISSN":"03601323","abstract":"The window-to-wall ratio (WWR), or the proportion of glazing in a building's envelope, influences many design and performance aspects of a building across its life cycle, including aesthetics, material use, daylighting, HVAC size and operating energy consumption, view, and human satisfaction. Prior work argued for reducing WWR to reduce operating energy consumption. The objective of this study is to comprehensively assess the environmental, economic, and social effects of various WWR levels using a triple-bottom line approach. A building information model of the US DOE's large office (12 story) prototype building was developed using Autodesk Revit®. The Tally® Revit application and DOE's EnergyPlus™ were used to perform life cycle assessment (LCA) and assess implications on HVAC equipment sizing, embodied energy of materials, and distribution of operational energy. Designs altering WWR from a baseline of 40% were compared in three different climate zones of the United States. Results showed that increasing the WWR in large office buildings leads to increases in environmental impacts, occupant dissatisfaction, and the life cycle cost for the three different climate zones studied. Most reductions in energy use and environmental impacts were approximately 1% from the baseline scenario for the office building under study. The results imply that while reductions in the WWR do result in improvements across the suite of metrics assessed, other design strategies need to be employed either in conjunction with, or separate from, in order to meet target energy consumption and environmental impact reduction goals within this building program, such as Architecture 2030 Challenges.","author":[{"dropping-particle":"","family":"Phillips","given":"Robert","non-dropping-particle":"","parse-names":false,"suffix":""},{"dropping-particle":"","family":"Troup","given":"Luke","non-dropping-particle":"","parse-names":false,"suffix":""},{"dropping-particle":"","family":"Fannon","given":"David","non-dropping-particle":"","parse-names":false,"suffix":""},{"dropping-particle":"","family":"Eckelman","given":"Matthew J.","non-dropping-particle":"","parse-names":false,"suffix":""}],"container-title":"Building and Environment","id":"ITEM-1","issue":"July","issued":{"date-parts":[["2020"]]},"page":"107057","publisher":"Elsevier Ltd","title":"Triple bottom line sustainability assessment of window-to-wall ratio in US office buildings","type":"article-journal","volume":"182"},"uris":["http://www.mendeley.com/documents/?uuid=9de39e92-776c-4c98-a224-ee30460499f2"]},{"id":"ITEM-2","itemData":{"DOI":"10.3390/su12208417","ISSN":"20711050","abstract":"Inevitably, the 21st century has initiated a series of developments in the construction industry, leading to its digitalization and resulting in a series of innovative approaches and practices. At the same time, the construction industry, being one of the main global environment polluters, should fulfil well-established, as well as novel, sustainability requirements in order to evolve in harmony with the rising concerns on the availability of natural resources. This overview study aims to present the main developments, research, and scientific challenges in the field of sustainable construction, emphasizing the field of energy. The study aims to present a state-of-the-art scientific discussion on the sustainable built environment topic by analyzing cutting edge topics in the fields of building elements and whole building energy assessment, of indoor air quality and low carbon buildings, as well as on sustainable energy systems and smart buildings. The study also presents the state-of-the-art in existing tools which are adopted for the assessment of the sustainable built environment, including the use of digital tools and building information modelling for the energy assessment of the built environment, as well as the application of Life Cycle Assessment on building-related processes. Cross cutting issues related to the analysis of the building sector in the Industry 4.0 era, such as sustainability management topics and environmental geomatics are also discussed. The study concludes in those fields which will be of interest of the scientific community in the following years, towards achieving the goals of the sustainable development of the building sector.","author":[{"dropping-particle":"","family":"Fokaides","given":"Paris A.","non-dropping-particle":"","parse-names":false,"suffix":""},{"dropping-particle":"","family":"Apanaviciene","given":"Rasa","non-dropping-particle":"","parse-names":false,"suffix":""},{"dropping-particle":"","family":"Černeckiene","given":"Jurgita","non-dropping-particle":"","parse-names":false,"suffix":""},{"dropping-particle":"","family":"Jurelionis","given":"Andrius","non-dropping-particle":"","parse-names":false,"suffix":""},{"dropping-particle":"","family":"Klumbyte","given":"Egle","non-dropping-particle":"","parse-names":false,"suffix":""},{"dropping-particle":"","family":"Kriauciunaite-Neklejonoviene","given":"Vilma","non-dropping-particle":"","parse-names":false,"suffix":""},{"dropping-particle":"","family":"Pupeikis","given":"Darius","non-dropping-particle":"","parse-names":false,"suffix":""},{"dropping-particle":"","family":"Rekus","given":"Donatas","non-dropping-particle":"","parse-names":false,"suffix":""},{"dropping-particle":"","family":"Sadauskiene","given":"Jolanta","non-dropping-particle":"","parse-names":false,"suffix":""},{"dropping-particle":"","family":"Seduikyte","given":"Lina","non-dropping-particle":"","parse-names":false,"suffix":""},{"dropping-particle":"","family":"Stasiuliene","given":"Laura","non-dropping-particle":"","parse-names":false,"suffix":""},{"dropping-particle":"","family":"Vaiciunas","given":"Juozas","non-dropping-particle":"","parse-names":false,"suffix":""},{"dropping-particle":"","family":"Valancius","given":"Rokas","non-dropping-particle":"","parse-names":false,"suffix":""},{"dropping-particle":"","family":"Ždankus","given":"Tadas","non-dropping-particle":"","parse-names":false,"suffix":""}],"container-title":"Sustainability (Switzerland)","id":"ITEM-2","issue":"20","issued":{"date-parts":[["2020"]]},"page":"1-20","title":"Research challenges and advancements in the field of sustainable energy technologies in the built environment","type":"article-journal","volume":"12"},"uris":["http://www.mendeley.com/documents/?uuid=3617176e-a170-4a91-b895-56192ac5b525"]},{"id":"ITEM-3","itemData":{"DOI":"10.1016/j.jclepro.2019.03.114","ISSN":"09596526","abstract":"The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Production","id":"ITEM-3","issued":{"date-parts":[["2019"]]},"page":"397-412","publisher":"Elsevier Ltd","title":"A systematic literature review of interoperability in the green Building Information Modeling lifecycle","type":"article-journal","volume":"223"},"uris":["http://www.mendeley.com/documents/?uuid=1de5c4a7-af3a-40c0-8b77-a35812861d29"]},{"id":"ITEM-4","itemData":{"DOI":"10.1016/j.jobe.2020.101653","ISSN":"23527102","abstract":"Development of Building Information Modelling (BIM) is assisting engineers with automating design/construction processes in the Architectural, Engineering and Construction (AEC) industry. Lack of such a comprehensive decision-making framework which utilizes BIM, Management Information Systems (MIS), simulation, and automation tools to choose between different construction alternatives have been addressed in the research background. As an example of decision-making objective, optimized smart building's equipment combination for a certain project should be selected in the feasibility study phase. In this research, a comprehensive decision-making framework was developed to choose smart building's equipment based on energy consumption and cost trade-off. Subsequently, smart building alternatives were considered as a decision-making example to choose the best alternative using BIM, MIS and simulation tools. The research contributes to the automating of some parts of the decision-making framework by developing an Application Programming Interface (API). This API helps with making the appropriate automating permutation out of possible options, totalizing the cost of each combination and sorting data in the research database developed for the recommended framework. This framework, database and API can be used similarly for any other decision making objective. Finally, a model representing the average conditions of residential buildings in Tehran was developed to choose the optimized smart building's equipment combination of 31 considered options. This optimized combination which included all possible smart building options except for smart lighting has an investment return of about 7.5 years which is more than that of similar projects in other countries due to Iran's low energy carrier tariff.","author":[{"dropping-particle":"","family":"Mashayekhi","given":"Ali","non-dropping-particle":"","parse-names":false,"suffix":""},{"dropping-particle":"","family":"Heravi","given":"Gholamreza","non-dropping-particle":"","parse-names":false,"suffix":""}],"container-title":"Journal of Building Engineering","id":"ITEM-4","issue":"July","issued":{"date-parts":[["2020"]]},"page":"101653","publisher":"Elsevier Ltd","title":"A decision-making framework opted for smart building's equipment based on energy consumption and cost trade-off using BIM and MIS","type":"article-journal","volume":"32"},"uris":["http://www.mendeley.com/documents/?uuid=8d51d01f-b270-4375-806a-8c234f26f907"]},{"id":"ITEM-5","itemData":{"DOI":"10.1016/j.autcon.2020.103225","ISSN":"09265805","abstract":"Most applied strategies during the building design process require careful consideration of indoor air quality and thermal conditions. This requires a detailed analysis involving multi and interdisciplinary efforts during the design process and thus, in turn, manifold interactions among various analysis methods and their simulation tools. An undesired consequence of this activity may be major problems in terms of data clashes and data losses. These difficulties may be overcome by utilizing a three-dimensional (3D) building model that not only includes the building's functional and physical specifications but also incorporates its thermal capacity and environmental dynamics. For this, building information modeling (BIM) can be employed as a base. The interoperability of the programs thus utilized need to be identified and ensued, as this is not yet clearly defined in the literature for these complicated analysis methods. This study thus aims to improve the building design process by developing a method to determine the interoperability of the utilized programs for evaluating a building's energy performance and indoor comfort through the BIM approach. A case study is conducted to verify the applicability of the proposed method and to identify the interoperability limits during the data exchange. To this end, three main analysis models are developed and evaluated. The architecture of the building is developed with the 3D building model as specified by the building's physical conditions; the indoor comfort conditions are developed with the computational fluid dynamics (CFD) of natural ventilation as specified by temperature, humidity, and air velocity; and energy performance is developed with a building energy model specified by the building architecture and its systems. These are then all integrated through a BIM platform. Therefore, the complexity of software integration is eliminated by the BIM-based proposed methodology.","author":[{"dropping-particle":"","family":"Utkucu","given":"Duygu","non-dropping-particle":"","parse-names":false,"suffix":""},{"dropping-particle":"","family":"Sözer","given":"Hatice","non-dropping-particle":"","parse-names":false,"suffix":""}],"container-title":"Automation in Construction","id":"ITEM-5","issue":"March","issued":{"date-parts":[["2020"]]},"page":"103225","publisher":"Elsevier","title":"Interoperability and data exchange within BIM platform to evaluate building energy performance and indoor comfort","type":"article-journal","volume":"116"},"uris":["http://www.mendeley.com/documents/?uuid=2340d629-c60f-4f27-8772-0b55403606e1"]},{"id":"ITEM-6","itemData":{"DOI":"10.1016/j.autcon.2018.04.006","ISSN":"09265805","abstract":"Research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Construction","id":"ITEM-6","issue":"March","issued":{"date-parts":[["2018"]]},"page":"312-326","publisher":"Elsevier","title":"Digitisation in facilities management: A literature review and future research directions","type":"article-journal","volume":"92"},"uris":["http://www.mendeley.com/documents/?uuid=5b8c82d8-1641-4dc9-8bfd-79887c292c0d"]}],"mendeley":{"formattedCitation":"[17,19–23]","manualFormatting":"[18–21]","plainTextFormattedCitation":"[17,19–23]","previouslyFormattedCitation":"[17,19–23]"},"properties":{"noteIndex":0},"schema":"https://github.com/citation-style-language/schema/raw/master/csl-citation.json"}</w:instrText>
      </w:r>
      <w:r w:rsidR="00A46CB3" w:rsidRPr="00C10A63">
        <w:rPr>
          <w:rFonts w:ascii="Palatino Linotype" w:eastAsia="Palatino Linotype" w:hAnsi="Palatino Linotype" w:cs="Palatino Linotype"/>
          <w:color w:val="auto"/>
          <w:sz w:val="20"/>
          <w:szCs w:val="20"/>
        </w:rPr>
        <w:fldChar w:fldCharType="separate"/>
      </w:r>
      <w:r w:rsidR="00A46CB3" w:rsidRPr="00C10A63">
        <w:rPr>
          <w:rFonts w:ascii="Palatino Linotype" w:eastAsia="Palatino Linotype" w:hAnsi="Palatino Linotype" w:cs="Palatino Linotype"/>
          <w:noProof/>
          <w:color w:val="auto"/>
          <w:sz w:val="20"/>
          <w:szCs w:val="20"/>
        </w:rPr>
        <w:t>[18–21]</w:t>
      </w:r>
      <w:r w:rsidR="00A46CB3"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 xml:space="preserve">. </w:t>
      </w:r>
      <w:proofErr w:type="spellStart"/>
      <w:r w:rsidR="00AF78DB" w:rsidRPr="00C10A63">
        <w:rPr>
          <w:rFonts w:ascii="Palatino Linotype" w:eastAsia="Palatino Linotype" w:hAnsi="Palatino Linotype" w:cs="Palatino Linotype"/>
          <w:color w:val="auto"/>
          <w:sz w:val="20"/>
          <w:szCs w:val="20"/>
        </w:rPr>
        <w:t>IoT</w:t>
      </w:r>
      <w:proofErr w:type="spellEnd"/>
      <w:r w:rsidR="00AF78DB" w:rsidRPr="00C10A63">
        <w:rPr>
          <w:rFonts w:ascii="Palatino Linotype" w:eastAsia="Palatino Linotype" w:hAnsi="Palatino Linotype" w:cs="Palatino Linotype"/>
          <w:color w:val="auto"/>
          <w:sz w:val="20"/>
          <w:szCs w:val="20"/>
        </w:rPr>
        <w:t xml:space="preserve"> real-time sensing data (energy, air temperature, relative humidity, </w:t>
      </w:r>
      <w:r w:rsidR="00C10A63">
        <w:rPr>
          <w:rFonts w:ascii="Palatino Linotype" w:eastAsia="Palatino Linotype" w:hAnsi="Palatino Linotype" w:cs="Palatino Linotype"/>
          <w:color w:val="auto"/>
          <w:sz w:val="20"/>
          <w:szCs w:val="20"/>
        </w:rPr>
        <w:t xml:space="preserve">and </w:t>
      </w:r>
      <w:r w:rsidR="00AF78DB" w:rsidRPr="00C10A63">
        <w:rPr>
          <w:rFonts w:ascii="Palatino Linotype" w:eastAsia="Palatino Linotype" w:hAnsi="Palatino Linotype" w:cs="Palatino Linotype"/>
          <w:color w:val="auto"/>
          <w:sz w:val="20"/>
          <w:szCs w:val="20"/>
        </w:rPr>
        <w:t>CO</w:t>
      </w:r>
      <w:r w:rsidR="00AF78DB" w:rsidRPr="00C10A63">
        <w:rPr>
          <w:rFonts w:ascii="Palatino Linotype" w:eastAsia="Palatino Linotype" w:hAnsi="Palatino Linotype" w:cs="Palatino Linotype"/>
          <w:color w:val="auto"/>
          <w:sz w:val="20"/>
          <w:szCs w:val="20"/>
          <w:vertAlign w:val="subscript"/>
        </w:rPr>
        <w:t>2</w:t>
      </w:r>
      <w:r w:rsidR="00AF78DB" w:rsidRPr="00C10A63">
        <w:rPr>
          <w:rFonts w:ascii="Palatino Linotype" w:eastAsia="Palatino Linotype" w:hAnsi="Palatino Linotype" w:cs="Palatino Linotype"/>
          <w:color w:val="auto"/>
          <w:sz w:val="20"/>
          <w:szCs w:val="20"/>
        </w:rPr>
        <w:t xml:space="preserve"> concentration) represented in </w:t>
      </w:r>
      <w:r w:rsidR="00C10A63">
        <w:rPr>
          <w:rFonts w:ascii="Palatino Linotype" w:eastAsia="Palatino Linotype" w:hAnsi="Palatino Linotype" w:cs="Palatino Linotype"/>
          <w:color w:val="auto"/>
          <w:sz w:val="20"/>
          <w:szCs w:val="20"/>
        </w:rPr>
        <w:t xml:space="preserve">a </w:t>
      </w:r>
      <w:r w:rsidR="00AF78DB" w:rsidRPr="00C10A63">
        <w:rPr>
          <w:rFonts w:ascii="Palatino Linotype" w:eastAsia="Palatino Linotype" w:hAnsi="Palatino Linotype" w:cs="Palatino Linotype"/>
          <w:color w:val="auto"/>
          <w:sz w:val="20"/>
          <w:szCs w:val="20"/>
        </w:rPr>
        <w:t>BIM-based building management system help the user</w:t>
      </w:r>
      <w:r w:rsidR="00C41242" w:rsidRPr="00C10A63">
        <w:rPr>
          <w:rFonts w:ascii="Palatino Linotype" w:eastAsia="Palatino Linotype" w:hAnsi="Palatino Linotype" w:cs="Palatino Linotype"/>
          <w:color w:val="auto"/>
          <w:sz w:val="20"/>
          <w:szCs w:val="20"/>
        </w:rPr>
        <w:t xml:space="preserve"> to</w:t>
      </w:r>
      <w:r w:rsidR="00AF78DB" w:rsidRPr="00C10A63">
        <w:rPr>
          <w:rFonts w:ascii="Palatino Linotype" w:eastAsia="Palatino Linotype" w:hAnsi="Palatino Linotype" w:cs="Palatino Linotype"/>
          <w:color w:val="auto"/>
          <w:sz w:val="20"/>
          <w:szCs w:val="20"/>
        </w:rPr>
        <w:t xml:space="preserve"> identify </w:t>
      </w:r>
      <w:r w:rsidR="00C41242" w:rsidRPr="00C10A63">
        <w:rPr>
          <w:rFonts w:ascii="Palatino Linotype" w:eastAsia="Palatino Linotype" w:hAnsi="Palatino Linotype" w:cs="Palatino Linotype"/>
          <w:color w:val="auto"/>
          <w:sz w:val="20"/>
          <w:szCs w:val="20"/>
        </w:rPr>
        <w:t xml:space="preserve">the </w:t>
      </w:r>
      <w:r w:rsidR="00AF78DB" w:rsidRPr="00C10A63">
        <w:rPr>
          <w:rFonts w:ascii="Palatino Linotype" w:eastAsia="Palatino Linotype" w:hAnsi="Palatino Linotype" w:cs="Palatino Linotype"/>
          <w:color w:val="auto"/>
          <w:sz w:val="20"/>
          <w:szCs w:val="20"/>
        </w:rPr>
        <w:t xml:space="preserve">indoor climate, </w:t>
      </w:r>
      <w:r w:rsidR="00C41242" w:rsidRPr="00C10A63">
        <w:rPr>
          <w:rFonts w:ascii="Palatino Linotype" w:eastAsia="Palatino Linotype" w:hAnsi="Palatino Linotype" w:cs="Palatino Linotype"/>
          <w:color w:val="auto"/>
          <w:sz w:val="20"/>
          <w:szCs w:val="20"/>
        </w:rPr>
        <w:t>determine the</w:t>
      </w:r>
      <w:r w:rsidR="00AF78DB" w:rsidRPr="00C10A63">
        <w:rPr>
          <w:rFonts w:ascii="Palatino Linotype" w:eastAsia="Palatino Linotype" w:hAnsi="Palatino Linotype" w:cs="Palatino Linotype"/>
          <w:color w:val="auto"/>
          <w:sz w:val="20"/>
          <w:szCs w:val="20"/>
        </w:rPr>
        <w:t xml:space="preserve"> level of thermal comfort and indoor air quality</w:t>
      </w:r>
      <w:r w:rsidR="00FC4795" w:rsidRPr="00C10A63">
        <w:rPr>
          <w:rFonts w:ascii="Palatino Linotype" w:eastAsia="Palatino Linotype" w:hAnsi="Palatino Linotype" w:cs="Palatino Linotype"/>
          <w:color w:val="auto"/>
          <w:sz w:val="20"/>
          <w:szCs w:val="20"/>
        </w:rPr>
        <w:t xml:space="preserve"> and even</w:t>
      </w:r>
      <w:r w:rsidR="00AF78DB" w:rsidRPr="00C10A63">
        <w:rPr>
          <w:rFonts w:ascii="Palatino Linotype" w:eastAsia="Palatino Linotype" w:hAnsi="Palatino Linotype" w:cs="Palatino Linotype"/>
          <w:color w:val="auto"/>
          <w:sz w:val="20"/>
          <w:szCs w:val="20"/>
        </w:rPr>
        <w:t xml:space="preserve"> change occupancy behavior </w:t>
      </w:r>
      <w:r w:rsidR="00AF78DB"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{"citationItems":[{"id":"ITEM-1","itemData":{"DOI":"10.3390/app10165709","ISSN":"20763417","abstract":"People in shared building space have an important role in energy consumption because they can turn on/off equipment and heat/cooling systems. This behaviour can be influenced by giving then locally tailored context information (energy consumption, temperature, luminosity) and information about the cost of their actions. This paper presents an approach to create personalized local energy consumption predictions in a building using past sensor data, correlated with external conditions to create local context predictions. This prediction is sent in real-time to people's mobile devices in order to influence their behaviour when increasing or decreasing temperature using heating or cooling systems. This information is essential for sustainability actions in shared spaces, where this information can have an important role. Also, the data (temperature) representation in the building information model (BIM) module can help the user understand environment conditions and, together with the user sharing their thermal feelings, can be used to change behaviour. This approach using BIM's representation models allows Things2People interaction to improve energy savings in these shared spaces.","author":[{"dropping-particle":"","family":"Mataloto","given":"Bruno","non-dropping-particle":"","parse-names":false,"suffix":""},{"dropping-particle":"","family":"Mendes","given":"Hugo","non-dropping-particle":"","parse-names":false,"suffix":""},{"dropping-particle":"","family":"Ferreira","given":"Joao C.","non-dropping-particle":"","parse-names":false,"suffix":""}],"container-title":"Applied Sciences (Switzerland)","id":"ITEM-1","issue":"16","issued":{"date-parts":[["2020"]]},"title":"Things2people interaction toward energy savings in shared spaces using BIM","type":"article-journal","volume":"10"},"uris":["http://www.mendeley.com/documents/?uuid=fa7f7696-afa2-4f36-8268-70709c6465ea"]}],"mendeley":{"formattedCitation":"[24]","plainTextFormattedCitation":"[24]","previouslyFormattedCitation":"[24]"},"properties":{"noteIndex":0},"schema":"https://github.com/citation-style-language/schema/raw/master/csl-citation.json"}</w:instrText>
      </w:r>
      <w:r w:rsidR="00AF78DB"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[24]</w:t>
      </w:r>
      <w:r w:rsidR="00AF78DB" w:rsidRPr="00C10A63">
        <w:rPr>
          <w:rFonts w:ascii="Palatino Linotype" w:eastAsia="Palatino Linotype" w:hAnsi="Palatino Linotype" w:cs="Palatino Linotype"/>
          <w:color w:val="auto"/>
          <w:sz w:val="20"/>
          <w:szCs w:val="20"/>
        </w:rPr>
        <w:fldChar w:fldCharType="end"/>
      </w:r>
      <w:r w:rsidR="00AF78DB" w:rsidRPr="00C10A63">
        <w:rPr>
          <w:rFonts w:ascii="Palatino Linotype" w:eastAsia="Palatino Linotype" w:hAnsi="Palatino Linotype" w:cs="Palatino Linotype"/>
          <w:color w:val="auto"/>
          <w:sz w:val="20"/>
          <w:szCs w:val="20"/>
        </w:rPr>
        <w:t xml:space="preserve">. </w:t>
      </w:r>
      <w:ins w:id="91" w:author="Rasa Džiugaitė-Tumėnienė" w:date="2021-09-24T14:11:00Z">
        <w:r w:rsidR="00DB6503" w:rsidRPr="00DB6503">
          <w:rPr>
            <w:rFonts w:ascii="Palatino Linotype" w:eastAsia="Palatino Linotype" w:hAnsi="Palatino Linotype" w:cs="Palatino Linotype"/>
            <w:color w:val="auto"/>
            <w:sz w:val="20"/>
            <w:szCs w:val="20"/>
          </w:rPr>
          <w:t>BIM technologies are not limited to newly designed or operated buildings to increase their energy efficiency.</w:t>
        </w:r>
      </w:ins>
      <w:ins w:id="92" w:author="Rasa Džiugaitė-Tumėnienė" w:date="2021-09-24T14:18:00Z">
        <w:r w:rsidR="00DB6503">
          <w:rPr>
            <w:rFonts w:ascii="Palatino Linotype" w:eastAsia="Palatino Linotype" w:hAnsi="Palatino Linotype" w:cs="Palatino Linotype"/>
            <w:color w:val="auto"/>
            <w:sz w:val="20"/>
            <w:szCs w:val="20"/>
          </w:rPr>
          <w:t xml:space="preserve"> </w:t>
        </w:r>
        <w:r w:rsidR="00DB6503" w:rsidRPr="00DB6503">
          <w:rPr>
            <w:rFonts w:ascii="Palatino Linotype" w:eastAsia="Palatino Linotype" w:hAnsi="Palatino Linotype" w:cs="Palatino Linotype"/>
            <w:color w:val="auto"/>
            <w:sz w:val="20"/>
            <w:szCs w:val="20"/>
          </w:rPr>
          <w:t>Application of BIM technologies involve not only the planning, design, construction and monitoring of new buildings to increase their energy efficiency.</w:t>
        </w:r>
      </w:ins>
      <w:ins w:id="93" w:author="Rasa Džiugaitė-Tumėnienė" w:date="2021-09-24T14:19:00Z">
        <w:r w:rsidR="00DB6503">
          <w:rPr>
            <w:rFonts w:ascii="Palatino Linotype" w:eastAsia="Palatino Linotype" w:hAnsi="Palatino Linotype" w:cs="Palatino Linotype"/>
            <w:color w:val="auto"/>
            <w:sz w:val="20"/>
            <w:szCs w:val="20"/>
          </w:rPr>
          <w:t xml:space="preserve"> </w:t>
        </w:r>
      </w:ins>
      <w:commentRangeStart w:id="94"/>
      <w:r w:rsidR="004758F7" w:rsidRPr="00C10A63">
        <w:rPr>
          <w:rFonts w:ascii="Palatino Linotype" w:eastAsia="Palatino Linotype" w:hAnsi="Palatino Linotype" w:cs="Palatino Linotype"/>
          <w:color w:val="auto"/>
          <w:sz w:val="20"/>
          <w:szCs w:val="20"/>
        </w:rPr>
        <w:t>O</w:t>
      </w:r>
      <w:r w:rsidR="00B56815" w:rsidRPr="00C10A63">
        <w:rPr>
          <w:rFonts w:ascii="Palatino Linotype" w:eastAsia="Palatino Linotype" w:hAnsi="Palatino Linotype" w:cs="Palatino Linotype"/>
          <w:color w:val="auto"/>
          <w:sz w:val="20"/>
          <w:szCs w:val="20"/>
        </w:rPr>
        <w:t xml:space="preserve">pen BIM technologies can </w:t>
      </w:r>
      <w:r w:rsidR="00FC4795" w:rsidRPr="00C10A63">
        <w:rPr>
          <w:rFonts w:ascii="Palatino Linotype" w:eastAsia="Palatino Linotype" w:hAnsi="Palatino Linotype" w:cs="Palatino Linotype"/>
          <w:color w:val="auto"/>
          <w:sz w:val="20"/>
          <w:szCs w:val="20"/>
        </w:rPr>
        <w:t>efficiently integrate energy conservation measures data into BEP simulation models</w:t>
      </w:r>
      <w:r w:rsidR="004758F7" w:rsidRPr="00C10A63">
        <w:rPr>
          <w:rFonts w:ascii="Palatino Linotype" w:eastAsia="Palatino Linotype" w:hAnsi="Palatino Linotype" w:cs="Palatino Linotype"/>
          <w:color w:val="auto"/>
          <w:sz w:val="20"/>
          <w:szCs w:val="20"/>
        </w:rPr>
        <w:t xml:space="preserve"> </w:t>
      </w:r>
      <w:del w:id="95" w:author="Rasa Džiugaitė-Tumėnienė" w:date="2021-09-24T14:19:00Z">
        <w:r w:rsidR="00C41242" w:rsidRPr="00C10A63" w:rsidDel="00DB6503">
          <w:rPr>
            <w:rFonts w:ascii="Palatino Linotype" w:eastAsia="Palatino Linotype" w:hAnsi="Palatino Linotype" w:cs="Palatino Linotype"/>
            <w:color w:val="auto"/>
            <w:sz w:val="20"/>
            <w:szCs w:val="20"/>
          </w:rPr>
          <w:delText xml:space="preserve">for </w:delText>
        </w:r>
      </w:del>
      <w:ins w:id="96" w:author="Rasa Džiugaitė-Tumėnienė" w:date="2021-09-24T14:19:00Z">
        <w:r w:rsidR="00DB6503">
          <w:rPr>
            <w:rFonts w:ascii="Palatino Linotype" w:eastAsia="Palatino Linotype" w:hAnsi="Palatino Linotype" w:cs="Palatino Linotype"/>
            <w:color w:val="auto"/>
            <w:sz w:val="20"/>
            <w:szCs w:val="20"/>
          </w:rPr>
          <w:t>during</w:t>
        </w:r>
        <w:r w:rsidR="00DB6503" w:rsidRPr="00C10A63">
          <w:rPr>
            <w:rFonts w:ascii="Palatino Linotype" w:eastAsia="Palatino Linotype" w:hAnsi="Palatino Linotype" w:cs="Palatino Linotype"/>
            <w:color w:val="auto"/>
            <w:sz w:val="20"/>
            <w:szCs w:val="20"/>
          </w:rPr>
          <w:t xml:space="preserve"> </w:t>
        </w:r>
      </w:ins>
      <w:r w:rsidR="00C41242" w:rsidRPr="00C10A63">
        <w:rPr>
          <w:rFonts w:ascii="Palatino Linotype" w:eastAsia="Palatino Linotype" w:hAnsi="Palatino Linotype" w:cs="Palatino Linotype"/>
          <w:color w:val="auto"/>
          <w:sz w:val="20"/>
          <w:szCs w:val="20"/>
        </w:rPr>
        <w:t xml:space="preserve">the </w:t>
      </w:r>
      <w:r w:rsidR="004758F7" w:rsidRPr="00C10A63">
        <w:rPr>
          <w:rFonts w:ascii="Palatino Linotype" w:eastAsia="Palatino Linotype" w:hAnsi="Palatino Linotype" w:cs="Palatino Linotype"/>
          <w:color w:val="auto"/>
          <w:sz w:val="20"/>
          <w:szCs w:val="20"/>
        </w:rPr>
        <w:t>refurbish</w:t>
      </w:r>
      <w:r w:rsidR="00C41242" w:rsidRPr="00C10A63">
        <w:rPr>
          <w:rFonts w:ascii="Palatino Linotype" w:eastAsia="Palatino Linotype" w:hAnsi="Palatino Linotype" w:cs="Palatino Linotype"/>
          <w:color w:val="auto"/>
          <w:sz w:val="20"/>
          <w:szCs w:val="20"/>
        </w:rPr>
        <w:t>ment of</w:t>
      </w:r>
      <w:r w:rsidR="004758F7" w:rsidRPr="00C10A63">
        <w:rPr>
          <w:rFonts w:ascii="Palatino Linotype" w:eastAsia="Palatino Linotype" w:hAnsi="Palatino Linotype" w:cs="Palatino Linotype"/>
          <w:color w:val="auto"/>
          <w:sz w:val="20"/>
          <w:szCs w:val="20"/>
        </w:rPr>
        <w:t xml:space="preserve"> buildings</w:t>
      </w:r>
      <w:r w:rsidR="00B56815" w:rsidRPr="00C10A63">
        <w:rPr>
          <w:rFonts w:ascii="Palatino Linotype" w:eastAsia="Palatino Linotype" w:hAnsi="Palatino Linotype" w:cs="Palatino Linotype"/>
          <w:color w:val="auto"/>
          <w:sz w:val="20"/>
          <w:szCs w:val="20"/>
        </w:rPr>
        <w:t xml:space="preserve"> </w:t>
      </w:r>
      <w:r w:rsidR="00B56815"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{"citationItems":[{"id":"ITEM-1","itemData":{"DOI":"10.1016/j.jobe.2019.101102","ISSN":"23527102","abstract":"One of the primary objectives in the refurbishment of buildings is to identify the best combination of Energy Conservation Measures (ECMs) in terms of energy efficiency. The current Building Energy Performance (BEP) simulation tools require a great deal of time and effort because data from multiple sources must be properly combined (e.g., building/urban models, ECM catalogues, weather condition files) in order to create energy simulation models. In addition, the process of manually setting up each scenario in order to obtain the most optimal solution is also a demanding and time-consuming task. The growing presence of the Building Information Model/Modelling (BIM) technologies in the Architecture, Engineering and Construction (AEC) industry, combined with the new capabilities to link and integrate data using Semantic Web technologies, is presented as an alternative to automate the simulation process. In this article, we present a system that takes advantage of the capabilities of these technologies to integrate ECM data into BEP simulation models in an automated way. The system is composed of a catalogue of ECM measures described in Resource Description Framework (RDF) and a software component that facilitates their application in the models. The system has been developed in the context of OptEEmAL, a research project aimed at creating a web platform to facilitate building simulations at a district scale. The applicability of the system is demonstrated in a case study of a district-scale project.","author":[{"dropping-particle":"","family":"Costa","given":"Gonçal","non-dropping-particle":"","parse-names":false,"suffix":""},{"dropping-particle":"","family":"Sicilia","given":"Álvaro","non-dropping-particle":"","parse-names":false,"suffix":""},{"dropping-particle":"","family":"Oregi","given":"Xabat","non-dropping-particle":"","parse-names":false,"suffix":""},{"dropping-particle":"","family":"Pedrero","given":"Juan","non-dropping-particle":"","parse-names":false,"suffix":""},{"dropping-particle":"","family":"Mabe","given":"Lara","non-dropping-particle":"","parse-names":false,"suffix":""}],"container-title":"Journal of Building Engineering","id":"ITEM-1","issue":"December 2019","issued":{"date-parts":[["2020"]]},"title":"A catalogue of energy conservation measures (ECM) and a tool for their application in energy simulation models","type":"article-journal","volume":"29"},"uris":["http://www.mendeley.com/documents/?uuid=56a227ed-51db-440b-8a99-d54f0febd28a"]}],"mendeley":{"formattedCitation":"[10]","plainTextFormattedCitation":"[10]","previouslyFormattedCitation":"[10]"},"properties":{"noteIndex":0},"schema":"https://github.com/citation-style-language/schema/raw/master/csl-citation.json"}</w:instrText>
      </w:r>
      <w:r w:rsidR="00B56815"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[10]</w:t>
      </w:r>
      <w:r w:rsidR="00B56815" w:rsidRPr="00C10A63">
        <w:rPr>
          <w:rFonts w:ascii="Palatino Linotype" w:eastAsia="Palatino Linotype" w:hAnsi="Palatino Linotype" w:cs="Palatino Linotype"/>
          <w:color w:val="auto"/>
          <w:sz w:val="20"/>
          <w:szCs w:val="20"/>
        </w:rPr>
        <w:fldChar w:fldCharType="end"/>
      </w:r>
      <w:r w:rsidR="00B56815" w:rsidRPr="00C10A63">
        <w:rPr>
          <w:rFonts w:ascii="Palatino Linotype" w:eastAsia="Palatino Linotype" w:hAnsi="Palatino Linotype" w:cs="Palatino Linotype"/>
          <w:color w:val="auto"/>
          <w:sz w:val="20"/>
          <w:szCs w:val="20"/>
        </w:rPr>
        <w:t xml:space="preserve">. Therefore, the optimal solution </w:t>
      </w:r>
      <w:r w:rsidR="00C41242" w:rsidRPr="00C10A63">
        <w:rPr>
          <w:rFonts w:ascii="Palatino Linotype" w:eastAsia="Palatino Linotype" w:hAnsi="Palatino Linotype" w:cs="Palatino Linotype"/>
          <w:color w:val="auto"/>
          <w:sz w:val="20"/>
          <w:szCs w:val="20"/>
        </w:rPr>
        <w:t xml:space="preserve">for the </w:t>
      </w:r>
      <w:r w:rsidR="00B56815" w:rsidRPr="00C10A63">
        <w:rPr>
          <w:rFonts w:ascii="Palatino Linotype" w:eastAsia="Palatino Linotype" w:hAnsi="Palatino Linotype" w:cs="Palatino Linotype"/>
          <w:color w:val="auto"/>
          <w:sz w:val="20"/>
          <w:szCs w:val="20"/>
        </w:rPr>
        <w:t>retrofitting scenario can be obtained more efficiently</w:t>
      </w:r>
      <w:r w:rsidR="005D16A4" w:rsidRPr="00C10A63">
        <w:rPr>
          <w:rFonts w:ascii="Palatino Linotype" w:eastAsia="Palatino Linotype" w:hAnsi="Palatino Linotype" w:cs="Palatino Linotype"/>
          <w:color w:val="auto"/>
          <w:sz w:val="20"/>
          <w:szCs w:val="20"/>
        </w:rPr>
        <w:t xml:space="preserve"> </w:t>
      </w:r>
      <w:r w:rsidR="005D16A4"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{"citationItems":[{"id":"ITEM-1","itemData":{"DOI":"10.3390/SU12156270","ISSN":"20711050","abstract":"Bearing in mind that dwellings generate a high environmental impact, the aim of this research is to improve their energy efficiency. The incorporation of an insulating layer in the extrados of the building envelope is the most effective way of reducing the transmittance of a facade, eliminating thermal bridges, and optimizing its energy consumption. There is no doubt about the effectiveness of this solution in terms of thermal protection. However, this process collides with the preservation of the original composition of buildings with ornate facades. This article presents a protocol for the rehabilitation of ornate facades of historic buildings through the application of an insulating layer on the outside of the walls. The protocol shows that advanced techniques applied with an integrated approach permit compatibility between energy rehabilitation and the preservation of the original value. In addition to applying strategies of a high technological level, the protocol proposes a reflection upon a balanced intervention on ornamental elements, as well as the relationship between the degree of energy improvement of an ornate facade, and the degree of preservation of the original composition. A methodology is established that combines different avant-guard techniques and systems. These include capturing reality in 3D, the Building Information Model (BIM), monitoring, advanced manufacturing, and active and passive solution simulations.","author":[{"dropping-particle":"","family":"Etxepare","given":"Lauren","non-dropping-particle":"","parse-names":false,"suffix":""},{"dropping-particle":"","family":"Leon","given":"Iñigo","non-dropping-particle":"","parse-names":false,"suffix":""},{"dropping-particle":"","family":"Sagarna","given":"Maialen","non-dropping-particle":"","parse-names":false,"suffix":""},{"dropping-particle":"","family":"Lizundia","given":"Iñigo","non-dropping-particle":"","parse-names":false,"suffix":""},{"dropping-particle":"","family":"Uranga","given":"Eneko Jokin","non-dropping-particle":"","parse-names":false,"suffix":""}],"container-title":"Sustainability (Switzerland)","id":"ITEM-1","issue":"15","issued":{"date-parts":[["2020"]]},"title":"Advanced intervention protocol in the energy rehabilitation of heritage buildings: A Miñones Barracks case study","type":"article-journal","volume":"12"},"uris":["http://www.mendeley.com/documents/?uuid=6c0f430f-398e-4f36-aee6-d85c6ed63a6c"]},{"id":"ITEM-2","itemData":{"DOI":"10.1080/13467581.2020.1749640","ISSN":"13472852","abstract":"This study performed field surveys and investigated the formal and technological characteristics of traditional buildings in the Southern area of Hubei province, China, and reviewed the related historical archives and literature. This study is helpful for architects or urban administrators to understand how traditional vernacular buildings contribute to energy saving. After field surveying and mapping of these traditional buildings, this study found that the materials and the constructions of traditional buildings as well as the pattern and the layout are different from current buildings, which might lead to the high effective energy saving of traditional houses. This type of architecture can effectively improve the living environment through adjusting temperature, and improve illumination and ventilation according to the conducted testing. Also, the thermal and heat environments of traditional vernacular buildings are analyzed using BIM software. The results of the analysis demonstrate that these type of buildings can maintain great thermal and heat environment by similar building structures and materials, which also could meet the current standards in Hubei. These works demonstrate that traditional vernacular buildings could be as samples for architects when they want to make an effort on green building.","author":[{"dropping-particle":"","family":"Xu","given":"Hong","non-dropping-particle":"","parse-names":false,"suffix":""},{"dropping-particle":"","family":"Liu","given":"Zhengbing","non-dropping-particle":"","parse-names":false,"suffix":""},{"dropping-particle":"","family":"Wu","given":"Changyou","non-dropping-particle":"","parse-names":false,"suffix":""},{"dropping-particle":"","family":"Zheng","given":"Junyan","non-dropping-particle":"","parse-names":false,"suffix":""},{"dropping-particle":"","family":"Zuo","given":"Liang","non-dropping-particle":"","parse-names":false,"suffix":""}],"container-title":"Journal of Asian Architecture and Building Engineering","id":"ITEM-2","issue":"4","issued":{"date-parts":[["2020"]]},"page":"354-366","publisher":"Taylor &amp; Francis","title":"The research on sustainable technology of the traditional house in the Southern area of Hubei province","type":"article-journal","volume":"19"},"uris":["http://www.mendeley.com/documents/?uuid=5c6581d2-6fdb-4e76-9014-d714300d252c"]}],"mendeley":{"formattedCitation":"[25,26]","plainTextFormattedCitation":"[25,26]","previouslyFormattedCitation":"[25,26]"},"properties":{"noteIndex":0},"schema":"https://github.com/citation-style-language/schema/raw/master/csl-citation.json"}</w:instrText>
      </w:r>
      <w:r w:rsidR="005D16A4"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[25,26]</w:t>
      </w:r>
      <w:r w:rsidR="005D16A4" w:rsidRPr="00C10A63">
        <w:rPr>
          <w:rFonts w:ascii="Palatino Linotype" w:eastAsia="Palatino Linotype" w:hAnsi="Palatino Linotype" w:cs="Palatino Linotype"/>
          <w:color w:val="auto"/>
          <w:sz w:val="20"/>
          <w:szCs w:val="20"/>
        </w:rPr>
        <w:fldChar w:fldCharType="end"/>
      </w:r>
      <w:r w:rsidR="00B56815" w:rsidRPr="00C10A63">
        <w:rPr>
          <w:rFonts w:ascii="Palatino Linotype" w:eastAsia="Palatino Linotype" w:hAnsi="Palatino Linotype" w:cs="Palatino Linotype"/>
          <w:color w:val="auto"/>
          <w:sz w:val="20"/>
          <w:szCs w:val="20"/>
        </w:rPr>
        <w:t xml:space="preserve">. </w:t>
      </w:r>
      <w:r w:rsidR="00C41242" w:rsidRPr="00C10A63">
        <w:rPr>
          <w:rFonts w:ascii="Palatino Linotype" w:eastAsia="Palatino Linotype" w:hAnsi="Palatino Linotype" w:cs="Palatino Linotype"/>
          <w:color w:val="auto"/>
          <w:sz w:val="20"/>
          <w:szCs w:val="20"/>
        </w:rPr>
        <w:t xml:space="preserve">Furthermore, </w:t>
      </w:r>
      <w:r w:rsidR="0058543A" w:rsidRPr="00C10A63">
        <w:rPr>
          <w:rFonts w:ascii="Palatino Linotype" w:eastAsia="Palatino Linotype" w:hAnsi="Palatino Linotype" w:cs="Palatino Linotype"/>
          <w:color w:val="auto"/>
          <w:sz w:val="20"/>
          <w:szCs w:val="20"/>
        </w:rPr>
        <w:t xml:space="preserve">3D urban-scale building energy prediction platforms </w:t>
      </w:r>
      <w:ins w:id="97" w:author="Rasa Džiugaitė-Tumėnienė" w:date="2021-09-24T14:20:00Z">
        <w:r w:rsidR="00DB6503">
          <w:rPr>
            <w:rFonts w:ascii="Palatino Linotype" w:eastAsia="Palatino Linotype" w:hAnsi="Palatino Linotype" w:cs="Palatino Linotype"/>
            <w:color w:val="auto"/>
            <w:sz w:val="20"/>
            <w:szCs w:val="20"/>
          </w:rPr>
          <w:t xml:space="preserve">are used to </w:t>
        </w:r>
      </w:ins>
      <w:r w:rsidR="0058543A" w:rsidRPr="00C10A63">
        <w:rPr>
          <w:rFonts w:ascii="Palatino Linotype" w:eastAsia="Palatino Linotype" w:hAnsi="Palatino Linotype" w:cs="Palatino Linotype"/>
          <w:color w:val="auto"/>
          <w:sz w:val="20"/>
          <w:szCs w:val="20"/>
        </w:rPr>
        <w:t xml:space="preserve">provide faster and better design solutions </w:t>
      </w:r>
      <w:r w:rsidR="00C41242" w:rsidRPr="00C10A63">
        <w:rPr>
          <w:rFonts w:ascii="Palatino Linotype" w:eastAsia="Palatino Linotype" w:hAnsi="Palatino Linotype" w:cs="Palatino Linotype"/>
          <w:color w:val="auto"/>
          <w:sz w:val="20"/>
          <w:szCs w:val="20"/>
        </w:rPr>
        <w:t xml:space="preserve">with improved </w:t>
      </w:r>
      <w:r w:rsidR="0058543A" w:rsidRPr="00C10A63">
        <w:rPr>
          <w:rFonts w:ascii="Palatino Linotype" w:eastAsia="Palatino Linotype" w:hAnsi="Palatino Linotype" w:cs="Palatino Linotype"/>
          <w:color w:val="auto"/>
          <w:sz w:val="20"/>
          <w:szCs w:val="20"/>
        </w:rPr>
        <w:t xml:space="preserve">building energy efficiency for urban planning, new constructions and building retrofits </w:t>
      </w:r>
      <w:r w:rsidR="0058543A"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{"citationItems":[{"id":"ITEM-1","itemData":{"DOI":"10.3390/en13123210","ISSN":"19961073","abstract":"Building energy consumption accounts for 36% of the overall energy end use worldwide and is growing rapidly as developing countries continue to urbanize. Understanding the energy use at urban scale will lay the foundation for identification of energy efficiency opportunities to be deployed at speed. China has almost half of global new constructions and plays an important role in building suitability. However, an open source national building energy consumption database is not available in China. To provide data support for building energy consumptions, this paper used a simulation method to develop an urban building energy consumption database for a pilot city in Wuhan, China. First, residential, small, and large office building archetype energy models were created in EnergyPlus to represent typical building energy consumption inWuhan. The baseline reference model simulation results were further validated using survey data from the literature. Second, stochastic simulations were conducted to consider different design parameters and occupants' energy usage intensity scenarios, such as thermal properties of the building envelope, lighting power density, equipment power density, HVAC (heating, ventilation and air conditioning) schedule, etc. A building energy consumption database was generated for typical building archetypes. Third, data-driven regression analysis was conducted to support quick building energy consumption prediction using key highlevel building information inputs. Finally, a web-based urban energy platform and an interface were developed to support further third-party application development. The research is expected to provide fast energy efficiency building design solutions for urban planning, new constructions as well as building retrofits.","author":[{"dropping-particle":"","family":"Ding","given":"Chao","non-dropping-particle":"","parse-names":false,"suffix":""},{"dropping-particle":"","family":"Zhou","given":"Nan","non-dropping-particle":"","parse-names":false,"suffix":""}],"container-title":"Energies","id":"ITEM-1","issue":"12","issued":{"date-parts":[["2020"]]},"title":"Using residential and office building archetypes for energy efficiency building solutions in an urban scale: A China case study","type":"article-journal","volume":"13"},"uris":["http://www.mendeley.com/documents/?uuid=b692dca8-7915-43ec-9191-e21249718568"]}],"mendeley":{"formattedCitation":"[27]","plainTextFormattedCitation":"[27]","previouslyFormattedCitation":"[27]"},"properties":{"noteIndex":0},"schema":"https://github.com/citation-style-language/schema/raw/master/csl-citation.json"}</w:instrText>
      </w:r>
      <w:r w:rsidR="0058543A"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[27]</w:t>
      </w:r>
      <w:r w:rsidR="0058543A" w:rsidRPr="00C10A63">
        <w:rPr>
          <w:rFonts w:ascii="Palatino Linotype" w:eastAsia="Palatino Linotype" w:hAnsi="Palatino Linotype" w:cs="Palatino Linotype"/>
          <w:color w:val="auto"/>
          <w:sz w:val="20"/>
          <w:szCs w:val="20"/>
        </w:rPr>
        <w:fldChar w:fldCharType="end"/>
      </w:r>
      <w:r w:rsidR="0058543A" w:rsidRPr="00C10A63">
        <w:rPr>
          <w:rFonts w:ascii="Palatino Linotype" w:eastAsia="Palatino Linotype" w:hAnsi="Palatino Linotype" w:cs="Palatino Linotype"/>
          <w:color w:val="auto"/>
          <w:sz w:val="20"/>
          <w:szCs w:val="20"/>
        </w:rPr>
        <w:t xml:space="preserve">. </w:t>
      </w:r>
      <w:r w:rsidR="00C41242" w:rsidRPr="00C10A63">
        <w:rPr>
          <w:rFonts w:ascii="Palatino Linotype" w:eastAsia="Palatino Linotype" w:hAnsi="Palatino Linotype" w:cs="Palatino Linotype"/>
          <w:color w:val="auto"/>
          <w:sz w:val="20"/>
          <w:szCs w:val="20"/>
        </w:rPr>
        <w:t>In addition</w:t>
      </w:r>
      <w:r w:rsidR="00ED2D1B" w:rsidRPr="00C10A63">
        <w:rPr>
          <w:rFonts w:ascii="Palatino Linotype" w:eastAsia="Palatino Linotype" w:hAnsi="Palatino Linotype" w:cs="Palatino Linotype"/>
          <w:color w:val="auto"/>
          <w:sz w:val="20"/>
          <w:szCs w:val="20"/>
        </w:rPr>
        <w:t xml:space="preserve">, </w:t>
      </w:r>
      <w:del w:id="98" w:author="Rasa Džiugaitė-Tumėnienė" w:date="2021-09-24T14:21:00Z">
        <w:r w:rsidR="00C41242" w:rsidRPr="00C10A63" w:rsidDel="00DB6503">
          <w:rPr>
            <w:rFonts w:ascii="Palatino Linotype" w:eastAsia="Palatino Linotype" w:hAnsi="Palatino Linotype" w:cs="Palatino Linotype"/>
            <w:color w:val="auto"/>
            <w:sz w:val="20"/>
            <w:szCs w:val="20"/>
          </w:rPr>
          <w:delText xml:space="preserve">by </w:delText>
        </w:r>
      </w:del>
      <w:ins w:id="99" w:author="Rasa Džiugaitė-Tumėnienė" w:date="2021-09-24T14:21:00Z">
        <w:r w:rsidR="00DB6503">
          <w:rPr>
            <w:rFonts w:ascii="Palatino Linotype" w:eastAsia="Palatino Linotype" w:hAnsi="Palatino Linotype" w:cs="Palatino Linotype"/>
            <w:color w:val="auto"/>
            <w:sz w:val="20"/>
            <w:szCs w:val="20"/>
          </w:rPr>
          <w:t>using</w:t>
        </w:r>
        <w:r w:rsidR="00DB6503" w:rsidRPr="00C10A63">
          <w:rPr>
            <w:rFonts w:ascii="Palatino Linotype" w:eastAsia="Palatino Linotype" w:hAnsi="Palatino Linotype" w:cs="Palatino Linotype"/>
            <w:color w:val="auto"/>
            <w:sz w:val="20"/>
            <w:szCs w:val="20"/>
          </w:rPr>
          <w:t xml:space="preserve"> </w:t>
        </w:r>
      </w:ins>
      <w:r w:rsidR="00ED2D1B" w:rsidRPr="00C10A63">
        <w:rPr>
          <w:rFonts w:ascii="Palatino Linotype" w:eastAsia="Palatino Linotype" w:hAnsi="Palatino Linotype" w:cs="Palatino Linotype"/>
          <w:color w:val="auto"/>
          <w:sz w:val="20"/>
          <w:szCs w:val="20"/>
        </w:rPr>
        <w:t xml:space="preserve">data mining </w:t>
      </w:r>
      <w:r w:rsidR="00C41242" w:rsidRPr="00C10A63">
        <w:rPr>
          <w:rFonts w:ascii="Palatino Linotype" w:eastAsia="Palatino Linotype" w:hAnsi="Palatino Linotype" w:cs="Palatino Linotype"/>
          <w:color w:val="auto"/>
          <w:sz w:val="20"/>
          <w:szCs w:val="20"/>
        </w:rPr>
        <w:t>publicly</w:t>
      </w:r>
      <w:r w:rsidR="00ED2D1B" w:rsidRPr="00C10A63">
        <w:rPr>
          <w:rFonts w:ascii="Palatino Linotype" w:eastAsia="Palatino Linotype" w:hAnsi="Palatino Linotype" w:cs="Palatino Linotype"/>
          <w:color w:val="auto"/>
          <w:sz w:val="20"/>
          <w:szCs w:val="20"/>
        </w:rPr>
        <w:t xml:space="preserve"> available sources for 3D modeling</w:t>
      </w:r>
      <w:r w:rsidR="00C41242" w:rsidRPr="00C10A63">
        <w:rPr>
          <w:rFonts w:ascii="Palatino Linotype" w:eastAsia="Palatino Linotype" w:hAnsi="Palatino Linotype" w:cs="Palatino Linotype"/>
          <w:color w:val="auto"/>
          <w:sz w:val="20"/>
          <w:szCs w:val="20"/>
        </w:rPr>
        <w:t xml:space="preserve">, </w:t>
      </w:r>
      <w:r w:rsidR="00ED2D1B" w:rsidRPr="00C10A63">
        <w:rPr>
          <w:rFonts w:ascii="Palatino Linotype" w:eastAsia="Palatino Linotype" w:hAnsi="Palatino Linotype" w:cs="Palatino Linotype"/>
          <w:color w:val="auto"/>
          <w:sz w:val="20"/>
          <w:szCs w:val="20"/>
        </w:rPr>
        <w:t xml:space="preserve">LCA results </w:t>
      </w:r>
      <w:r w:rsidR="00C41242" w:rsidRPr="00C10A63">
        <w:rPr>
          <w:rFonts w:ascii="Palatino Linotype" w:eastAsia="Palatino Linotype" w:hAnsi="Palatino Linotype" w:cs="Palatino Linotype"/>
          <w:color w:val="auto"/>
          <w:sz w:val="20"/>
          <w:szCs w:val="20"/>
        </w:rPr>
        <w:t xml:space="preserve">can be obtained </w:t>
      </w:r>
      <w:r w:rsidR="00ED2D1B" w:rsidRPr="00C10A63">
        <w:rPr>
          <w:rFonts w:ascii="Palatino Linotype" w:eastAsia="Palatino Linotype" w:hAnsi="Palatino Linotype" w:cs="Palatino Linotype"/>
          <w:color w:val="auto"/>
          <w:sz w:val="20"/>
          <w:szCs w:val="20"/>
        </w:rPr>
        <w:t>that could be used for urban-scale life cycle modeling</w:t>
      </w:r>
      <w:ins w:id="100" w:author="Rasa Džiugaitė-Tumėnienė" w:date="2021-09-24T14:21:00Z">
        <w:r w:rsidR="00BE6E0F">
          <w:rPr>
            <w:rFonts w:ascii="Palatino Linotype" w:eastAsia="Palatino Linotype" w:hAnsi="Palatino Linotype" w:cs="Palatino Linotype"/>
            <w:color w:val="auto"/>
            <w:sz w:val="20"/>
            <w:szCs w:val="20"/>
          </w:rPr>
          <w:t>, in order to increase the sustainability of built environment</w:t>
        </w:r>
      </w:ins>
      <w:r w:rsidR="00ED2D1B" w:rsidRPr="00C10A63">
        <w:rPr>
          <w:rFonts w:ascii="Palatino Linotype" w:eastAsia="Palatino Linotype" w:hAnsi="Palatino Linotype" w:cs="Palatino Linotype"/>
          <w:color w:val="auto"/>
          <w:sz w:val="20"/>
          <w:szCs w:val="20"/>
        </w:rPr>
        <w:t xml:space="preserve"> </w:t>
      </w:r>
      <w:r w:rsidR="00ED2D1B"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{"citationItems":[{"id":"ITEM-1","itemData":{"DOI":"10.1080/00038628.2019.1689914","ISSN":"17589622","abstract":"Calculating emissions and related environmental impacts for buildings is typically a data-heavy and labour-intensive task. Widely used life cycle assessment (LCA) standards require meticulous modelling of multiple processes for each part within a product or a subassembly. This level of detailing demands time-consuming manual modelling and essentially renders full LCA of entire city blocks unrealistic. Within this context, this paper investigates how LCA results of modelling processes which involve a range of automated input data sources compare to those resulting from a highly detailed base case model. Findings show that models generated from data gathered from Google Street View and the U.S. Census produce the closest results to the base case model, with the lowest deviations occurring in embodied energy (0.06−6.0%) and global warming potential (0.7−4.8%) results. These findings imply that data with lower granularity can lead to precise LCA results, depending on the inventory and impact categories considered.","author":[{"dropping-particle":"","family":"Mayer","given":"Matan","non-dropping-particle":"","parse-names":false,"suffix":""},{"dropping-particle":"","family":"Bechthold","given":"Martin","non-dropping-particle":"","parse-names":false,"suffix":""}],"container-title":"Architectural Science Review","id":"ITEM-1","issue":"3-4","issued":{"date-parts":[["2020"]]},"page":"351-360","publisher":"Taylor &amp; Francis","title":"Data granularity for life cycle modelling at an urban scale","type":"article-journal","volume":"63"},"uris":["http://www.mendeley.com/documents/?uuid=05e5f53e-5d7b-442d-aadd-ecf6ea7bab12"]}],"mendeley":{"formattedCitation":"[28]","plainTextFormattedCitation":"[28]","previouslyFormattedCitation":"[28]"},"properties":{"noteIndex":0},"schema":"https://github.com/citation-style-language/schema/raw/master/csl-citation.json"}</w:instrText>
      </w:r>
      <w:r w:rsidR="00ED2D1B"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[28]</w:t>
      </w:r>
      <w:r w:rsidR="00ED2D1B" w:rsidRPr="00C10A63">
        <w:rPr>
          <w:rFonts w:ascii="Palatino Linotype" w:eastAsia="Palatino Linotype" w:hAnsi="Palatino Linotype" w:cs="Palatino Linotype"/>
          <w:color w:val="auto"/>
          <w:sz w:val="20"/>
          <w:szCs w:val="20"/>
        </w:rPr>
        <w:fldChar w:fldCharType="end"/>
      </w:r>
      <w:r w:rsidR="00ED2D1B" w:rsidRPr="00C10A63">
        <w:rPr>
          <w:rFonts w:ascii="Palatino Linotype" w:eastAsia="Palatino Linotype" w:hAnsi="Palatino Linotype" w:cs="Palatino Linotype"/>
          <w:color w:val="auto"/>
          <w:sz w:val="20"/>
          <w:szCs w:val="20"/>
        </w:rPr>
        <w:t>.</w:t>
      </w:r>
      <w:r w:rsidR="005D16A4" w:rsidRPr="00C10A63">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color w:val="auto"/>
          <w:sz w:val="20"/>
          <w:szCs w:val="20"/>
        </w:rPr>
        <w:t xml:space="preserve">However, the </w:t>
      </w:r>
      <w:del w:id="101" w:author="Rasa Džiugaitė-Tumėnienė" w:date="2021-09-24T14:22:00Z">
        <w:r w:rsidR="00A3664E" w:rsidRPr="00C10A63" w:rsidDel="00BE6E0F">
          <w:rPr>
            <w:rFonts w:ascii="Palatino Linotype" w:eastAsia="Palatino Linotype" w:hAnsi="Palatino Linotype" w:cs="Palatino Linotype"/>
            <w:color w:val="auto"/>
            <w:sz w:val="20"/>
            <w:szCs w:val="20"/>
          </w:rPr>
          <w:delText>broa</w:delText>
        </w:r>
        <w:r w:rsidRPr="00C10A63" w:rsidDel="00BE6E0F">
          <w:rPr>
            <w:rFonts w:ascii="Palatino Linotype" w:eastAsia="Palatino Linotype" w:hAnsi="Palatino Linotype" w:cs="Palatino Linotype"/>
            <w:color w:val="auto"/>
            <w:sz w:val="20"/>
            <w:szCs w:val="20"/>
          </w:rPr>
          <w:delText xml:space="preserve">der </w:delText>
        </w:r>
      </w:del>
      <w:ins w:id="102" w:author="Rasa Džiugaitė-Tumėnienė" w:date="2021-09-24T14:22:00Z">
        <w:r w:rsidR="00BE6E0F">
          <w:rPr>
            <w:rFonts w:ascii="Palatino Linotype" w:eastAsia="Palatino Linotype" w:hAnsi="Palatino Linotype" w:cs="Palatino Linotype"/>
            <w:color w:val="auto"/>
            <w:sz w:val="20"/>
            <w:szCs w:val="20"/>
          </w:rPr>
          <w:t>wider</w:t>
        </w:r>
        <w:r w:rsidR="00BE6E0F" w:rsidRPr="00C10A63">
          <w:rPr>
            <w:rFonts w:ascii="Palatino Linotype" w:eastAsia="Palatino Linotype" w:hAnsi="Palatino Linotype" w:cs="Palatino Linotype"/>
            <w:color w:val="auto"/>
            <w:sz w:val="20"/>
            <w:szCs w:val="20"/>
          </w:rPr>
          <w:t xml:space="preserve"> </w:t>
        </w:r>
      </w:ins>
      <w:r w:rsidRPr="00C10A63">
        <w:rPr>
          <w:rFonts w:ascii="Palatino Linotype" w:eastAsia="Palatino Linotype" w:hAnsi="Palatino Linotype" w:cs="Palatino Linotype"/>
          <w:color w:val="auto"/>
          <w:sz w:val="20"/>
          <w:szCs w:val="20"/>
        </w:rPr>
        <w:t xml:space="preserve">use of integrated BIM and energy analysis </w:t>
      </w:r>
      <w:r w:rsidR="00D709BE" w:rsidRPr="00C10A63">
        <w:rPr>
          <w:rFonts w:ascii="Palatino Linotype" w:eastAsia="Palatino Linotype" w:hAnsi="Palatino Linotype" w:cs="Palatino Linotype"/>
          <w:color w:val="auto"/>
          <w:sz w:val="20"/>
          <w:szCs w:val="20"/>
        </w:rPr>
        <w:t>lacks</w:t>
      </w:r>
      <w:r w:rsidRPr="00C10A63">
        <w:rPr>
          <w:rFonts w:ascii="Palatino Linotype" w:eastAsia="Palatino Linotype" w:hAnsi="Palatino Linotype" w:cs="Palatino Linotype"/>
          <w:color w:val="auto"/>
          <w:sz w:val="20"/>
          <w:szCs w:val="20"/>
        </w:rPr>
        <w:t xml:space="preserve"> well-established </w:t>
      </w:r>
      <w:r w:rsidR="00A3664E" w:rsidRPr="00C10A63">
        <w:rPr>
          <w:rFonts w:ascii="Palatino Linotype" w:eastAsia="Palatino Linotype" w:hAnsi="Palatino Linotype" w:cs="Palatino Linotype"/>
          <w:color w:val="auto"/>
          <w:sz w:val="20"/>
          <w:szCs w:val="20"/>
        </w:rPr>
        <w:t>interoperability strategies</w:t>
      </w:r>
      <w:r w:rsidRPr="00C10A63">
        <w:rPr>
          <w:rFonts w:ascii="Palatino Linotype" w:eastAsia="Palatino Linotype" w:hAnsi="Palatino Linotype" w:cs="Palatino Linotype"/>
          <w:color w:val="auto"/>
          <w:sz w:val="20"/>
          <w:szCs w:val="20"/>
        </w:rPr>
        <w:t xml:space="preserve"> between BIM and energy simulation tools</w:t>
      </w:r>
      <w:r w:rsidR="00A46CB3" w:rsidRPr="00C10A63">
        <w:rPr>
          <w:rFonts w:ascii="Palatino Linotype" w:eastAsia="Palatino Linotype" w:hAnsi="Palatino Linotype" w:cs="Palatino Linotype"/>
          <w:color w:val="auto"/>
          <w:sz w:val="20"/>
          <w:szCs w:val="20"/>
        </w:rPr>
        <w:t xml:space="preserve"> </w:t>
      </w:r>
      <w:r w:rsidR="00A46CB3"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Production","id":"ITEM-1","issued":{"date-parts":[["2019"]]},"page":"397-412","publisher":"Elsevier Ltd","title":"A systematic literature review of interoperability in the green Building Information Modeling lifecycle","type":"article-journal","volume":"223"},"uris":["http://www.mendeley.com/documents/?uuid=1de5c4a7-af3a-40c0-8b77-a35812861d29"]},{"id":"ITEM-2","itemData":{"DOI":"10.1016/j.autcon.2020.103086","ISSN":"09265805","abstract":"Building information modelling (BIM) applications are being increasingly introduced throughout the construction industry and within academia, a large amount of BIM applications has been recommended within literature. However, coverage of the theory of BIM diffusion (which combines contextual and technical issues of the applications) remains scant and underdeveloped. Compatibility is one of the key contextual factors of Diffusion of Innovation theory that involves predicting BIM adopters' behaviours and identifying what components require extra effort for successful BIM implementation. However, this important theoretical concept has not been developed in pertinent BIM literature nor used correctly to extend existing knowledge because compatibility variables are not understood in a construction context. This seriously impedes the correct usage of BIM in construction. This study systematically and critically reviews BIM compatibility (BIM-COM) literature to distinguish compatibility issues at the organisational level and the concept of interoperability at the technical level. A sample of 57 out of the 131 articles constituted secondary data and each paper represented the unit of analysis. Bibliographic analysis techniques were used to identify co-authoring network and contents' concentration in the created bibliography. Content analysis and text mining approaches were employed using a thematic clustering analysis for grouping authors and themes within articles. The findings illustrate that the concept of compatibility is surprisingly poorly understood and often overlooked in the literature. The paper argues that interoperability issues prevail as the key practical barrier to BIM implementation. The paper identifies a large knowledge gap in terms of improving compatibility measures, which should be employed by innovators to assess their BIM applications before they offer it to construction companies. The findings presented will help to extend BIM applications and speed up the adoption rate among stakeholders with different needs and using different file formats.","author":[{"dropping-particle":"","family":"Shirowzhan","given":"Sara","non-dropping-particle":"","parse-names":false,"suffix":""},{"dropping-particle":"","family":"Sepasgozar","given":"Samad M.E.","non-dropping-particle":"","parse-names":false,"suffix":""},{"dropping-particle":"","family":"Edwards","given":"David J.","non-dropping-particle":"","parse-names":false,"suffix":""},{"dropping-particle":"","family":"Li","given":"Heng","non-dropping-particle":"","parse-names":false,"suffix":""},{"dropping-particle":"","family":"Wang","given":"Chen","non-dropping-particle":"","parse-names":false,"suffix":""}],"container-title":"Automation in Construction","id":"ITEM-2","issue":"July 2019","issued":{"date-parts":[["2020"]]},"page":"103086","publisher":"Elsevier","title":"BIM compatibility and its differentiation with interoperability challenges as an innovation factor","type":"article-journal","volume":"112"},"uris":["http://www.mendeley.com/documents/?uuid=6e11b3f2-f048-4818-944f-cbfa4abf70f8"]},{"id":"ITEM-3","itemData":{"DOI":"10.1016/j.autcon.2020.103225","ISSN":"09265805","abstract":"Most applied strategies during the building design process require careful consideration of indoor air quality and thermal conditions. This requires a detailed analysis involving multi and interdisciplinary efforts during the design process and thus, in turn, manifold interactions among various analysis methods and their simulation tools. An undesired consequence of this activity may be major problems in terms of data clashes and data losses. These difficulties may be overcome by utilizing a three-dimensional (3D) building model that not only includes the building's functional and physical specifications but also incorporates its thermal capacity and environmental dynamics. For this, building information modeling (BIM) can be employed as a base. The interoperability of the programs thus utilized need to be identified and ensued, as this is not yet clearly defined in the literature for these complicated analysis methods. This study thus aims to improve the building design process by developing a method to determine the interoperability of the utilized programs for evaluating a building's energy performance and indoor comfort through the BIM approach. A case study is conducted to verify the applicability of the proposed method and to identify the interoperability limits during the data exchange. To this end, three main analysis models are developed and evaluated. The architecture of the building is developed with the 3D building model as specified by the building's physical conditions; the indoor comfort conditions are developed with the computational fluid dynamics (CFD) of natural ventilation as specified by temperature, humidity, and air velocity; and energy performance is developed with a building energy model specified by the building architecture and its systems. These are then all integrated through a BIM platform. Therefore, the complexity of software integration is eliminated by the BIM-based proposed methodology.","author":[{"dropping-particle":"","family":"Utkucu","given":"Duygu","non-dropping-particle":"","parse-names":false,"suffix":""},{"dropping-particle":"","family":"Sözer","given":"Hatice","non-dropping-particle":"","parse-names":false,"suffix":""}],"container-title":"Automation in Construction","id":"ITEM-3","issue":"March","issued":{"date-parts":[["2020"]]},"page":"103225","publisher":"Elsevier","title":"Interoperability and data exchange within BIM platform to evaluate building energy performance and indoor comfort","type":"article-journal","volume":"116"},"uris":["http://www.mendeley.com/documents/?uuid=2340d629-c60f-4f27-8772-0b55403606e1"]},{"id":"ITEM-4","itemData":{"DOI":"10.1016/j.aei.2019.01.005","ISSN":"14740346","abstract":"Building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Informatics","id":"ITEM-4","issue":"August 2018","issued":{"date-parts":[["2019"]]},"page":"227-247","title":"BIM-enabled facilities operation and maintenance: A review","type":"article-journal","volume":"39"},"uris":["http://www.mendeley.com/documents/?uuid=ea110b57-3358-4bd7-9d04-2a4865988532"]},{"id":"ITEM-5","itemData":{"DOI":"10.1016/j.autcon.2020.103422","ISSN":"09265805","abstract":"Full interoperability between BIM and energy simulation tools has not yet been achieved. Performance prediction metamodels can help to overcome this issue and serve as an investigation tool in the early design stage. This paper describes the development and validation of a tool to integrate building information models (BIMs) and a previously developed metamodel to predict the thermal load of dwellings through gbXML. The results obtained show the feasibility of developing the proposed tool. However, inconsistencies between gbXML files from different BIM authoring tools were observed. There was a need for manual adjustments to the building information models before export to gbXML. This finding reinforces the need for the standardized implementation of exportation tools for open interoperability formats by software manufacturers. It also indicates the possibility for the future use of this tool to support the Brazilian energy labeling certification process and assist building designers in the early design stage.","author":[{"dropping-particle":"","family":"Bracht","given":"M. K.","non-dropping-particle":"","parse-names":false,"suffix":""},{"dropping-particle":"","family":"Melo","given":"A. P.","non-dropping-particle":"","parse-names":false,"suffix":""},{"dropping-particle":"","family":"Lamberts","given":"R.","non-dropping-particle":"","parse-names":false,"suffix":""}],"container-title":"Automation in Construction","id":"ITEM-5","issue":"July 2020","issued":{"date-parts":[["2021"]]},"page":"103422","publisher":"Elsevier B.V.","title":"A metamodel for building information modeling-building energy modeling integration in early design stage","type":"article-journal","volume":"121"},"uris":["http://www.mendeley.com/documents/?uuid=ff56290c-c2c6-4204-bb29-8e550c51a41b"]},{"id":"ITEM-6","itemData":{"DOI":"10.1108/ECAM-06-2019-0314","ISSN":"09699988","abstract":"Purpose: The operational phase of a building's lifecycle is receiving increasing attention, as it consumes an enormous amount of energy and results in tremendous detrimental impacts on the environment. While energy simulation can be applied as a tool to evaluate the energy performance of a building in operation, the emergence of Building Information Modeling (BIM) technology is expected to facilitate the evaluation process with predefined and enriched building information. However, such an approach has been confronted by the challenge of interoperability issues among the related application software, including the BIM tools and energy simulation tools, and the results of simulation have been seldom verified due to the unavailability of corresponding experimental data. This study aims to explore the interoperability between the commonly used energy simulation and BIM tools and verifies the simulation approach by undertaking a case study. Design/methodology/approach: With Autodesk Revit and EnergyPlus selected as the commonly used BIM and energy simulation tools, respectively, a valid technical framework of transferring building information between two tools is proposed, and the interoperability issues that occur during the data transfer are studied. The proposed framework is then employed to simulate the energy consumption of a single-family house, and sensitivity analysis and analysis on such parameters as schedule are conducted for building operations to showcase its applicability. Findings: The simulation results are compared with monitored data and the results from another simulation tool, HOT2000; the comparison reveals that EnergyPlus and HOT2000 predict the total energy consumption with a difference from the monitoring data of 8.0 and 7.1%, respectively. Practical implications: This research shows how to efficiently use BIM to support building energy simulation. Relevant stakeholders can learn from this research to avoid data loss during BIM model transformation. Originality/value: This research explores the application of BIM for building energy simulation, compares the simulation results among different tools and validates simulation results using monitored data.","author":[{"dropping-particle":"","family":"Li","given":"Hong Xian","non-dropping-particle":"","parse-names":false,"suffix":""},{"dropping-particle":"","family":"Ma","given":"Zhiliang","non-dropping-particle":"","parse-names":false,"suffix":""},{"dropping-particle":"","family":"Liu","given":"Hexu","non-dropping-particle":"","parse-names":false,"suffix":""},{"dropping-particle":"","family":"Wang","given":"Jun","non-dropping-particle":"","parse-names":false,"suffix":""},{"dropping-particle":"","family":"Al-Hussein","given":"Mohamed","non-dropping-particle":"","parse-names":false,"suffix":""},{"dropping-particle":"","family":"Mills","given":"Anthony","non-dropping-particle":"","parse-names":false,"suffix":""}],"container-title":"Engineering, Construction and Architectural Management","id":"ITEM-6","issue":"8","issued":{"date-parts":[["2020"]]},"page":"1679-1702","title":"Exploring and verifying BIM-based energy simulation for building operations","type":"article-journal","volume":"27"},"uris":["http://www.mendeley.com/documents/?uuid=40f211db-9f93-4273-885b-46be02c8f344"]},{"id":"ITEM-7","itemData":{"DOI":"10.1016/j.autcon.2020.103384","ISSN":"09265805","abstract":"In the Architecture Engineering and Construction (AEC) industry, Building Information Model (BIM) authoring tools enable the creation of digital representations of buildings. Each tool implements its own building data model, which makes it difficult to achieve the desired interoperability when building data have to be exchanged with other software (e.g., building energy simulation tools). The representation of BIM models through open standards (e.g., IFC) and Semantic Web technologies can facilitate building data transformation in an automated and flexible way. This is achieved by taking advantage of the logical basis of the Resource Description Framework (RDF) data model and queries created in the Semantic Web query languages. The result is a pragmatic mechanism to transform the data from one data domain to another. This article analyses the potential of Semantic Web query languages to facilitate the data transformation of building data through different alternatives. The first contribution is the identification of fourteen data mapping patterns and three cases of data transformation that enable transforming one data model into another, considering the semantic and structural differences between them. The second contribution is the review and comparison of query languages to carry out the transformations through two different alternatives: using SPARQL-Generate and SPARQL Construct queries. And finally, the third contribution is the definition of a metric to assess the complexity of SPARQL queries.","author":[{"dropping-particle":"","family":"Costa","given":"G.","non-dropping-particle":"","parse-names":false,"suffix":""},{"dropping-particle":"","family":"Sicilia","given":"A.","non-dropping-particle":"","parse-names":false,"suffix":""}],"container-title":"Automation in Construction","id":"ITEM-7","issue":"July","issued":{"date-parts":[["2020"]]},"page":"103384","publisher":"Elsevier","title":"Alternatives for facilitating automatic transformation of BIM data using semantic query languages","type":"article-journal","volume":"120"},"uris":["http://www.mendeley.com/documents/?uuid=a085e283-63c4-456e-8da5-485880c23701"]},{"id":"ITEM-8","itemData":{"DOI":"10.1016/j.jobe.2018.12.021","ISSN":"23527102","abstract":"This paper presents an up to date overview of the principal research topics and research trends within the Building Information Model (BIM) research domain. It also offers a detailed review of the integration of BIM and Building Energy Performance Simulation (BEPS). The different strategies to improve interoperability are reviewed together with the various applications of such an integration (BIM with BEPS) in the literature. Firstly, a scientometric analysis which allows identifying research patterns and emerging trends in a specific research domain is performed to categorise the large number of articles constituting BIM literature into several clusters, each representing a particular topic. The main research topic in each cluster, together with the chronological progress and evolution of each cluster are summarized through a literature review of the selected highly cited articles. Secondly, an analysis of the different aspects relevant to the integration of BIM with BEPS is performed to highlight the evolution of the interoperability between BIM and energy simulation tools. Subsequently, a review of the different applications of such integration (BIM with BEPS) is performed to identify potential knowledge gaps. This study highlights six main BIM research topics focusing on BIM adoption and benefits, BIM-aided management, progress monitoring and as-built modelling, interoperability, life cycle analysis and energy simulation. It also emphasises the lack of well-established strategies to ensure the interoperability between BIM and energy simulation tools. Furthermore, this study reports on the poor integration of BIM and BEPS for building system and control modelling as well as its limited application during the operational phase.","author":[{"dropping-particle":"","family":"Andriamamonjy","given":"Ando","non-dropping-particle":"","parse-names":false,"suffix":""},{"dropping-particle":"","family":"Saelens","given":"Dirk","non-dropping-particle":"","parse-names":false,"suffix":""},{"dropping-particle":"","family":"Klein","given":"Ralf","non-dropping-particle":"","parse-names":false,"suffix":""}],"container-title":"Journal of Building Engineering","id":"ITEM-8","issue":"December 2018","issued":{"date-parts":[["2019"]]},"page":"513-527","publisher":"Elsevier Ltd","title":"A combined scientometric and conventional literature review to grasp the entire BIM knowledge and its integration with energy simulation","type":"article-journal","volume":"22"},"uris":["http://www.mendeley.com/documents/?uuid=625d26b7-ab34-4526-9ebd-4cc0ed37c28d"]},{"id":"ITEM-9","itemData":{"DOI":"10.1016/j.jobe.2019.100755","ISSN":"23527102","abstract":"Although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Engineering","id":"ITEM-9","issue":"January","issued":{"date-parts":[["2019"]]},"page":"100755","publisher":"Elsevier Ltd","title":"Building information modeling for facilities management: A literature review and future research directions","type":"article-journal","volume":"24"},"uris":["http://www.mendeley.com/documents/?uuid=9916dc3b-971a-4a75-9b0c-7c1441c8032d"]},{"id":"ITEM-10","itemData":{"DOI":"10.1016/j.autcon.2018.04.006","ISSN":"09265805","abstract":"Research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Construction","id":"ITEM-10","issue":"March","issued":{"date-parts":[["2018"]]},"page":"312-326","publisher":"Elsevier","title":"Digitisation in facilities management: A literature review and future research directions","type":"article-journal","volume":"92"},"uris":["http://www.mendeley.com/documents/?uuid=5b8c82d8-1641-4dc9-8bfd-79887c292c0d"]}],"mendeley":{"formattedCitation":"[15–17,21,23,29–33]","plainTextFormattedCitation":"[15–17,21,23,29–33]","previouslyFormattedCitation":"[15–17,21,23,29–33]"},"properties":{"noteIndex":0},"schema":"https://github.com/citation-style-language/schema/raw/master/csl-citation.json"}</w:instrText>
      </w:r>
      <w:r w:rsidR="00A46CB3"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[15–17,21,23,29–33]</w:t>
      </w:r>
      <w:r w:rsidR="00A46CB3"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w:t>
      </w:r>
      <w:commentRangeEnd w:id="94"/>
      <w:r w:rsidR="00670B6C">
        <w:rPr>
          <w:rStyle w:val="CommentReference"/>
        </w:rPr>
        <w:commentReference w:id="94"/>
      </w:r>
    </w:p>
    <w:p w14:paraId="60E7AA87" w14:textId="5E1F912B" w:rsidR="00ED2D1B" w:rsidRDefault="00C41242">
      <w:pPr>
        <w:pBdr>
          <w:top w:val="nil"/>
          <w:left w:val="nil"/>
          <w:bottom w:val="nil"/>
          <w:right w:val="nil"/>
          <w:between w:val="nil"/>
        </w:pBdr>
        <w:spacing w:line="240" w:lineRule="auto"/>
        <w:ind w:firstLine="425"/>
        <w:rPr>
          <w:ins w:id="103" w:author="Rasa Džiugaitė-Tumėnienė" w:date="2021-09-24T12:34:00Z"/>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The initial</w:t>
      </w:r>
      <w:r w:rsidR="0020791C" w:rsidRPr="00C10A63">
        <w:rPr>
          <w:rFonts w:ascii="Palatino Linotype" w:eastAsia="Palatino Linotype" w:hAnsi="Palatino Linotype" w:cs="Palatino Linotype"/>
          <w:color w:val="auto"/>
          <w:sz w:val="20"/>
          <w:szCs w:val="20"/>
        </w:rPr>
        <w:t xml:space="preserve"> stage </w:t>
      </w:r>
      <w:r w:rsidR="00A46CB3" w:rsidRPr="00C10A63">
        <w:rPr>
          <w:rFonts w:ascii="Palatino Linotype" w:eastAsia="Palatino Linotype" w:hAnsi="Palatino Linotype" w:cs="Palatino Linotype"/>
          <w:color w:val="auto"/>
          <w:sz w:val="20"/>
          <w:szCs w:val="20"/>
        </w:rPr>
        <w:t>of</w:t>
      </w:r>
      <w:r w:rsidR="0020791C" w:rsidRPr="00C10A63">
        <w:rPr>
          <w:rFonts w:ascii="Palatino Linotype" w:eastAsia="Palatino Linotype" w:hAnsi="Palatino Linotype" w:cs="Palatino Linotype"/>
          <w:color w:val="auto"/>
          <w:sz w:val="20"/>
          <w:szCs w:val="20"/>
        </w:rPr>
        <w:t xml:space="preserve"> </w:t>
      </w:r>
      <w:r w:rsidR="00A46CB3" w:rsidRPr="00C10A63">
        <w:rPr>
          <w:rFonts w:ascii="Palatino Linotype" w:eastAsia="Palatino Linotype" w:hAnsi="Palatino Linotype" w:cs="Palatino Linotype"/>
          <w:color w:val="auto"/>
          <w:sz w:val="20"/>
          <w:szCs w:val="20"/>
        </w:rPr>
        <w:t>applying</w:t>
      </w:r>
      <w:r w:rsidR="0020791C" w:rsidRPr="00C10A63">
        <w:rPr>
          <w:rFonts w:ascii="Palatino Linotype" w:eastAsia="Palatino Linotype" w:hAnsi="Palatino Linotype" w:cs="Palatino Linotype"/>
          <w:color w:val="auto"/>
          <w:sz w:val="20"/>
          <w:szCs w:val="20"/>
        </w:rPr>
        <w:t xml:space="preserve"> BIM </w:t>
      </w:r>
      <w:r w:rsidR="00914112" w:rsidRPr="00C10A63">
        <w:rPr>
          <w:rFonts w:ascii="Palatino Linotype" w:eastAsia="Palatino Linotype" w:hAnsi="Palatino Linotype" w:cs="Palatino Linotype"/>
          <w:color w:val="auto"/>
          <w:sz w:val="20"/>
          <w:szCs w:val="20"/>
        </w:rPr>
        <w:t xml:space="preserve">in </w:t>
      </w:r>
      <w:r w:rsidR="0020791C" w:rsidRPr="00C10A63">
        <w:rPr>
          <w:rFonts w:ascii="Palatino Linotype" w:eastAsia="Palatino Linotype" w:hAnsi="Palatino Linotype" w:cs="Palatino Linotype"/>
          <w:color w:val="auto"/>
          <w:sz w:val="20"/>
          <w:szCs w:val="20"/>
        </w:rPr>
        <w:t xml:space="preserve">energy management </w:t>
      </w:r>
      <w:r w:rsidR="00914112" w:rsidRPr="00C10A63">
        <w:rPr>
          <w:rFonts w:ascii="Palatino Linotype" w:eastAsia="Palatino Linotype" w:hAnsi="Palatino Linotype" w:cs="Palatino Linotype"/>
          <w:color w:val="auto"/>
          <w:sz w:val="20"/>
          <w:szCs w:val="20"/>
        </w:rPr>
        <w:t xml:space="preserve">involves </w:t>
      </w:r>
      <w:r w:rsidR="00FC4795" w:rsidRPr="00C10A63">
        <w:rPr>
          <w:rFonts w:ascii="Palatino Linotype" w:eastAsia="Palatino Linotype" w:hAnsi="Palatino Linotype" w:cs="Palatino Linotype"/>
          <w:color w:val="auto"/>
          <w:sz w:val="20"/>
          <w:szCs w:val="20"/>
        </w:rPr>
        <w:t>provid</w:t>
      </w:r>
      <w:r w:rsidR="00914112" w:rsidRPr="00C10A63">
        <w:rPr>
          <w:rFonts w:ascii="Palatino Linotype" w:eastAsia="Palatino Linotype" w:hAnsi="Palatino Linotype" w:cs="Palatino Linotype"/>
          <w:color w:val="auto"/>
          <w:sz w:val="20"/>
          <w:szCs w:val="20"/>
        </w:rPr>
        <w:t>ing</w:t>
      </w:r>
      <w:r w:rsidR="0020791C" w:rsidRPr="00C10A63">
        <w:rPr>
          <w:rFonts w:ascii="Palatino Linotype" w:eastAsia="Palatino Linotype" w:hAnsi="Palatino Linotype" w:cs="Palatino Linotype"/>
          <w:color w:val="auto"/>
          <w:sz w:val="20"/>
          <w:szCs w:val="20"/>
        </w:rPr>
        <w:t xml:space="preserve"> </w:t>
      </w:r>
      <w:r w:rsidR="00A3664E" w:rsidRPr="00C10A63">
        <w:rPr>
          <w:rFonts w:ascii="Palatino Linotype" w:eastAsia="Palatino Linotype" w:hAnsi="Palatino Linotype" w:cs="Palatino Linotype"/>
          <w:color w:val="auto"/>
          <w:sz w:val="20"/>
          <w:szCs w:val="20"/>
        </w:rPr>
        <w:t>basic</w:t>
      </w:r>
      <w:r w:rsidR="0020791C" w:rsidRPr="00C10A63">
        <w:rPr>
          <w:rFonts w:ascii="Palatino Linotype" w:eastAsia="Palatino Linotype" w:hAnsi="Palatino Linotype" w:cs="Palatino Linotype"/>
          <w:color w:val="auto"/>
          <w:sz w:val="20"/>
          <w:szCs w:val="20"/>
        </w:rPr>
        <w:t xml:space="preserve"> building information for energy analysis</w:t>
      </w:r>
      <w:r w:rsidR="00A46CB3" w:rsidRPr="00C10A63">
        <w:rPr>
          <w:rFonts w:ascii="Palatino Linotype" w:eastAsia="Palatino Linotype" w:hAnsi="Palatino Linotype" w:cs="Palatino Linotype"/>
          <w:color w:val="auto"/>
          <w:sz w:val="20"/>
          <w:szCs w:val="20"/>
        </w:rPr>
        <w:t xml:space="preserve"> </w:t>
      </w:r>
      <w:r w:rsidR="00A46CB3"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{"citationItems":[{"id":"ITEM-1","itemData":{"DOI":"10.1016/j.autcon.2020.103422","ISSN":"09265805","abstract":"Full interoperability between BIM and energy simulation tools has not yet been achieved. Performance prediction metamodels can help to overcome this issue and serve as an investigation tool in the early design stage. This paper describes the development and validation of a tool to integrate building information models (BIMs) and a previously developed metamodel to predict the thermal load of dwellings through gbXML. The results obtained show the feasibility of developing the proposed tool. However, inconsistencies between gbXML files from different BIM authoring tools were observed. There was a need for manual adjustments to the building information models before export to gbXML. This finding reinforces the need for the standardized implementation of exportation tools for open interoperability formats by software manufacturers. It also indicates the possibility for the future use of this tool to support the Brazilian energy labeling certification process and assist building designers in the early design stage.","author":[{"dropping-particle":"","family":"Bracht","given":"M. K.","non-dropping-particle":"","parse-names":false,"suffix":""},{"dropping-particle":"","family":"Melo","given":"A. P.","non-dropping-particle":"","parse-names":false,"suffix":""},{"dropping-particle":"","family":"Lamberts","given":"R.","non-dropping-particle":"","parse-names":false,"suffix":""}],"container-title":"Automation in Construction","id":"ITEM-1","issue":"July 2020","issued":{"date-parts":[["2021"]]},"page":"103422","publisher":"Elsevier B.V.","title":"A metamodel for building information modeling-building energy modeling integration in early design stage","type":"article-journal","volume":"121"},"uris":["http://www.mendeley.com/documents/?uuid=ff56290c-c2c6-4204-bb29-8e550c51a41b"]},{"id":"ITEM-2","itemData":{"DOI":"10.1007/s41062-020-00291-1","ISBN":"0123456789","ISSN":"23644184","abstract":"The construction sector high energy consumption and GHG emissions lead to the development of easier methodologies to achieve low carbon buildings. Currently, the use of Building Information Modeling (BIM) is growing in the Architecture, Engineering, Construction and Operation (AECO) sector, and it assumes relevance in buildings energy simulation. Therefore, this work aims to explore the potential and limitations of applying BIM to energy management and simulation in the operation life cycle phase of a service building, and comparing it with a specific and customized tool for energy efficiency assessment of public buildings. A service building BIM model was developed in Autodesk Revit showing its utility when used as an asset for storing and organize energy-related data. The add-in Energy Analysis for Autodesk Revit allowed automatically generating the Building Energy Model (BEM) from the BIM model and performing a cloud-based simulation in Autodesk Green Building Studio (GBS). The energy consumption results obtained in GBS were compared with the results obtained with the energy simulation tool ECO.AP developed in the Portuguese National Laboratory of Civil Engineering (LNEC). It was possible to infer that the input limitations of GBS, mainly in HVAC systems customization, compromise the representation and energy performance evaluation of the building under actual operating conditions, making GBS more adequate for early buildings life cycle stages where energy simulation results may support decisions that aim to improve the buildings energy performance during the operation phase.","author":[{"dropping-particle":"","family":"Rodrigues","given":"Fernanda","non-dropping-particle":"","parse-names":false,"suffix":""},{"dropping-particle":"","family":"Isayeva","given":"Anastasiya","non-dropping-particle":"","parse-names":false,"suffix":""},{"dropping-particle":"","family":"Rodrigues","given":"Hugo","non-dropping-particle":"","parse-names":false,"suffix":""},{"dropping-particle":"","family":"Pinto","given":"Armando","non-dropping-particle":"","parse-names":false,"suffix":""}],"container-title":"Innovative Infrastructure Solutions","id":"ITEM-2","issue":"2","issued":{"date-parts":[["2020"]]},"page":"1-12","publisher":"Springer International Publishing","title":"Energy efficiency assessment of a public building resourcing a BIM model","type":"article-journal","volume":"5"},"uris":["http://www.mendeley.com/documents/?uuid=9e215ca2-dc6e-44c1-9a97-e9d58dfbcec4"]},{"id":"ITEM-3","itemData":{"DOI":"10.1016/j.aei.2019.01.005","ISSN":"14740346","abstract":"Building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Informatics","id":"ITEM-3","issue":"August 2018","issued":{"date-parts":[["2019"]]},"page":"227-247","title":"BIM-enabled facilities operation and maintenance: A review","type":"article-journal","volume":"39"},"uris":["http://www.mendeley.com/documents/?uuid=ea110b57-3358-4bd7-9d04-2a4865988532"]},{"id":"ITEM-4","itemData":{"DOI":"10.1016/j.buildenv.2020.107306","ISSN":"03601323","abstract":"In the schematic design stage, accounting for the embodied carbon emissions (ECEs) from buildings during design optimization is indispensable for saving energy and reducing emissions from the source. Since the traditional inventory analysis method is more widely applied in the mature construction drawing design stage or with a detailed bill of quantities, developing a method suitable to provide design feedback during the schematic design stage is urgently needed. The key issues of the method that need to be solved are the lack of design information and the difficulty in obtaining quantities. To address the limitations, this paper proposes a BIM-based calculation method that takes the “building element” (BE) as the basic unit, and the accuracy is verified by a frame-structure case study. For this method, it is imperative to create carbon emission factors (CEFs) of the BEs as the basis of calculation combined with the quantities extracted from the model schedules by encoding, which can significantly contribute to the calculation. The results show that this method has good accuracy and high efficiency and can identify potential hotspots of ECEs, which conforms to design process and habits and provides design feedback function for carbon emission reduction (CER). At the schematic design stage, the application of this method can quantitatively evaluate the ECEs and optimize the design from the BE level so that the concept of low carbon design can be truly put into practice and the energy savings and emission reductions of buildings can be controlled as early as possible.","author":[{"dropping-particle":"","family":"Cang","given":"Yujie","non-dropping-particle":"","parse-names":false,"suffix":""},{"dropping-particle":"","family":"Luo","given":"Zhixing","non-dropping-particle":"","parse-names":false,"suffix":""},{"dropping-particle":"","family":"Yang","given":"Liu","non-dropping-particle":"","parse-names":false,"suffix":""},{"dropping-particle":"","family":"Han","given":"Bing","non-dropping-particle":"","parse-names":false,"suffix":""}],"container-title":"Building and Environment","id":"ITEM-4","issue":"August","issued":{"date-parts":[["2020"]]},"page":"107306","publisher":"Elsevier Ltd","title":"A new method for calculating the embodied carbon emissions from buildings in schematic design: Taking “building element” as basic unit","type":"article-journal","volume":"185"},"uris":["http://www.mendeley.com/documents/?uuid=73a231a5-ff52-469f-b02f-b79a99bc1f8c"]},{"id":"ITEM-5","itemData":{"DOI":"10.1016/j.egyr.2020.02.001","ISSN":"23524847","abstract":"This study examines natural ventilation with respect to human thermal comfort conditions using a scenario-based, multi-criteria, and multi-interaction analysis. The proposed methodology evaluates the design development process in terms of decisions on building physics and building geometry during the early design stages to maximize human thermal comfort conditions and reduce cooling load requirements. The methodology integrates a detailed three-dimensional (3D) building and computational fluid dynamics (CFD) modeling within a building information modeling (BIM) platform during the design development stage, which is developed and structured to optimize the evaluation process. The operational characteristics of the building in respect of windows and shutters have important effects on natural ventilation, which in turn influences thermal comfort, and cooling load. Thus, the multi-interaction analysis of natural ventilation is considered with operational schemes of enveloping that are integrated into a 3D model of the building, which is further transformed to a CFD model. Then, four scenarios using a manually operated building opening are created using the BIM platform. Thus, multi-interactions are achieved by developing a 3D-building model, that not only include the building's functions and physical specifications but also incorporates the envelope's thermal capacity coupled with openings that have various operational scenarios for natural ventilation. The results show that the correlation between the air temperature and velocity can provide a comfort zone and decrease the cooling load for energy consumption. The numerical results for one scenario 2 show that if the temperature and velocity values are increased together, human sensation as predicted mean vote (PMV) ranges from 0 to 2, which is considered tolerable for summer comfort, whilst the cooling load is reduced by almost 3%.","author":[{"dropping-particle":"","family":"Utkucu","given":"Duygu","non-dropping-particle":"","parse-names":false,"suffix":""},{"dropping-particle":"","family":"Sözer","given":"Hatice","non-dropping-particle":"","parse-names":false,"suffix":""}],"container-title":"Energy Reports","id":"ITEM-5","issued":{"date-parts":[["2020"]]},"page":"644-661","publisher":"Elsevier Ltd","title":"An evaluation process for natural ventilation using a scenario-based multi-criteria and multi-interaction analysis","type":"article-journal","volume":"6"},"uris":["http://www.mendeley.com/documents/?uuid=3d9fc379-73c6-4955-b495-0f74366f361d"]},{"id":"ITEM-6","itemData":{"DOI":"10.3390/app10175888","ISSN":"20763417","abstract":"This study demonstrates the research and development of a visualization method called thermal performance simulation. The objective of this study is providing the results of thermal performance simulation results into building information modeling (BIM) models, displaying a series of thermal performance results, and enabling stakeholders to use the BIM tool as a common user interface in the early design stage. This method utilizes a combination of object-oriented physical modeling (OOPM) and BIM. To implement the suggested method, a specific BIM authoring tool called the application programming interface (API) was adopted, as well as an external database to maintain the thermal energy performance results from the OOPM tool. Based on this method, this study created a prototype called the thermal energy performance visualization (TEPV). The TEPV translates the information from the external database to the thermal energy performance indicator (TEPI) parameter in the BIM tool. In the TEPI, whenever BIM models are generated for building design, the thermal energy performance results are visualized by color-coding the building components in the BIM models. Visualization of thermal energy performance results enables non-engineers such as architects to explicitly inspect the simulation results. Moreover, the TEPV facilitates architects using BIM as an interface in building design to visualize building thermal energy performance, enhancing their design production at the early design stages.","author":[{"dropping-particle":"","family":"Jeong","given":"Woon Seong","non-dropping-particle":"","parse-names":false,"suffix":""},{"dropping-particle":"","family":"Yan","given":"Wei","non-dropping-particle":"","parse-names":false,"suffix":""},{"dropping-particle":"","family":"Joon Lee","given":"Chang","non-dropping-particle":"","parse-names":false,"suffix":""}],"container-title":"Applied Sciences (Switzerland)","id":"ITEM-6","issue":"17","issued":{"date-parts":[["2020"]]},"title":"Thermal performance visualization using object-oriented physical and building information modeling","type":"article-journal","volume":"10"},"uris":["http://www.mendeley.com/documents/?uuid=fe3e3cc2-e044-4b80-b971-0d081b425d83"]},{"id":"ITEM-7","itemData":{"DOI":"10.1016/j.renene.2020.05.137","ISSN":"18790682","abstract":"Dissemination of building integrated photovoltaic (BIPV) systems shall benefit from the education of professional architects and students, currently used to Building Information Modeling (BIM) environment, which includes design tools that may allow integrating solar energy generation in the building's early design phases. This paper presents a feasibility study using Rhinoceros CAD software and plugins Grasshopper and Ladybug to assess BIPV envelopes intended to retrofit 7 institutional office buildings in Brasília, Brazil. The method considers measured data of end-use energy consumption (yearly average 155.31 kWh/m2), building morphology and central urban environment characterization. Results for retrofitting façades and roofs with BIPV solutions for existing institutional office buildings are presented, both from an energetic and an architectural point of view. The evaluation of the results singles out aspects to be improved in the development of future design tools and highlights the importance of the integration between CAD 3D modeling software and the simulation tools for BIPV systems.","author":[{"dropping-particle":"","family":"Freitas","given":"Jader de Sousa","non-dropping-particle":"","parse-names":false,"suffix":""},{"dropping-particle":"","family":"Cronemberger","given":"Joára","non-dropping-particle":"","parse-names":false,"suffix":""},{"dropping-particle":"","family":"Soares","given":"Raí Mariano","non-dropping-particle":"","parse-names":false,"suffix":""},{"dropping-particle":"","family":"Amorim","given":"Cláudia Naves David","non-dropping-particle":"","parse-names":false,"suffix":""}],"container-title":"Renewable Energy","id":"ITEM-7","issued":{"date-parts":[["2020"]]},"page":"1468-1479","title":"Modeling and assessing BIPV envelopes using parametric Rhinoceros plugins Grasshopper and Ladybug","type":"article-journal","volume":"160"},"uris":["http://www.mendeley.com/documents/?uuid=3d39f59b-653e-469c-9acc-1c2951d07667"]}],"mendeley":{"formattedCitation":"[6,7,14,30,31,34,35]","plainTextFormattedCitation":"[6,7,14,30,31,34,35]","previouslyFormattedCitation":"[6,7,14,30,31,34,35]"},"properties":{"noteIndex":0},"schema":"https://github.com/citation-style-language/schema/raw/master/csl-citation.json"}</w:instrText>
      </w:r>
      <w:r w:rsidR="00A46CB3"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[6,7,14,30,31,34,35]</w:t>
      </w:r>
      <w:r w:rsidR="00A46CB3" w:rsidRPr="00C10A63">
        <w:rPr>
          <w:rFonts w:ascii="Palatino Linotype" w:eastAsia="Palatino Linotype" w:hAnsi="Palatino Linotype" w:cs="Palatino Linotype"/>
          <w:color w:val="auto"/>
          <w:sz w:val="20"/>
          <w:szCs w:val="20"/>
        </w:rPr>
        <w:fldChar w:fldCharType="end"/>
      </w:r>
      <w:r w:rsidR="0020791C" w:rsidRPr="00C10A63">
        <w:rPr>
          <w:rFonts w:ascii="Palatino Linotype" w:eastAsia="Palatino Linotype" w:hAnsi="Palatino Linotype" w:cs="Palatino Linotype"/>
          <w:color w:val="auto"/>
          <w:sz w:val="20"/>
          <w:szCs w:val="20"/>
        </w:rPr>
        <w:t xml:space="preserve">. </w:t>
      </w:r>
      <w:r w:rsidR="00914112" w:rsidRPr="00C10A63">
        <w:rPr>
          <w:rFonts w:ascii="Palatino Linotype" w:eastAsia="Palatino Linotype" w:hAnsi="Palatino Linotype" w:cs="Palatino Linotype"/>
          <w:color w:val="auto"/>
          <w:sz w:val="20"/>
          <w:szCs w:val="20"/>
        </w:rPr>
        <w:t xml:space="preserve">The integration of </w:t>
      </w:r>
      <w:r w:rsidR="0020791C" w:rsidRPr="00C10A63">
        <w:rPr>
          <w:rFonts w:ascii="Palatino Linotype" w:eastAsia="Palatino Linotype" w:hAnsi="Palatino Linotype" w:cs="Palatino Linotype"/>
          <w:color w:val="auto"/>
          <w:sz w:val="20"/>
          <w:szCs w:val="20"/>
        </w:rPr>
        <w:t xml:space="preserve">BIM and energy analysis is </w:t>
      </w:r>
      <w:r w:rsidR="00D709BE" w:rsidRPr="00C10A63">
        <w:rPr>
          <w:rFonts w:ascii="Palatino Linotype" w:eastAsia="Palatino Linotype" w:hAnsi="Palatino Linotype" w:cs="Palatino Linotype"/>
          <w:color w:val="auto"/>
          <w:sz w:val="20"/>
          <w:szCs w:val="20"/>
        </w:rPr>
        <w:lastRenderedPageBreak/>
        <w:t>essential</w:t>
      </w:r>
      <w:r w:rsidR="0020791C" w:rsidRPr="00C10A63">
        <w:rPr>
          <w:rFonts w:ascii="Palatino Linotype" w:eastAsia="Palatino Linotype" w:hAnsi="Palatino Linotype" w:cs="Palatino Linotype"/>
          <w:color w:val="auto"/>
          <w:sz w:val="20"/>
          <w:szCs w:val="20"/>
        </w:rPr>
        <w:t xml:space="preserve"> in </w:t>
      </w:r>
      <w:r w:rsidR="0058543A" w:rsidRPr="00C10A63">
        <w:rPr>
          <w:rFonts w:ascii="Palatino Linotype" w:eastAsia="Palatino Linotype" w:hAnsi="Palatino Linotype" w:cs="Palatino Linotype"/>
          <w:color w:val="auto"/>
          <w:sz w:val="20"/>
          <w:szCs w:val="20"/>
        </w:rPr>
        <w:t>designing and developing</w:t>
      </w:r>
      <w:r w:rsidR="00FC4795" w:rsidRPr="00C10A63">
        <w:rPr>
          <w:rFonts w:ascii="Palatino Linotype" w:eastAsia="Palatino Linotype" w:hAnsi="Palatino Linotype" w:cs="Palatino Linotype"/>
          <w:color w:val="auto"/>
          <w:sz w:val="20"/>
          <w:szCs w:val="20"/>
        </w:rPr>
        <w:t xml:space="preserve"> high</w:t>
      </w:r>
      <w:r w:rsidR="00914112" w:rsidRPr="00C10A63">
        <w:rPr>
          <w:rFonts w:ascii="Palatino Linotype" w:eastAsia="Palatino Linotype" w:hAnsi="Palatino Linotype" w:cs="Palatino Linotype"/>
          <w:color w:val="auto"/>
          <w:sz w:val="20"/>
          <w:szCs w:val="20"/>
        </w:rPr>
        <w:t xml:space="preserve">ly </w:t>
      </w:r>
      <w:r w:rsidR="00FC4795" w:rsidRPr="00C10A63">
        <w:rPr>
          <w:rFonts w:ascii="Palatino Linotype" w:eastAsia="Palatino Linotype" w:hAnsi="Palatino Linotype" w:cs="Palatino Linotype"/>
          <w:color w:val="auto"/>
          <w:sz w:val="20"/>
          <w:szCs w:val="20"/>
        </w:rPr>
        <w:t>energy</w:t>
      </w:r>
      <w:r w:rsidR="00914112" w:rsidRPr="00C10A63">
        <w:rPr>
          <w:rFonts w:ascii="Palatino Linotype" w:eastAsia="Palatino Linotype" w:hAnsi="Palatino Linotype" w:cs="Palatino Linotype"/>
          <w:color w:val="auto"/>
          <w:sz w:val="20"/>
          <w:szCs w:val="20"/>
        </w:rPr>
        <w:t>-</w:t>
      </w:r>
      <w:r w:rsidR="00FC4795" w:rsidRPr="00C10A63">
        <w:rPr>
          <w:rFonts w:ascii="Palatino Linotype" w:eastAsia="Palatino Linotype" w:hAnsi="Palatino Linotype" w:cs="Palatino Linotype"/>
          <w:color w:val="auto"/>
          <w:sz w:val="20"/>
          <w:szCs w:val="20"/>
        </w:rPr>
        <w:t>efficient</w:t>
      </w:r>
      <w:r w:rsidR="0020791C" w:rsidRPr="00C10A63">
        <w:rPr>
          <w:rFonts w:ascii="Palatino Linotype" w:eastAsia="Palatino Linotype" w:hAnsi="Palatino Linotype" w:cs="Palatino Linotype"/>
          <w:color w:val="auto"/>
          <w:sz w:val="20"/>
          <w:szCs w:val="20"/>
        </w:rPr>
        <w:t xml:space="preserve"> building</w:t>
      </w:r>
      <w:r w:rsidR="00FC4795" w:rsidRPr="00C10A63">
        <w:rPr>
          <w:rFonts w:ascii="Palatino Linotype" w:eastAsia="Palatino Linotype" w:hAnsi="Palatino Linotype" w:cs="Palatino Linotype"/>
          <w:color w:val="auto"/>
          <w:sz w:val="20"/>
          <w:szCs w:val="20"/>
        </w:rPr>
        <w:t>s</w:t>
      </w:r>
      <w:r w:rsidR="0020791C" w:rsidRPr="00C10A63">
        <w:rPr>
          <w:rFonts w:ascii="Palatino Linotype" w:eastAsia="Palatino Linotype" w:hAnsi="Palatino Linotype" w:cs="Palatino Linotype"/>
          <w:color w:val="auto"/>
          <w:sz w:val="20"/>
          <w:szCs w:val="20"/>
        </w:rPr>
        <w:t xml:space="preserve"> </w:t>
      </w:r>
      <w:r w:rsidR="00A46CB3"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{"citationItems":[{"id":"ITEM-1","itemData":{"DOI":"10.3390/en13205519","ISSN":"19961073","abstract":"With the increasing number of nearly zero-energy buildings (NZEB) due to increase of global awareness on climate change, the new concepts of design and control must be developed because of great NZEB dependency on detailing and multidisciplinary approach. This paper proposes a three-level gateway control method for NZEB project delivery by using digital representation of the building in building information modeling (BIM) environment. These controls (C1, C2 and C3) are introduced before three main phases of any project delivery-design phase, construction phase and handover. The proposed project control procedure uses black-box building energy modeling within the BIM environment, so the paper explores the reliability of one tool for direct energy modeling within the BIM-authoring software. The paper shows two types of validation tests with satisfactory results. This leads to conclusion that analyzed tool for energy simulation within BIM environment can be used in a way that is described in a proposed project control procedure. For further research it is proposed to explore reliability of tools for energy simulation connected to other BIM-authoring software, so this project control procedure could be independent of BIM-authoring software used in the paper.","author":[{"dropping-particle":"","family":"Gumbarevic","given":"Sanjin","non-dropping-particle":"","parse-names":false,"suffix":""},{"dropping-particle":"","family":"Dunovic","given":"Ivana Burcar","non-dropping-particle":"","parse-names":false,"suffix":""},{"dropping-particle":"","family":"Milovanovic","given":"Bojan","non-dropping-particle":"","parse-names":false,"suffix":""},{"dropping-particle":"","family":"Gaši","given":"Mergim","non-dropping-particle":"","parse-names":false,"suffix":""}],"container-title":"Energies","id":"ITEM-1","issue":"20","issued":{"date-parts":[["2020"]]},"title":"Method for building information modeling supported project control of nearly zero-energy building delivery","type":"article-journal","volume":"13"},"uris":["http://www.mendeley.com/documents/?uuid=0973e756-fece-480a-a4bb-2e307d25fcaf"]},{"id":"ITEM-2","itemData":{"DOI":"10.3390/su12208417","ISSN":"20711050","abstract":"Inevitably, the 21st century has initiated a series of developments in the construction industry, leading to its digitalization and resulting in a series of innovative approaches and practices. At the same time, the construction industry, being one of the main global environment polluters, should fulfil well-established, as well as novel, sustainability requirements in order to evolve in harmony with the rising concerns on the availability of natural resources. This overview study aims to present the main developments, research, and scientific challenges in the field of sustainable construction, emphasizing the field of energy. The study aims to present a state-of-the-art scientific discussion on the sustainable built environment topic by analyzing cutting edge topics in the fields of building elements and whole building energy assessment, of indoor air quality and low carbon buildings, as well as on sustainable energy systems and smart buildings. The study also presents the state-of-the-art in existing tools which are adopted for the assessment of the sustainable built environment, including the use of digital tools and building information modelling for the energy assessment of the built environment, as well as the application of Life Cycle Assessment on building-related processes. Cross cutting issues related to the analysis of the building sector in the Industry 4.0 era, such as sustainability management topics and environmental geomatics are also discussed. The study concludes in those fields which will be of interest of the scientific community in the following years, towards achieving the goals of the sustainable development of the building sector.","author":[{"dropping-particle":"","family":"Fokaides","given":"Paris A.","non-dropping-particle":"","parse-names":false,"suffix":""},{"dropping-particle":"","family":"Apanaviciene","given":"Rasa","non-dropping-particle":"","parse-names":false,"suffix":""},{"dropping-particle":"","family":"Černeckiene","given":"Jurgita","non-dropping-particle":"","parse-names":false,"suffix":""},{"dropping-particle":"","family":"Jurelionis","given":"Andrius","non-dropping-particle":"","parse-names":false,"suffix":""},{"dropping-particle":"","family":"Klumbyte","given":"Egle","non-dropping-particle":"","parse-names":false,"suffix":""},{"dropping-particle":"","family":"Kriauciunaite-Neklejonoviene","given":"Vilma","non-dropping-particle":"","parse-names":false,"suffix":""},{"dropping-particle":"","family":"Pupeikis","given":"Darius","non-dropping-particle":"","parse-names":false,"suffix":""},{"dropping-particle":"","family":"Rekus","given":"Donatas","non-dropping-particle":"","parse-names":false,"suffix":""},{"dropping-particle":"","family":"Sadauskiene","given":"Jolanta","non-dropping-particle":"","parse-names":false,"suffix":""},{"dropping-particle":"","family":"Seduikyte","given":"Lina","non-dropping-particle":"","parse-names":false,"suffix":""},{"dropping-particle":"","family":"Stasiuliene","given":"Laura","non-dropping-particle":"","parse-names":false,"suffix":""},{"dropping-particle":"","family":"Vaiciunas","given":"Juozas","non-dropping-particle":"","parse-names":false,"suffix":""},{"dropping-particle":"","family":"Valancius","given":"Rokas","non-dropping-particle":"","parse-names":false,"suffix":""},{"dropping-particle":"","family":"Ždankus","given":"Tadas","non-dropping-particle":"","parse-names":false,"suffix":""}],"container-title":"Sustainability (Switzerland)","id":"ITEM-2","issue":"20","issued":{"date-parts":[["2020"]]},"page":"1-20","title":"Research challenges and advancements in the field of sustainable energy technologies in the built environment","type":"article-journal","volume":"12"},"uris":["http://www.mendeley.com/documents/?uuid=3617176e-a170-4a91-b895-56192ac5b525"]}],"mendeley":{"formattedCitation":"[20,36]","plainTextFormattedCitation":"[20,36]","previouslyFormattedCitation":"[20,36]"},"properties":{"noteIndex":0},"schema":"https://github.com/citation-style-language/schema/raw/master/csl-citation.json"}</w:instrText>
      </w:r>
      <w:r w:rsidR="00A46CB3"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[20,36]</w:t>
      </w:r>
      <w:r w:rsidR="00A46CB3" w:rsidRPr="00C10A63">
        <w:rPr>
          <w:rFonts w:ascii="Palatino Linotype" w:eastAsia="Palatino Linotype" w:hAnsi="Palatino Linotype" w:cs="Palatino Linotype"/>
          <w:color w:val="auto"/>
          <w:sz w:val="20"/>
          <w:szCs w:val="20"/>
        </w:rPr>
        <w:fldChar w:fldCharType="end"/>
      </w:r>
      <w:r w:rsidR="0020791C" w:rsidRPr="00C10A63">
        <w:rPr>
          <w:rFonts w:ascii="Palatino Linotype" w:eastAsia="Palatino Linotype" w:hAnsi="Palatino Linotype" w:cs="Palatino Linotype"/>
          <w:color w:val="auto"/>
          <w:sz w:val="20"/>
          <w:szCs w:val="20"/>
        </w:rPr>
        <w:t>.</w:t>
      </w:r>
      <w:r w:rsidR="00D709BE" w:rsidRPr="00C10A63">
        <w:rPr>
          <w:rFonts w:ascii="Palatino Linotype" w:eastAsia="Palatino Linotype" w:hAnsi="Palatino Linotype" w:cs="Palatino Linotype"/>
          <w:color w:val="auto"/>
          <w:sz w:val="20"/>
          <w:szCs w:val="20"/>
        </w:rPr>
        <w:t xml:space="preserve"> Combining BIM and value engineering technologies </w:t>
      </w:r>
      <w:r w:rsidR="00B075D8" w:rsidRPr="00C10A63">
        <w:rPr>
          <w:rFonts w:ascii="Palatino Linotype" w:eastAsia="Palatino Linotype" w:hAnsi="Palatino Linotype" w:cs="Palatino Linotype"/>
          <w:color w:val="auto"/>
          <w:sz w:val="20"/>
          <w:szCs w:val="20"/>
        </w:rPr>
        <w:t>optimi</w:t>
      </w:r>
      <w:r w:rsidR="00A5047E" w:rsidRPr="00C10A63">
        <w:rPr>
          <w:rFonts w:ascii="Palatino Linotype" w:eastAsia="Palatino Linotype" w:hAnsi="Palatino Linotype" w:cs="Palatino Linotype"/>
          <w:color w:val="auto"/>
          <w:sz w:val="20"/>
          <w:szCs w:val="20"/>
        </w:rPr>
        <w:t>z</w:t>
      </w:r>
      <w:r w:rsidR="00B075D8" w:rsidRPr="00C10A63">
        <w:rPr>
          <w:rFonts w:ascii="Palatino Linotype" w:eastAsia="Palatino Linotype" w:hAnsi="Palatino Linotype" w:cs="Palatino Linotype"/>
          <w:color w:val="auto"/>
          <w:sz w:val="20"/>
          <w:szCs w:val="20"/>
        </w:rPr>
        <w:t>es</w:t>
      </w:r>
      <w:r w:rsidR="00914112" w:rsidRPr="00C10A63">
        <w:rPr>
          <w:rFonts w:ascii="Palatino Linotype" w:eastAsia="Palatino Linotype" w:hAnsi="Palatino Linotype" w:cs="Palatino Linotype"/>
          <w:color w:val="auto"/>
          <w:sz w:val="20"/>
          <w:szCs w:val="20"/>
        </w:rPr>
        <w:t xml:space="preserve"> the</w:t>
      </w:r>
      <w:r w:rsidR="00D709BE" w:rsidRPr="00C10A63">
        <w:rPr>
          <w:rFonts w:ascii="Palatino Linotype" w:eastAsia="Palatino Linotype" w:hAnsi="Palatino Linotype" w:cs="Palatino Linotype"/>
          <w:color w:val="auto"/>
          <w:sz w:val="20"/>
          <w:szCs w:val="20"/>
        </w:rPr>
        <w:t xml:space="preserve"> green building envelope in terms of energy saving</w:t>
      </w:r>
      <w:r w:rsidR="00914112" w:rsidRPr="00C10A63">
        <w:rPr>
          <w:rFonts w:ascii="Palatino Linotype" w:eastAsia="Palatino Linotype" w:hAnsi="Palatino Linotype" w:cs="Palatino Linotype"/>
          <w:color w:val="auto"/>
          <w:sz w:val="20"/>
          <w:szCs w:val="20"/>
        </w:rPr>
        <w:t>s</w:t>
      </w:r>
      <w:r w:rsidR="00D709BE" w:rsidRPr="00C10A63">
        <w:rPr>
          <w:rFonts w:ascii="Palatino Linotype" w:eastAsia="Palatino Linotype" w:hAnsi="Palatino Linotype" w:cs="Palatino Linotype"/>
          <w:color w:val="auto"/>
          <w:sz w:val="20"/>
          <w:szCs w:val="20"/>
        </w:rPr>
        <w:t xml:space="preserve"> and life cycle cost</w:t>
      </w:r>
      <w:r w:rsidR="00914112" w:rsidRPr="00C10A63">
        <w:rPr>
          <w:rFonts w:ascii="Palatino Linotype" w:eastAsia="Palatino Linotype" w:hAnsi="Palatino Linotype" w:cs="Palatino Linotype"/>
          <w:color w:val="auto"/>
          <w:sz w:val="20"/>
          <w:szCs w:val="20"/>
        </w:rPr>
        <w:t>s</w:t>
      </w:r>
      <w:r w:rsidR="00D709BE" w:rsidRPr="00C10A63">
        <w:rPr>
          <w:rFonts w:ascii="Palatino Linotype" w:eastAsia="Palatino Linotype" w:hAnsi="Palatino Linotype" w:cs="Palatino Linotype"/>
          <w:color w:val="auto"/>
          <w:sz w:val="20"/>
          <w:szCs w:val="20"/>
        </w:rPr>
        <w:t xml:space="preserve"> </w:t>
      </w:r>
      <w:r w:rsidR="00D709BE"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{"citationItems":[{"id":"ITEM-1","itemData":{"DOI":"10.3390/SU12197862","ISSN":"20711050","abstract":"In the context of the increasingly severe energy crisis and global warming, green buildings and their energy-saving issues are being paid more attention in the world. Since envelope optimization can significantly reduce the energy consumption of green buildings, value engineering (VE) technology and building information modeling (BIM) technology are used to optimize the envelope of green buildings, which takes into account both energy saving and life cycle cost. The theoretical framework of optimization for green building envelope based on BIM-VE is proposed, including a BIM model for architecture, a life cycle cost analysis model, energy-saving analysis model, and a value analysis model. In the life-cycle cost model, a mathematical formula for the life-cycle cost is established, and BIM technology is used to generate a bill of quantity. In the energy-saving analysis model, a mathematical formula for energy saving is established, and BIM technology is used for the building energy simulation. In the scheme decision-making sub-model, VE technology integrating life cycle cost with energy saving is used to assess the envelope schemes and select the optimal one. A prefabricated project case is used to simulate and test the established methodology. The important results show that the 16 envelope schemes make the 16 corresponding designed buildings meet the green building evaluation standards, and the optimal envelope scheme is the \"energy-saving and anti-theft door + exterior window 2+ floor 1+ exterior wall 1 + inner shear wall + inner partition wall 2 + planted roof\" with the value 10.80 × 10-2 MW·h/ten thousand yuan. A significant finding is that the value generally rises with the increase of energy-saving rate while the life cycle cost is irregular with the increase of energy-saving rate. Compared with previous efforts in the literature, this study introduces VE technology into architectural design to further expand the current boundary of building energy-saving theory. The findings and suggestions will provide a valuable reference and guidance for the architectural design industry to optimize the envelope of green buildings from the perspective of both energy saving and life cycle cost.","author":[{"dropping-particle":"","family":"Yuan","given":"Zhenmin","non-dropping-particle":"","parse-names":false,"suffix":""},{"dropping-particle":"","family":"Zhou","given":"Jianliang","non-dropping-particle":"","parse-names":false,"suffix":""},{"dropping-particle":"","family":"Qiao","given":"Yaning","non-dropping-particle":"","parse-names":false,"suffix":""},{"dropping-particle":"","family":"Zhang","given":"Yadi","non-dropping-particle":"","parse-names":false,"suffix":""},{"dropping-particle":"","family":"Liu","given":"Dandan","non-dropping-particle":"","parse-names":false,"suffix":""},{"dropping-particle":"","family":"Zhu","given":"Hui","non-dropping-particle":"","parse-names":false,"suffix":""}],"container-title":"Sustainability (Switzerland)","id":"ITEM-1","issue":"19","issued":{"date-parts":[["2020"]]},"title":"BIM-VE-based optimization of green building envelope from the perspective of both energy saving and life cycle cost","type":"article-journal","volume":"12"},"uris":["http://www.mendeley.com/documents/?uuid=bd49038d-648a-4d84-a906-64c3687a1ad7"]}],"mendeley":{"formattedCitation":"[37]","plainTextFormattedCitation":"[37]","previouslyFormattedCitation":"[37]"},"properties":{"noteIndex":0},"schema":"https://github.com/citation-style-language/schema/raw/master/csl-citation.json"}</w:instrText>
      </w:r>
      <w:r w:rsidR="00D709BE"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[37]</w:t>
      </w:r>
      <w:r w:rsidR="00D709BE" w:rsidRPr="00C10A63">
        <w:rPr>
          <w:rFonts w:ascii="Palatino Linotype" w:eastAsia="Palatino Linotype" w:hAnsi="Palatino Linotype" w:cs="Palatino Linotype"/>
          <w:color w:val="auto"/>
          <w:sz w:val="20"/>
          <w:szCs w:val="20"/>
        </w:rPr>
        <w:fldChar w:fldCharType="end"/>
      </w:r>
      <w:r w:rsidR="00D709BE" w:rsidRPr="00C10A63">
        <w:rPr>
          <w:rFonts w:ascii="Palatino Linotype" w:eastAsia="Palatino Linotype" w:hAnsi="Palatino Linotype" w:cs="Palatino Linotype"/>
          <w:color w:val="auto"/>
          <w:sz w:val="20"/>
          <w:szCs w:val="20"/>
        </w:rPr>
        <w:t xml:space="preserve">. </w:t>
      </w:r>
      <w:r w:rsidR="00EA20C7" w:rsidRPr="00C10A63">
        <w:rPr>
          <w:rFonts w:ascii="Palatino Linotype" w:eastAsia="Palatino Linotype" w:hAnsi="Palatino Linotype" w:cs="Palatino Linotype"/>
          <w:color w:val="auto"/>
          <w:sz w:val="20"/>
          <w:szCs w:val="20"/>
        </w:rPr>
        <w:t xml:space="preserve">Integrating LCA </w:t>
      </w:r>
      <w:r w:rsidR="00914112" w:rsidRPr="00C10A63">
        <w:rPr>
          <w:rFonts w:ascii="Palatino Linotype" w:eastAsia="Palatino Linotype" w:hAnsi="Palatino Linotype" w:cs="Palatino Linotype"/>
          <w:color w:val="auto"/>
          <w:sz w:val="20"/>
          <w:szCs w:val="20"/>
        </w:rPr>
        <w:t xml:space="preserve">with </w:t>
      </w:r>
      <w:r w:rsidR="00EA20C7" w:rsidRPr="00C10A63">
        <w:rPr>
          <w:rFonts w:ascii="Palatino Linotype" w:eastAsia="Palatino Linotype" w:hAnsi="Palatino Linotype" w:cs="Palatino Linotype"/>
          <w:color w:val="auto"/>
          <w:sz w:val="20"/>
          <w:szCs w:val="20"/>
        </w:rPr>
        <w:t xml:space="preserve">BIM </w:t>
      </w:r>
      <w:r w:rsidR="00914112" w:rsidRPr="00C10A63">
        <w:rPr>
          <w:rFonts w:ascii="Palatino Linotype" w:eastAsia="Palatino Linotype" w:hAnsi="Palatino Linotype" w:cs="Palatino Linotype"/>
          <w:color w:val="auto"/>
          <w:sz w:val="20"/>
          <w:szCs w:val="20"/>
        </w:rPr>
        <w:t xml:space="preserve">during </w:t>
      </w:r>
      <w:r w:rsidR="00EA20C7" w:rsidRPr="00C10A63">
        <w:rPr>
          <w:rFonts w:ascii="Palatino Linotype" w:eastAsia="Palatino Linotype" w:hAnsi="Palatino Linotype" w:cs="Palatino Linotype"/>
          <w:color w:val="auto"/>
          <w:sz w:val="20"/>
          <w:szCs w:val="20"/>
        </w:rPr>
        <w:t>the conceptual stage</w:t>
      </w:r>
      <w:r w:rsidR="00D709BE" w:rsidRPr="00C10A63">
        <w:rPr>
          <w:rFonts w:ascii="Palatino Linotype" w:eastAsia="Palatino Linotype" w:hAnsi="Palatino Linotype" w:cs="Palatino Linotype"/>
          <w:color w:val="auto"/>
          <w:sz w:val="20"/>
          <w:szCs w:val="20"/>
        </w:rPr>
        <w:t xml:space="preserve"> enables the designers to evaluate </w:t>
      </w:r>
      <w:r w:rsidR="00914112" w:rsidRPr="00C10A63">
        <w:rPr>
          <w:rFonts w:ascii="Palatino Linotype" w:eastAsia="Palatino Linotype" w:hAnsi="Palatino Linotype" w:cs="Palatino Linotype"/>
          <w:color w:val="auto"/>
          <w:sz w:val="20"/>
          <w:szCs w:val="20"/>
        </w:rPr>
        <w:t xml:space="preserve">the </w:t>
      </w:r>
      <w:r w:rsidR="00D709BE" w:rsidRPr="00C10A63">
        <w:rPr>
          <w:rFonts w:ascii="Palatino Linotype" w:eastAsia="Palatino Linotype" w:hAnsi="Palatino Linotype" w:cs="Palatino Linotype"/>
          <w:color w:val="auto"/>
          <w:sz w:val="20"/>
          <w:szCs w:val="20"/>
        </w:rPr>
        <w:t>building</w:t>
      </w:r>
      <w:r w:rsidR="00914112" w:rsidRPr="00C10A63">
        <w:rPr>
          <w:rFonts w:ascii="Palatino Linotype" w:eastAsia="Palatino Linotype" w:hAnsi="Palatino Linotype" w:cs="Palatino Linotype"/>
          <w:color w:val="auto"/>
          <w:sz w:val="20"/>
          <w:szCs w:val="20"/>
        </w:rPr>
        <w:t>’s</w:t>
      </w:r>
      <w:r w:rsidR="00D709BE" w:rsidRPr="00C10A63">
        <w:rPr>
          <w:rFonts w:ascii="Palatino Linotype" w:eastAsia="Palatino Linotype" w:hAnsi="Palatino Linotype" w:cs="Palatino Linotype"/>
          <w:color w:val="auto"/>
          <w:sz w:val="20"/>
          <w:szCs w:val="20"/>
        </w:rPr>
        <w:t xml:space="preserve"> environmental performance during its life</w:t>
      </w:r>
      <w:r w:rsidR="00914112" w:rsidRPr="00C10A63">
        <w:rPr>
          <w:rFonts w:ascii="Palatino Linotype" w:eastAsia="Palatino Linotype" w:hAnsi="Palatino Linotype" w:cs="Palatino Linotype"/>
          <w:color w:val="auto"/>
          <w:sz w:val="20"/>
          <w:szCs w:val="20"/>
        </w:rPr>
        <w:t xml:space="preserve"> </w:t>
      </w:r>
      <w:r w:rsidR="00D709BE" w:rsidRPr="00C10A63">
        <w:rPr>
          <w:rFonts w:ascii="Palatino Linotype" w:eastAsia="Palatino Linotype" w:hAnsi="Palatino Linotype" w:cs="Palatino Linotype"/>
          <w:color w:val="auto"/>
          <w:sz w:val="20"/>
          <w:szCs w:val="20"/>
        </w:rPr>
        <w:t xml:space="preserve">cycle </w:t>
      </w:r>
      <w:r w:rsidR="00D709BE"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{"citationItems":[{"id":"ITEM-1","itemData":{"DOI":"10.1016/j.scs.2020.102294","ISSN":"22106707","abstract":"There is a significant share of greenhouse gas (GHG) emissions attributed to the built environment, either for production or the operation of buildings. Various initiatives are being implemented to reduce the release of GHGs into the atmosphere relying on the evaluation, tracking, recording and verification of GHG emissions and removals. The annual accounting of GHG flows associated with buildings should be conducted in a lifecycle context to ensure that policies are effective at mitigating climate change. Buildings operate for decades and both the climate and electricity grid mix are expected to change significantly during such a time frame. This study aims to support the design of resource- as well as energy-efficient buildings using a sound life cycle assessment (LCA) methodology in the preliminary design stage. A straightforward method that can be applied for a detailed understanding of the effects of climate change and prospective electricity grid mix on building energy use is presented. The novelty of this study was to integrate long-term energy projections in a high temporal resolution LCA for buildings and taking into account different future climates and prospective electricity mixes across Canada. The research integrated the dynamic LCA capabilities directly into a Building Information Model (BIM). Such dynamic considerations as climate and energy mix improves the environmental importance and scientific robustness of LCA metrics. The proposed methodology will assist users to apply a clear framework that helps to define an optimized design alternative through a dynamic energy analysis and future weather forecasting simulation. An example of an actual office building is provided to demonstrate the capabilities and usefulness of the developed integrated framework.","author":[{"dropping-particle":"","family":"Jalaei","given":"Farzad","non-dropping-particle":"","parse-names":false,"suffix":""},{"dropping-particle":"","family":"Guest","given":"Geoffrey","non-dropping-particle":"","parse-names":false,"suffix":""},{"dropping-particle":"","family":"Gaur","given":"Abhishek","non-dropping-particle":"","parse-names":false,"suffix":""},{"dropping-particle":"","family":"Zhang","given":"Jieying","non-dropping-particle":"","parse-names":false,"suffix":""}],"container-title":"Sustainable Cities and Society","id":"ITEM-1","issue":"May","issued":{"date-parts":[["2020"]]},"title":"Exploring the effects that a non-stationary climate and dynamic electricity grid mix has on whole building life cycle assessment: A multi-city comparison","type":"article-journal","volume":"61"},"uris":["http://www.mendeley.com/documents/?uuid=65155802-f7e3-4c55-a644-e27040078ade"]}],"mendeley":{"formattedCitation":"[38]","plainTextFormattedCitation":"[38]","previouslyFormattedCitation":"[38]"},"properties":{"noteIndex":0},"schema":"https://github.com/citation-style-language/schema/raw/master/csl-citation.json"}</w:instrText>
      </w:r>
      <w:r w:rsidR="00D709BE"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[38]</w:t>
      </w:r>
      <w:r w:rsidR="00D709BE" w:rsidRPr="00C10A63">
        <w:rPr>
          <w:rFonts w:ascii="Palatino Linotype" w:eastAsia="Palatino Linotype" w:hAnsi="Palatino Linotype" w:cs="Palatino Linotype"/>
          <w:color w:val="auto"/>
          <w:sz w:val="20"/>
          <w:szCs w:val="20"/>
        </w:rPr>
        <w:fldChar w:fldCharType="end"/>
      </w:r>
      <w:r w:rsidR="00D709BE" w:rsidRPr="00C10A63">
        <w:rPr>
          <w:rFonts w:ascii="Palatino Linotype" w:eastAsia="Palatino Linotype" w:hAnsi="Palatino Linotype" w:cs="Palatino Linotype"/>
          <w:color w:val="auto"/>
          <w:sz w:val="20"/>
          <w:szCs w:val="20"/>
        </w:rPr>
        <w:t xml:space="preserve">. </w:t>
      </w:r>
      <w:r w:rsidR="00914112" w:rsidRPr="00C10A63">
        <w:rPr>
          <w:rFonts w:ascii="Palatino Linotype" w:eastAsia="Palatino Linotype" w:hAnsi="Palatino Linotype" w:cs="Palatino Linotype"/>
          <w:color w:val="auto"/>
          <w:sz w:val="20"/>
          <w:szCs w:val="20"/>
        </w:rPr>
        <w:t>Moreover</w:t>
      </w:r>
      <w:r w:rsidR="00D709BE" w:rsidRPr="00C10A63">
        <w:rPr>
          <w:rFonts w:ascii="Palatino Linotype" w:eastAsia="Palatino Linotype" w:hAnsi="Palatino Linotype" w:cs="Palatino Linotype"/>
          <w:color w:val="auto"/>
          <w:sz w:val="20"/>
          <w:szCs w:val="20"/>
        </w:rPr>
        <w:t xml:space="preserve">, </w:t>
      </w:r>
      <w:r w:rsidR="00914112" w:rsidRPr="00C10A63">
        <w:rPr>
          <w:rFonts w:ascii="Palatino Linotype" w:eastAsia="Palatino Linotype" w:hAnsi="Palatino Linotype" w:cs="Palatino Linotype"/>
          <w:color w:val="auto"/>
          <w:sz w:val="20"/>
          <w:szCs w:val="20"/>
        </w:rPr>
        <w:t xml:space="preserve">by </w:t>
      </w:r>
      <w:r w:rsidR="00D709BE" w:rsidRPr="00C10A63">
        <w:rPr>
          <w:rFonts w:ascii="Palatino Linotype" w:eastAsia="Palatino Linotype" w:hAnsi="Palatino Linotype" w:cs="Palatino Linotype"/>
          <w:color w:val="auto"/>
          <w:sz w:val="20"/>
          <w:szCs w:val="20"/>
        </w:rPr>
        <w:t xml:space="preserve">using BIM as an interface </w:t>
      </w:r>
      <w:r w:rsidR="00914112" w:rsidRPr="00C10A63">
        <w:rPr>
          <w:rFonts w:ascii="Palatino Linotype" w:eastAsia="Palatino Linotype" w:hAnsi="Palatino Linotype" w:cs="Palatino Linotype"/>
          <w:color w:val="auto"/>
          <w:sz w:val="20"/>
          <w:szCs w:val="20"/>
        </w:rPr>
        <w:t xml:space="preserve">during </w:t>
      </w:r>
      <w:r w:rsidR="00D709BE" w:rsidRPr="00C10A63">
        <w:rPr>
          <w:rFonts w:ascii="Palatino Linotype" w:eastAsia="Palatino Linotype" w:hAnsi="Palatino Linotype" w:cs="Palatino Linotype"/>
          <w:color w:val="auto"/>
          <w:sz w:val="20"/>
          <w:szCs w:val="20"/>
        </w:rPr>
        <w:t>building design, architects can improve the sustainable design process by visuali</w:t>
      </w:r>
      <w:r w:rsidR="00A5047E" w:rsidRPr="00C10A63">
        <w:rPr>
          <w:rFonts w:ascii="Palatino Linotype" w:eastAsia="Palatino Linotype" w:hAnsi="Palatino Linotype" w:cs="Palatino Linotype"/>
          <w:color w:val="auto"/>
          <w:sz w:val="20"/>
          <w:szCs w:val="20"/>
        </w:rPr>
        <w:t>z</w:t>
      </w:r>
      <w:r w:rsidR="00D709BE" w:rsidRPr="00C10A63">
        <w:rPr>
          <w:rFonts w:ascii="Palatino Linotype" w:eastAsia="Palatino Linotype" w:hAnsi="Palatino Linotype" w:cs="Palatino Linotype"/>
          <w:color w:val="auto"/>
          <w:sz w:val="20"/>
          <w:szCs w:val="20"/>
        </w:rPr>
        <w:t xml:space="preserve">ing </w:t>
      </w:r>
      <w:r w:rsidR="00FC4795" w:rsidRPr="00C10A63">
        <w:rPr>
          <w:rFonts w:ascii="Palatino Linotype" w:eastAsia="Palatino Linotype" w:hAnsi="Palatino Linotype" w:cs="Palatino Linotype"/>
          <w:color w:val="auto"/>
          <w:sz w:val="20"/>
          <w:szCs w:val="20"/>
        </w:rPr>
        <w:t xml:space="preserve">the </w:t>
      </w:r>
      <w:r w:rsidR="00D709BE" w:rsidRPr="00C10A63">
        <w:rPr>
          <w:rFonts w:ascii="Palatino Linotype" w:eastAsia="Palatino Linotype" w:hAnsi="Palatino Linotype" w:cs="Palatino Linotype"/>
          <w:color w:val="auto"/>
          <w:sz w:val="20"/>
          <w:szCs w:val="20"/>
        </w:rPr>
        <w:t xml:space="preserve">thermal performance of </w:t>
      </w:r>
      <w:r w:rsidR="00914112" w:rsidRPr="00C10A63">
        <w:rPr>
          <w:rFonts w:ascii="Palatino Linotype" w:eastAsia="Palatino Linotype" w:hAnsi="Palatino Linotype" w:cs="Palatino Linotype"/>
          <w:color w:val="auto"/>
          <w:sz w:val="20"/>
          <w:szCs w:val="20"/>
        </w:rPr>
        <w:t xml:space="preserve">individual </w:t>
      </w:r>
      <w:r w:rsidR="00D709BE" w:rsidRPr="00C10A63">
        <w:rPr>
          <w:rFonts w:ascii="Palatino Linotype" w:eastAsia="Palatino Linotype" w:hAnsi="Palatino Linotype" w:cs="Palatino Linotype"/>
          <w:color w:val="auto"/>
          <w:sz w:val="20"/>
          <w:szCs w:val="20"/>
        </w:rPr>
        <w:t xml:space="preserve">building components </w:t>
      </w:r>
      <w:r w:rsidR="00D709BE"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{"citationItems":[{"id":"ITEM-1","itemData":{"DOI":"10.3390/app10175888","ISSN":"20763417","abstract":"This study demonstrates the research and development of a visualization method called thermal performance simulation. The objective of this study is providing the results of thermal performance simulation results into building information modeling (BIM) models, displaying a series of thermal performance results, and enabling stakeholders to use the BIM tool as a common user interface in the early design stage. This method utilizes a combination of object-oriented physical modeling (OOPM) and BIM. To implement the suggested method, a specific BIM authoring tool called the application programming interface (API) was adopted, as well as an external database to maintain the thermal energy performance results from the OOPM tool. Based on this method, this study created a prototype called the thermal energy performance visualization (TEPV). The TEPV translates the information from the external database to the thermal energy performance indicator (TEPI) parameter in the BIM tool. In the TEPI, whenever BIM models are generated for building design, the thermal energy performance results are visualized by color-coding the building components in the BIM models. Visualization of thermal energy performance results enables non-engineers such as architects to explicitly inspect the simulation results. Moreover, the TEPV facilitates architects using BIM as an interface in building design to visualize building thermal energy performance, enhancing their design production at the early design stages.","author":[{"dropping-particle":"","family":"Jeong","given":"Woon Seong","non-dropping-particle":"","parse-names":false,"suffix":""},{"dropping-particle":"","family":"Yan","given":"Wei","non-dropping-particle":"","parse-names":false,"suffix":""},{"dropping-particle":"","family":"Joon Lee","given":"Chang","non-dropping-particle":"","parse-names":false,"suffix":""}],"container-title":"Applied Sciences (Switzerland)","id":"ITEM-1","issue":"17","issued":{"date-parts":[["2020"]]},"title":"Thermal performance visualization using object-oriented physical and building information modeling","type":"article-journal","volume":"10"},"uris":["http://www.mendeley.com/documents/?uuid=fe3e3cc2-e044-4b80-b971-0d081b425d83"]}],"mendeley":{"formattedCitation":"[7]","plainTextFormattedCitation":"[7]","previouslyFormattedCitation":"[7]"},"properties":{"noteIndex":0},"schema":"https://github.com/citation-style-language/schema/raw/master/csl-citation.json"}</w:instrText>
      </w:r>
      <w:r w:rsidR="00D709BE"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[7]</w:t>
      </w:r>
      <w:r w:rsidR="00D709BE" w:rsidRPr="00C10A63">
        <w:rPr>
          <w:rFonts w:ascii="Palatino Linotype" w:eastAsia="Palatino Linotype" w:hAnsi="Palatino Linotype" w:cs="Palatino Linotype"/>
          <w:color w:val="auto"/>
          <w:sz w:val="20"/>
          <w:szCs w:val="20"/>
        </w:rPr>
        <w:fldChar w:fldCharType="end"/>
      </w:r>
      <w:r w:rsidR="00D709BE" w:rsidRPr="00C10A63">
        <w:rPr>
          <w:rFonts w:ascii="Palatino Linotype" w:eastAsia="Palatino Linotype" w:hAnsi="Palatino Linotype" w:cs="Palatino Linotype"/>
          <w:color w:val="auto"/>
          <w:sz w:val="20"/>
          <w:szCs w:val="20"/>
        </w:rPr>
        <w:t>.</w:t>
      </w:r>
      <w:r w:rsidR="00AF78DB" w:rsidRPr="00C10A63">
        <w:rPr>
          <w:rFonts w:ascii="Palatino Linotype" w:eastAsia="Palatino Linotype" w:hAnsi="Palatino Linotype" w:cs="Palatino Linotype"/>
          <w:color w:val="auto"/>
          <w:sz w:val="20"/>
          <w:szCs w:val="20"/>
        </w:rPr>
        <w:t xml:space="preserve"> </w:t>
      </w:r>
      <w:ins w:id="104" w:author="Rasa Džiugaitė-Tumėnienė" w:date="2021-09-24T13:22:00Z">
        <w:r w:rsidR="00C86927" w:rsidRPr="00C86927">
          <w:rPr>
            <w:rFonts w:ascii="Palatino Linotype" w:eastAsia="Palatino Linotype" w:hAnsi="Palatino Linotype" w:cs="Palatino Linotype"/>
            <w:color w:val="auto"/>
            <w:sz w:val="20"/>
            <w:szCs w:val="20"/>
          </w:rPr>
          <w:t>The integration of sustainability assessment into the BIM environment allows designers to assess the level and design of sustainability and implement energy-saving measures at an early design stage more reliably and in a shorter time</w:t>
        </w:r>
        <w:r w:rsidR="00C86927">
          <w:rPr>
            <w:rFonts w:ascii="Palatino Linotype" w:eastAsia="Palatino Linotype" w:hAnsi="Palatino Linotype" w:cs="Palatino Linotype"/>
            <w:color w:val="auto"/>
            <w:sz w:val="20"/>
            <w:szCs w:val="20"/>
          </w:rPr>
          <w:t xml:space="preserve"> </w:t>
        </w:r>
      </w:ins>
      <w:ins w:id="105" w:author="Rasa Džiugaitė-Tumėnienė" w:date="2021-09-24T13:23:00Z">
        <w:r w:rsidR="00C86927">
          <w:rPr>
            <w:rFonts w:ascii="Palatino Linotype" w:eastAsia="Palatino Linotype" w:hAnsi="Palatino Linotype" w:cs="Palatino Linotype"/>
            <w:color w:val="auto"/>
            <w:sz w:val="20"/>
            <w:szCs w:val="20"/>
          </w:rPr>
          <w:fldChar w:fldCharType="begin" w:fldLock="1"/>
        </w:r>
      </w:ins>
      <w:r w:rsidR="00C86927">
        <w:rPr>
          <w:rFonts w:ascii="Palatino Linotype" w:eastAsia="Palatino Linotype" w:hAnsi="Palatino Linotype" w:cs="Palatino Linotype"/>
          <w:color w:val="auto"/>
          <w:sz w:val="20"/>
          <w:szCs w:val="20"/>
        </w:rPr>
        <w:instrText>ADDIN CSL_CITATION {"citationItems":[{"id":"ITEM-1","itemData":{"DOI":"10.3390/su12145731","ISSN":"20711050","abstract":"One of the least used aspects of BIM (Building Information Modeling) is the ability to obtain the energy model of the building using the BIM methodology known as BIM 6D. This digital information model allows simulating the real energy behavior of the building and the improvement in the building’s lighting systems, both natural and artificial, in particular daylighting. In this way, the BIM 6D simulation allows us to make design and operation decisions for the building, not only for new buildings that must be, in accordance with current legislation, NZEB (Nearly Zero-Energy Building) but also for the rehabilitation of existing buildings. Particularly in buildings for sanitary use, BIM 6D allows an exhaustive analysis of the energy impact of said rehabilitation, guiding it towards an improvement in energy and light efficiency, which in turn provides greater quality and comfort in the use of the sustainable building. This subject of study is especially important in public buildings for hospital use. Buildings where energy efficiency and comfort, oriented towards optimal and efficient lighting, are two fundamental criteria highly appreciated by patients and citizens in general. Once the energy model of the building has been obtained, it is possible to study and identify possible alternatives to improve energy efficiency and improve lighting, as well as to analyze the possibilities of incorporating other more efficient forms of renewable energy, such as the use of daylight. In this work we can see how applying a set of simulated improvement actions in BIM 6D achieves an energy saving of 50% in general and up to 13% only by acting on lighting systems, allowing the decarbonization of buildings with high energy consumption, such as hospitals, and in turn, will lead to an improvement in the energy certification of these buildings; thus achieving a better and higher quality of habitability, using more efficient forms of lighting and transforming buildings into more sustainable spaces.","author":[{"dropping-particle":"","family":"Montiel-Santiago","given":"Francisco Javier","non-dropping-particle":"","parse-names":false,"suffix":""},{"dropping-particle":"","family":"Hermoso-Orzáez","given":"Manuel Jesús","non-dropping-particle":"","parse-names":false,"suffix":""},{"dropping-particle":"","family":"Terrados-Cepeda","given":"Julio","non-dropping-particle":"","parse-names":false,"suffix":""}],"container-title":"Sustainability (Switzerland)","id":"ITEM-1","issue":"14","issued":{"date-parts":[["2020"]]},"page":"1-29","title":"Sustainability and energy efficiency: Bim 6d. study of the bim methodology applied to hospital buildings. value of interior lighting and daylight in energy simulation","type":"article-journal","volume":"12"},"uris":["http://www.mendeley.com/documents/?uuid=37a56c24-2d02-4751-92d2-4ef15f366226"]},{"id":"ITEM-2","itemData":{"DOI":"10.3390/buildings11060246","ISSN":"20755309","abstract":"Buildings are responsible for several negative impacts on the environment, most of them related to nonrenewable energy consumption, increasing the concern regarding buildings energy efficiency. In this context, computer software has been used to estimate the energy needs of the built environment, and the Building Information Modelling (BIM) methodology can be used to simplify this process. This study aims to validate a BIM-based framework to streamline the energy analysis of Portuguese buildings, based on the method of the national regulation for the thermal performance of residential buildings. Currently, designers need to spend considerable time assessing all the building characteristics and performing the mandatory calculations for energy performance analysis. It is also intended to link the results of the energy simulation with a Building Sustainability Assessment method—SBToolPT-H. The purpose is to demonstrate how it is possible to benefit from this approach to simultaneously improve building sustainability during the design stage. To do so, different case studies were modelled in Autodesk Revit and exported to a BIM energy tool to perform energy simulation analysis. The results were validated against the official assessment method of the Portuguese thermal regulation and were successfully used to assess the SBToolPT-H energy efficiency category. The research outcomes provide design teams with a reliable BIM-based framework to improve building energy performance and to develop thermal projects while enhancing building sustainability. It also increases the knowledge about the integration of sustainability assessment in the BIM environment, providing new insights for complete integration.","author":[{"dropping-particle":"","family":"Carvalho","given":"José Pedro","non-dropping-particle":"","parse-names":false,"suffix":""},{"dropping-particle":"","family":"Almeida","given":"Manuela","non-dropping-particle":"","parse-names":false,"suffix":""},{"dropping-particle":"","family":"Bragança","given":"Luís","non-dropping-particle":"","parse-names":false,"suffix":""},{"dropping-particle":"","family":"Mateus","given":"Ricardo","non-dropping-particle":"","parse-names":false,"suffix":""}],"container-title":"Buildings","id":"ITEM-2","issue":"6","issued":{"date-parts":[["2021"]]},"page":"1-25","title":"Bim-based energy analysis and sustainability assessment—application to portuguese buildings","type":"article-journal","volume":"11"},"uris":["http://www.mendeley.com/documents/?uuid=6a12763b-1520-485a-b0a7-7a2088fa25f7"]},{"id":"ITEM-3","itemData":{"author":[{"dropping-particle":"","family":"Akhanova","given":"Gulzhanat","non-dropping-particle":"","parse-names":false,"suffix":""},{"dropping-particle":"","family":"Nadeem","given":"Abid","non-dropping-particle":"","parse-names":false,"suffix":""},{"dropping-particle":"","family":"Kim","given":"Jong R","non-dropping-particle":"","parse-names":false,"suffix":""},{"dropping-particle":"","family":"Azhar","given":"Salman","non-dropping-particle":"","parse-names":false,"suffix":""},{"dropping-particle":"","family":"Khalfan","given":"Malik","non-dropping-particle":"","parse-names":false,"suffix":""}],"id":"ITEM-3","issued":{"date-parts":[["2021"]]},"page":"1-25","title":"Building Information Modeling Based Building Sustainability Assessment Framework for Kazakhstan","type":"article-journal"},"uris":["http://www.mendeley.com/documents/?uuid=99c2dc36-7ca3-4074-b0c3-2151ac1d2566"]}],"mendeley":{"formattedCitation":"[39–41]","plainTextFormattedCitation":"[39–41]"},"properties":{"noteIndex":0},"schema":"https://github.com/citation-style-language/schema/raw/master/csl-citation.json"}</w:instrText>
      </w:r>
      <w:r w:rsidR="00C86927">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[39–41]</w:t>
      </w:r>
      <w:ins w:id="106" w:author="Rasa Džiugaitė-Tumėnienė" w:date="2021-09-24T13:23:00Z">
        <w:r w:rsidR="00C86927">
          <w:rPr>
            <w:rFonts w:ascii="Palatino Linotype" w:eastAsia="Palatino Linotype" w:hAnsi="Palatino Linotype" w:cs="Palatino Linotype"/>
            <w:color w:val="auto"/>
            <w:sz w:val="20"/>
            <w:szCs w:val="20"/>
          </w:rPr>
          <w:fldChar w:fldCharType="end"/>
        </w:r>
      </w:ins>
      <w:ins w:id="107" w:author="Rasa Džiugaitė-Tumėnienė" w:date="2021-09-24T13:22:00Z">
        <w:r w:rsidR="00C86927" w:rsidRPr="00C86927">
          <w:rPr>
            <w:rFonts w:ascii="Palatino Linotype" w:eastAsia="Palatino Linotype" w:hAnsi="Palatino Linotype" w:cs="Palatino Linotype"/>
            <w:color w:val="auto"/>
            <w:sz w:val="20"/>
            <w:szCs w:val="20"/>
          </w:rPr>
          <w:t>.</w:t>
        </w:r>
      </w:ins>
      <w:ins w:id="108" w:author="Rasa Džiugaitė-Tumėnienė" w:date="2021-09-24T13:23:00Z">
        <w:r w:rsidR="00C86927">
          <w:rPr>
            <w:rFonts w:ascii="Palatino Linotype" w:eastAsia="Palatino Linotype" w:hAnsi="Palatino Linotype" w:cs="Palatino Linotype"/>
            <w:color w:val="auto"/>
            <w:sz w:val="20"/>
            <w:szCs w:val="20"/>
          </w:rPr>
          <w:t xml:space="preserve"> </w:t>
        </w:r>
      </w:ins>
      <w:r w:rsidR="0058543A" w:rsidRPr="00C10A63">
        <w:rPr>
          <w:rFonts w:ascii="Palatino Linotype" w:eastAsia="Palatino Linotype" w:hAnsi="Palatino Linotype" w:cs="Palatino Linotype"/>
          <w:color w:val="auto"/>
          <w:sz w:val="20"/>
          <w:szCs w:val="20"/>
        </w:rPr>
        <w:t xml:space="preserve">BIM-based energy performance simulations improve the decision-making process regarding overall sustainability </w:t>
      </w:r>
      <w:r w:rsidR="0058543A"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{"citationItems":[{"id":"ITEM-1","itemData":{"DOI":"doi:10.3390/su12187507","abstract":"The increasing concentration of human activities in cities has been leading to a worsening in air quality, thus negatively affecting the lives and health of humans living in urban contexts. Transport is one of the main sources of pollution in such environments. Several local authorities have therefore implemented strict traffic-restriction measures. The aim of this paper is to evaluate the effectiveness and limitations of these interventions, by analyzing the relationship between traffic flows and air quality. The used dataset contains concentrations of NO, NO2, NOx and PM10, vehicle counts and meteorology, all collected during the COVID-19 lockdown in the city of Padova (Italy), in which severe limitations to contain the spread of the virus simulated long and large-scale traffic restrictions in normal conditions. In particular, statistical tests, correlation analyses and multivariate linear regression models were applied to non-rainy days in 2020, 2018 and 2017, in order to isolate the effect of traffic. Analysis indicated that vehicle flows significantly affect NO, NO2, and NOx concentrations, although no evidence of a relationship between traffic and PM10 was highlighted. According to this perspective, measures to limit traffic flows seem to be effective in improving air quality only in terms of reducing nitrogen oxide.","author":[{"dropping-particle":"","family":"Carlo Iapige De Gaetani, Andrea Macchi","given":"Pasquale Perri","non-dropping-particle":"","parse-names":false,"suffix":""}],"container-title":"Sustainability (Switzerland)","id":"ITEM-1","issue":"21","issued":{"date-parts":[["2020"]]},"page":"1-19","title":"Joint Analysis of Cost and Energy Savings for Preliminary Design Alternative Assessment","type":"article-journal","volume":"12"},"uris":["http://www.mendeley.com/documents/?uuid=5dc01f4e-e193-47f2-be6e-53f4e08c0684"]}],"mendeley":{"formattedCitation":"[42]","plainTextFormattedCitation":"[42]","previouslyFormattedCitation":"[39]"},"properties":{"noteIndex":0},"schema":"https://github.com/citation-style-language/schema/raw/master/csl-citation.json"}</w:instrText>
      </w:r>
      <w:r w:rsidR="0058543A"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[42]</w:t>
      </w:r>
      <w:r w:rsidR="0058543A" w:rsidRPr="00C10A63">
        <w:rPr>
          <w:rFonts w:ascii="Palatino Linotype" w:eastAsia="Palatino Linotype" w:hAnsi="Palatino Linotype" w:cs="Palatino Linotype"/>
          <w:color w:val="auto"/>
          <w:sz w:val="20"/>
          <w:szCs w:val="20"/>
        </w:rPr>
        <w:fldChar w:fldCharType="end"/>
      </w:r>
      <w:r w:rsidR="005D16A4" w:rsidRPr="00C10A63">
        <w:rPr>
          <w:rFonts w:ascii="Palatino Linotype" w:eastAsia="Palatino Linotype" w:hAnsi="Palatino Linotype" w:cs="Palatino Linotype"/>
          <w:color w:val="auto"/>
          <w:sz w:val="20"/>
          <w:szCs w:val="20"/>
        </w:rPr>
        <w:t xml:space="preserve">, </w:t>
      </w:r>
      <w:r w:rsidR="005D16A4"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{"citationItems":[{"id":"ITEM-1","itemData":{"DOI":"10.1007/s42107-020-00270-y","ISBN":"0123456789","ISSN":"2522011X","abstract":"The construction sector has a major contribution to resource depletion, high energy consumption and a high negative impact on the environment; hence, the need to improve sustainability in the construction sector has appeared. In this study, Building Information Modeling (BIM) technology is adopted as one of the modern techniques that contribute significantly in improve sustainability. This research aims to investigate around the impact of design parameter alternatives (orientation, window-to-wall ratio, window glass type) on electric energy performance and electric energy cost, study the role of BIM tools in water usage analysis and increase water efficiency and investigate the capabilities provided by BIM tools to improve natural ventilation. Educational project (Deanship building) of Agriculture College at Diyala University is considered as a case study. The result that illustrates the most effective alternatives is window-to-wall ratio with energy-saving around (21,439 kWh/year) and cost-saving around (1929$/year) as well as illustrates water usage indoor around (1,530,385 L/year) and outdoor around (1,063,385 L/year) and indoor water saving around (17.7%) based on fixture efficiency. Also, the results show BIM tools very useful in improving natural ventilation.","author":[{"dropping-particle":"","family":"Taha","given":"Farah Faaq","non-dropping-particle":"","parse-names":false,"suffix":""},{"dropping-particle":"","family":"Hatem","given":"Wadhah Amer","non-dropping-particle":"","parse-names":false,"suffix":""},{"dropping-particle":"","family":"Jasim","given":"Nidal Adnan","non-dropping-particle":"","parse-names":false,"suffix":""}],"container-title":"Asian Journal of Civil Engineering","id":"ITEM-1","issue":"7","issued":{"date-parts":[["2020"]]},"page":"1205-1215","publisher":"Springer International Publishing","title":"Utilizing BIM technology to improve sustainability analyses for Iraqi Construction Projects","type":"article-journal","volume":"21"},"uris":["http://www.mendeley.com/documents/?uuid=2ce0ce7e-c6c5-4d4b-a5ea-8ea9612eb67a"]}],"mendeley":{"formattedCitation":"[43]","plainTextFormattedCitation":"[43]","previouslyFormattedCitation":"[40]"},"properties":{"noteIndex":0},"schema":"https://github.com/citation-style-language/schema/raw/master/csl-citation.json"}</w:instrText>
      </w:r>
      <w:r w:rsidR="005D16A4"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[43]</w:t>
      </w:r>
      <w:r w:rsidR="005D16A4" w:rsidRPr="00C10A63">
        <w:rPr>
          <w:rFonts w:ascii="Palatino Linotype" w:eastAsia="Palatino Linotype" w:hAnsi="Palatino Linotype" w:cs="Palatino Linotype"/>
          <w:color w:val="auto"/>
          <w:sz w:val="20"/>
          <w:szCs w:val="20"/>
        </w:rPr>
        <w:fldChar w:fldCharType="end"/>
      </w:r>
      <w:r w:rsidR="0058543A" w:rsidRPr="00C10A63">
        <w:rPr>
          <w:rFonts w:ascii="Palatino Linotype" w:eastAsia="Palatino Linotype" w:hAnsi="Palatino Linotype" w:cs="Palatino Linotype"/>
          <w:color w:val="auto"/>
          <w:sz w:val="20"/>
          <w:szCs w:val="20"/>
        </w:rPr>
        <w:t>.</w:t>
      </w:r>
      <w:r w:rsidR="00AF78DB" w:rsidRPr="00C10A63">
        <w:rPr>
          <w:rFonts w:ascii="Palatino Linotype" w:eastAsia="Palatino Linotype" w:hAnsi="Palatino Linotype" w:cs="Palatino Linotype"/>
          <w:color w:val="auto"/>
          <w:sz w:val="20"/>
          <w:szCs w:val="20"/>
        </w:rPr>
        <w:t xml:space="preserve"> </w:t>
      </w:r>
      <w:r w:rsidR="00914112" w:rsidRPr="00C10A63">
        <w:rPr>
          <w:rFonts w:ascii="Palatino Linotype" w:eastAsia="Palatino Linotype" w:hAnsi="Palatino Linotype" w:cs="Palatino Linotype"/>
          <w:color w:val="auto"/>
          <w:sz w:val="20"/>
          <w:szCs w:val="20"/>
        </w:rPr>
        <w:t xml:space="preserve">The </w:t>
      </w:r>
      <w:r w:rsidR="005D16A4" w:rsidRPr="00C10A63">
        <w:rPr>
          <w:rFonts w:ascii="Palatino Linotype" w:eastAsia="Palatino Linotype" w:hAnsi="Palatino Linotype" w:cs="Palatino Linotype"/>
          <w:color w:val="auto"/>
          <w:sz w:val="20"/>
          <w:szCs w:val="20"/>
        </w:rPr>
        <w:t xml:space="preserve">BIM platform can be exploited </w:t>
      </w:r>
      <w:r w:rsidR="00914112" w:rsidRPr="00C10A63">
        <w:rPr>
          <w:rFonts w:ascii="Palatino Linotype" w:eastAsia="Palatino Linotype" w:hAnsi="Palatino Linotype" w:cs="Palatino Linotype"/>
          <w:color w:val="auto"/>
          <w:sz w:val="20"/>
          <w:szCs w:val="20"/>
        </w:rPr>
        <w:t xml:space="preserve">to ensure the </w:t>
      </w:r>
      <w:r w:rsidR="005D16A4" w:rsidRPr="00C10A63">
        <w:rPr>
          <w:rFonts w:ascii="Palatino Linotype" w:eastAsia="Palatino Linotype" w:hAnsi="Palatino Linotype" w:cs="Palatino Linotype"/>
          <w:color w:val="auto"/>
          <w:sz w:val="20"/>
          <w:szCs w:val="20"/>
        </w:rPr>
        <w:t>more sustainable design of buildings throug</w:t>
      </w:r>
      <w:r w:rsidR="00FC4795" w:rsidRPr="00C10A63">
        <w:rPr>
          <w:rFonts w:ascii="Palatino Linotype" w:eastAsia="Palatino Linotype" w:hAnsi="Palatino Linotype" w:cs="Palatino Linotype"/>
          <w:color w:val="auto"/>
          <w:sz w:val="20"/>
          <w:szCs w:val="20"/>
        </w:rPr>
        <w:t>h</w:t>
      </w:r>
      <w:r w:rsidR="005D16A4" w:rsidRPr="00C10A63">
        <w:rPr>
          <w:rFonts w:ascii="Palatino Linotype" w:eastAsia="Palatino Linotype" w:hAnsi="Palatino Linotype" w:cs="Palatino Linotype"/>
          <w:color w:val="auto"/>
          <w:sz w:val="20"/>
          <w:szCs w:val="20"/>
        </w:rPr>
        <w:t xml:space="preserve"> </w:t>
      </w:r>
      <w:r w:rsidR="00914112" w:rsidRPr="00C10A63">
        <w:rPr>
          <w:rFonts w:ascii="Palatino Linotype" w:eastAsia="Palatino Linotype" w:hAnsi="Palatino Linotype" w:cs="Palatino Linotype"/>
          <w:color w:val="auto"/>
          <w:sz w:val="20"/>
          <w:szCs w:val="20"/>
        </w:rPr>
        <w:t xml:space="preserve">the integration of </w:t>
      </w:r>
      <w:r w:rsidR="005D16A4" w:rsidRPr="00C10A63">
        <w:rPr>
          <w:rFonts w:ascii="Palatino Linotype" w:eastAsia="Palatino Linotype" w:hAnsi="Palatino Linotype" w:cs="Palatino Linotype"/>
          <w:color w:val="auto"/>
          <w:sz w:val="20"/>
          <w:szCs w:val="20"/>
        </w:rPr>
        <w:t xml:space="preserve">technologies </w:t>
      </w:r>
      <w:r w:rsidR="00914112" w:rsidRPr="00C10A63">
        <w:rPr>
          <w:rFonts w:ascii="Palatino Linotype" w:eastAsia="Palatino Linotype" w:hAnsi="Palatino Linotype" w:cs="Palatino Linotype"/>
          <w:color w:val="auto"/>
          <w:sz w:val="20"/>
          <w:szCs w:val="20"/>
        </w:rPr>
        <w:t xml:space="preserve">that use </w:t>
      </w:r>
      <w:r w:rsidR="005D16A4" w:rsidRPr="00C10A63">
        <w:rPr>
          <w:rFonts w:ascii="Palatino Linotype" w:eastAsia="Palatino Linotype" w:hAnsi="Palatino Linotype" w:cs="Palatino Linotype"/>
          <w:color w:val="auto"/>
          <w:sz w:val="20"/>
          <w:szCs w:val="20"/>
        </w:rPr>
        <w:t xml:space="preserve">renewable energy sources, </w:t>
      </w:r>
      <w:r w:rsidR="00914112" w:rsidRPr="00C10A63">
        <w:rPr>
          <w:rFonts w:ascii="Palatino Linotype" w:eastAsia="Palatino Linotype" w:hAnsi="Palatino Linotype" w:cs="Palatino Linotype"/>
          <w:color w:val="auto"/>
          <w:sz w:val="20"/>
          <w:szCs w:val="20"/>
        </w:rPr>
        <w:t>e.g.,</w:t>
      </w:r>
      <w:r w:rsidR="005D16A4" w:rsidRPr="00C10A63">
        <w:rPr>
          <w:rFonts w:ascii="Palatino Linotype" w:eastAsia="Palatino Linotype" w:hAnsi="Palatino Linotype" w:cs="Palatino Linotype"/>
          <w:color w:val="auto"/>
          <w:sz w:val="20"/>
          <w:szCs w:val="20"/>
        </w:rPr>
        <w:t xml:space="preserve"> facilitating the design of complex PV layouts on facades </w:t>
      </w:r>
      <w:r w:rsidR="005D16A4"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{"citationItems":[{"id":"ITEM-1","itemData":{"DOI":"10.1016/j.enbuild.2020.109953","ISSN":"03787788","abstract":"Photovoltaic (PV) energy is a promising source of clean energy that can contribute to the development of sustainable cities and the mitigation of global warming. Conventionally, PV modules were only considered for installation on the rooftop of buildings. However, nowadays there are various types of PV modules that can be installed on different surfaces of buildings, such as curtain walls, windows, and balconies. Given that the productivity of the PV system depends heavily on the layout design (i.e., the size, type, location, and orientation of the modules), it is imperative to perform detailed simulation of radiation potential on different surfaces of the buildings to find the most efficient PV layout. Existing simulation methods, which mostly use only the geometric model of buildings, cannot discriminate between different types of building surfaces. As a result, these methods cannot be used to design PV layouts where different types of surface-restricted PV modules (e.g., PV modules that can be installed on windows) are incorporated. Therefore, this research builds on the advent of Building Information Modeling (BIM) to develop a parametric modeling platform for the design of surface-specific PV module layout on the entire skin of buildings using the surface properties of the BIM model. Using this platform, designers will be able to (1) perform radiation simulation on a combination of desired surfaces of buildings, (2) study the impact of various design characteristics (e.g., size and orientation), (3) develop complex scenarios for the layout of PV modules on the buildings, and (4) perform detailed cost-benefit analysis of each scenario. A prototype is developed using Dynamo visual programming platform to demonstrate the feasibility of the proposed method. A case study is presented for a tall building in Montreal, Canada. Various scenarios are developed and systematically compared from energy and cost perspectives. The case study demonstrated the potentials of the developed platform for the development and in-depth analysis of complex scenarios for the layout of PV modules on building skin. This research contributes to the body of knowledge by demonstrating how BIM can be leveraged towards a more sustainable design of buildings through facilitating the design of complex PV layouts on building skin.","author":[{"dropping-particle":"","family":"Salimzadeh","given":"Negar","non-dropping-particle":"","parse-names":false,"suffix":""},{"dropping-particle":"","family":"Vahdatikhaki","given":"Faridaddin","non-dropping-particle":"","parse-names":false,"suffix":""},{"dropping-particle":"","family":"Hammad","given":"Amin","non-dropping-particle":"","parse-names":false,"suffix":""}],"container-title":"Energy and Buildings","id":"ITEM-1","issued":{"date-parts":[["2020"]]},"page":"109953","publisher":"Elsevier B.V.","title":"Parametric modeling and surface-specific sensitivity analysis of PV module layout on building skin using BIM","type":"article-journal","volume":"216"},"uris":["http://www.mendeley.com/documents/?uuid=2a99017b-1dd1-4bf2-8074-479a77665e4d"]}],"mendeley":{"formattedCitation":"[5]","plainTextFormattedCitation":"[5]","previouslyFormattedCitation":"[5]"},"properties":{"noteIndex":0},"schema":"https://github.com/citation-style-language/schema/raw/master/csl-citation.json"}</w:instrText>
      </w:r>
      <w:r w:rsidR="005D16A4"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[5]</w:t>
      </w:r>
      <w:r w:rsidR="005D16A4" w:rsidRPr="00C10A63">
        <w:rPr>
          <w:rFonts w:ascii="Palatino Linotype" w:eastAsia="Palatino Linotype" w:hAnsi="Palatino Linotype" w:cs="Palatino Linotype"/>
          <w:color w:val="auto"/>
          <w:sz w:val="20"/>
          <w:szCs w:val="20"/>
        </w:rPr>
        <w:fldChar w:fldCharType="end"/>
      </w:r>
      <w:r w:rsidR="005D16A4" w:rsidRPr="00C10A63">
        <w:rPr>
          <w:rFonts w:ascii="Palatino Linotype" w:eastAsia="Palatino Linotype" w:hAnsi="Palatino Linotype" w:cs="Palatino Linotype"/>
          <w:color w:val="auto"/>
          <w:sz w:val="20"/>
          <w:szCs w:val="20"/>
        </w:rPr>
        <w:t xml:space="preserve">. </w:t>
      </w:r>
      <w:r w:rsidR="00AF78DB" w:rsidRPr="00C10A63">
        <w:rPr>
          <w:rFonts w:ascii="Palatino Linotype" w:eastAsia="Palatino Linotype" w:hAnsi="Palatino Linotype" w:cs="Palatino Linotype"/>
          <w:color w:val="auto"/>
          <w:sz w:val="20"/>
          <w:szCs w:val="20"/>
        </w:rPr>
        <w:t>Using</w:t>
      </w:r>
      <w:r w:rsidR="0020791C" w:rsidRPr="00C10A63">
        <w:rPr>
          <w:rFonts w:ascii="Palatino Linotype" w:eastAsia="Palatino Linotype" w:hAnsi="Palatino Linotype" w:cs="Palatino Linotype"/>
          <w:color w:val="auto"/>
          <w:sz w:val="20"/>
          <w:szCs w:val="20"/>
        </w:rPr>
        <w:t xml:space="preserve"> </w:t>
      </w:r>
      <w:r w:rsidR="00AF78DB" w:rsidRPr="00C10A63">
        <w:rPr>
          <w:rFonts w:ascii="Palatino Linotype" w:eastAsia="Palatino Linotype" w:hAnsi="Palatino Linotype" w:cs="Palatino Linotype"/>
          <w:color w:val="auto"/>
          <w:sz w:val="20"/>
          <w:szCs w:val="20"/>
        </w:rPr>
        <w:t>IFC-based BIM data for</w:t>
      </w:r>
      <w:r w:rsidR="00914112" w:rsidRPr="00C10A63">
        <w:rPr>
          <w:rFonts w:ascii="Palatino Linotype" w:eastAsia="Palatino Linotype" w:hAnsi="Palatino Linotype" w:cs="Palatino Linotype"/>
          <w:color w:val="auto"/>
          <w:sz w:val="20"/>
          <w:szCs w:val="20"/>
        </w:rPr>
        <w:t xml:space="preserve"> the</w:t>
      </w:r>
      <w:r w:rsidR="00AF78DB" w:rsidRPr="00C10A63">
        <w:rPr>
          <w:rFonts w:ascii="Palatino Linotype" w:eastAsia="Palatino Linotype" w:hAnsi="Palatino Linotype" w:cs="Palatino Linotype"/>
          <w:color w:val="auto"/>
          <w:sz w:val="20"/>
          <w:szCs w:val="20"/>
        </w:rPr>
        <w:t xml:space="preserve"> automated generation of control strategies </w:t>
      </w:r>
      <w:r w:rsidR="00914112" w:rsidRPr="00C10A63">
        <w:rPr>
          <w:rFonts w:ascii="Palatino Linotype" w:eastAsia="Palatino Linotype" w:hAnsi="Palatino Linotype" w:cs="Palatino Linotype"/>
          <w:color w:val="auto"/>
          <w:sz w:val="20"/>
          <w:szCs w:val="20"/>
        </w:rPr>
        <w:t xml:space="preserve">when </w:t>
      </w:r>
      <w:r w:rsidR="00AF78DB" w:rsidRPr="00C10A63">
        <w:rPr>
          <w:rFonts w:ascii="Palatino Linotype" w:eastAsia="Palatino Linotype" w:hAnsi="Palatino Linotype" w:cs="Palatino Linotype"/>
          <w:color w:val="auto"/>
          <w:sz w:val="20"/>
          <w:szCs w:val="20"/>
        </w:rPr>
        <w:t>building energy systems increases the overall quality of the building operation and reduces operation</w:t>
      </w:r>
      <w:r w:rsidR="00914112" w:rsidRPr="00C10A63">
        <w:rPr>
          <w:rFonts w:ascii="Palatino Linotype" w:eastAsia="Palatino Linotype" w:hAnsi="Palatino Linotype" w:cs="Palatino Linotype"/>
          <w:color w:val="auto"/>
          <w:sz w:val="20"/>
          <w:szCs w:val="20"/>
        </w:rPr>
        <w:t>al</w:t>
      </w:r>
      <w:r w:rsidR="00AF78DB" w:rsidRPr="00C10A63">
        <w:rPr>
          <w:rFonts w:ascii="Palatino Linotype" w:eastAsia="Palatino Linotype" w:hAnsi="Palatino Linotype" w:cs="Palatino Linotype"/>
          <w:color w:val="auto"/>
          <w:sz w:val="20"/>
          <w:szCs w:val="20"/>
        </w:rPr>
        <w:t xml:space="preserve"> costs </w:t>
      </w:r>
      <w:r w:rsidR="00AF78DB"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ISBN":"4366488256","author":[{"dropping-particle":"","family":"Sporr","given":"Andreas","non-dropping-particle":"","parse-names":false,"suffix":""},{"dropping-particle":"","family":"Zucker","given":"Gerhard","non-dropping-particle":"","parse-names":false,"suffix":""},{"dropping-particle":"","family":"Hofmann","given":"René","non-dropping-particle":"","parse-names":false,"suffix":""}],"container-title":"Energies","id":"ITEM-1","issued":{"date-parts":[["2020"]]},"page":"4403","title":"Automatically Creating HVAC Control Strategies Provisioning and Distribution","type":"article-journal","volume":"13"},"uris":["http://www.mendeley.com/documents/?uuid=02c689e9-0182-4570-a1b8-6619e46d0f65"]}],"mendeley":{"formattedCitation":"[44]","plainTextFormattedCitation":"[44]","previouslyFormattedCitation":"[41]"},"properties":{"noteIndex":0},"schema":"https://github.com/citation-style-language/schema/raw/master/csl-citation.json"}</w:instrText>
      </w:r>
      <w:r w:rsidR="00AF78DB"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[44]</w:t>
      </w:r>
      <w:r w:rsidR="00AF78DB" w:rsidRPr="00C10A63">
        <w:rPr>
          <w:rFonts w:ascii="Palatino Linotype" w:eastAsia="Palatino Linotype" w:hAnsi="Palatino Linotype" w:cs="Palatino Linotype"/>
          <w:color w:val="auto"/>
          <w:sz w:val="20"/>
          <w:szCs w:val="20"/>
        </w:rPr>
        <w:fldChar w:fldCharType="end"/>
      </w:r>
      <w:r w:rsidR="00AF78DB" w:rsidRPr="00C10A63">
        <w:rPr>
          <w:rFonts w:ascii="Palatino Linotype" w:eastAsia="Palatino Linotype" w:hAnsi="Palatino Linotype" w:cs="Palatino Linotype"/>
          <w:color w:val="auto"/>
          <w:sz w:val="20"/>
          <w:szCs w:val="20"/>
        </w:rPr>
        <w:t>.</w:t>
      </w:r>
    </w:p>
    <w:p w14:paraId="3285EE43" w14:textId="7C148B66" w:rsidR="00030BC0" w:rsidRPr="00C10A63" w:rsidRDefault="00914112" w:rsidP="00914112">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Al</w:t>
      </w:r>
      <w:r w:rsidR="00A3664E" w:rsidRPr="00C10A63">
        <w:rPr>
          <w:rFonts w:ascii="Palatino Linotype" w:eastAsia="Palatino Linotype" w:hAnsi="Palatino Linotype" w:cs="Palatino Linotype"/>
          <w:color w:val="auto"/>
          <w:sz w:val="20"/>
          <w:szCs w:val="20"/>
        </w:rPr>
        <w:t>though</w:t>
      </w:r>
      <w:r w:rsidR="0020791C" w:rsidRPr="00C10A63">
        <w:rPr>
          <w:rFonts w:ascii="Palatino Linotype" w:eastAsia="Palatino Linotype" w:hAnsi="Palatino Linotype" w:cs="Palatino Linotype"/>
          <w:color w:val="auto"/>
          <w:sz w:val="20"/>
          <w:szCs w:val="20"/>
        </w:rPr>
        <w:t xml:space="preserve"> many software tools </w:t>
      </w:r>
      <w:proofErr w:type="gramStart"/>
      <w:r w:rsidR="0020791C" w:rsidRPr="00C10A63">
        <w:rPr>
          <w:rFonts w:ascii="Palatino Linotype" w:eastAsia="Palatino Linotype" w:hAnsi="Palatino Linotype" w:cs="Palatino Linotype"/>
          <w:color w:val="auto"/>
          <w:sz w:val="20"/>
          <w:szCs w:val="20"/>
        </w:rPr>
        <w:t xml:space="preserve">can </w:t>
      </w:r>
      <w:r w:rsidRPr="00C10A63">
        <w:rPr>
          <w:rFonts w:ascii="Palatino Linotype" w:eastAsia="Palatino Linotype" w:hAnsi="Palatino Linotype" w:cs="Palatino Linotype"/>
          <w:color w:val="auto"/>
          <w:sz w:val="20"/>
          <w:szCs w:val="20"/>
        </w:rPr>
        <w:t>be used</w:t>
      </w:r>
      <w:proofErr w:type="gramEnd"/>
      <w:r w:rsidRPr="00C10A63">
        <w:rPr>
          <w:rFonts w:ascii="Palatino Linotype" w:eastAsia="Palatino Linotype" w:hAnsi="Palatino Linotype" w:cs="Palatino Linotype"/>
          <w:color w:val="auto"/>
          <w:sz w:val="20"/>
          <w:szCs w:val="20"/>
        </w:rPr>
        <w:t xml:space="preserve"> to </w:t>
      </w:r>
      <w:r w:rsidR="0020791C" w:rsidRPr="00C10A63">
        <w:rPr>
          <w:rFonts w:ascii="Palatino Linotype" w:eastAsia="Palatino Linotype" w:hAnsi="Palatino Linotype" w:cs="Palatino Linotype"/>
          <w:color w:val="auto"/>
          <w:sz w:val="20"/>
          <w:szCs w:val="20"/>
        </w:rPr>
        <w:t xml:space="preserve">perform dynamic energy modeling and analysis, the design goal and the actual energy efficiency </w:t>
      </w:r>
      <w:r w:rsidR="00FC4795" w:rsidRPr="00C10A63">
        <w:rPr>
          <w:rFonts w:ascii="Palatino Linotype" w:eastAsia="Palatino Linotype" w:hAnsi="Palatino Linotype" w:cs="Palatino Linotype"/>
          <w:color w:val="auto"/>
          <w:sz w:val="20"/>
          <w:szCs w:val="20"/>
        </w:rPr>
        <w:t>do not coincide</w:t>
      </w:r>
      <w:r w:rsidR="0020791C" w:rsidRPr="00C10A63">
        <w:rPr>
          <w:rFonts w:ascii="Palatino Linotype" w:eastAsia="Palatino Linotype" w:hAnsi="Palatino Linotype" w:cs="Palatino Linotype"/>
          <w:color w:val="auto"/>
          <w:sz w:val="20"/>
          <w:szCs w:val="20"/>
        </w:rPr>
        <w:t xml:space="preserve">. A review of the </w:t>
      </w:r>
      <w:r w:rsidRPr="00C10A63">
        <w:rPr>
          <w:rFonts w:ascii="Palatino Linotype" w:eastAsia="Palatino Linotype" w:hAnsi="Palatino Linotype" w:cs="Palatino Linotype"/>
          <w:color w:val="auto"/>
          <w:sz w:val="20"/>
          <w:szCs w:val="20"/>
        </w:rPr>
        <w:t xml:space="preserve">studies </w:t>
      </w:r>
      <w:r w:rsidR="002C3271"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mendeley":{"formattedCitation":"[30]","plainTextFormattedCitation":"[30]","previouslyFormattedCitation":"[30]"},"properties":{"noteIndex":0},"schema":"https://github.com/citation-style-language/schema/raw/master/csl-citation.json"}</w:instrText>
      </w:r>
      <w:r w:rsidR="002C3271"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[30]</w:t>
      </w:r>
      <w:r w:rsidR="002C3271" w:rsidRPr="00C10A63">
        <w:rPr>
          <w:rFonts w:ascii="Palatino Linotype" w:eastAsia="Palatino Linotype" w:hAnsi="Palatino Linotype" w:cs="Palatino Linotype"/>
          <w:color w:val="auto"/>
          <w:sz w:val="20"/>
          <w:szCs w:val="20"/>
        </w:rPr>
        <w:fldChar w:fldCharType="end"/>
      </w:r>
      <w:r w:rsidR="002C3271" w:rsidRPr="00C10A63">
        <w:rPr>
          <w:rFonts w:ascii="Palatino Linotype" w:eastAsia="Palatino Linotype" w:hAnsi="Palatino Linotype" w:cs="Palatino Linotype"/>
          <w:color w:val="auto"/>
          <w:sz w:val="20"/>
          <w:szCs w:val="20"/>
        </w:rPr>
        <w:t xml:space="preserve">, </w:t>
      </w:r>
      <w:r w:rsidR="002C3271"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Engineering","id":"ITEM-1","issue":"January","issued":{"date-parts":[["2019"]]},"page":"100755","publisher":"Elsevier Ltd","title":"Building information modeling for facilities management: A literature review and future research directions","type":"article-journal","volume":"24"},"uris":["http://www.mendeley.com/documents/?uuid=9916dc3b-971a-4a75-9b0c-7c1441c8032d"]}],"mendeley":{"formattedCitation":"[16]","plainTextFormattedCitation":"[16]","previouslyFormattedCitation":"[16]"},"properties":{"noteIndex":0},"schema":"https://github.com/citation-style-language/schema/raw/master/csl-citation.json"}</w:instrText>
      </w:r>
      <w:r w:rsidR="002C3271"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[16]</w:t>
      </w:r>
      <w:r w:rsidR="002C3271" w:rsidRPr="00C10A63">
        <w:rPr>
          <w:rFonts w:ascii="Palatino Linotype" w:eastAsia="Palatino Linotype" w:hAnsi="Palatino Linotype" w:cs="Palatino Linotype"/>
          <w:color w:val="auto"/>
          <w:sz w:val="20"/>
          <w:szCs w:val="20"/>
        </w:rPr>
        <w:fldChar w:fldCharType="end"/>
      </w:r>
      <w:r w:rsidR="00A46CB3" w:rsidRPr="00C10A63">
        <w:rPr>
          <w:rFonts w:ascii="Palatino Linotype" w:eastAsia="Palatino Linotype" w:hAnsi="Palatino Linotype" w:cs="Palatino Linotype"/>
          <w:color w:val="auto"/>
          <w:sz w:val="20"/>
          <w:szCs w:val="20"/>
        </w:rPr>
        <w:t xml:space="preserve">, </w:t>
      </w:r>
      <w:r w:rsidR="00A46CB3"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Construction","id":"ITEM-1","issue":"March","issued":{"date-parts":[["2018"]]},"page":"312-326","publisher":"Elsevier","title":"Digitisation in facilities management: A literature review and future research directions","type":"article-journal","volume":"92"},"uris":["http://www.mendeley.com/documents/?uuid=5b8c82d8-1641-4dc9-8bfd-79887c292c0d"]}],"mendeley":{"formattedCitation":"[17]","plainTextFormattedCitation":"[17]","previouslyFormattedCitation":"[17]"},"properties":{"noteIndex":0},"schema":"https://github.com/citation-style-language/schema/raw/master/csl-citation.json"}</w:instrText>
      </w:r>
      <w:r w:rsidR="00A46CB3"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[17]</w:t>
      </w:r>
      <w:r w:rsidR="00A46CB3" w:rsidRPr="00C10A63">
        <w:rPr>
          <w:rFonts w:ascii="Palatino Linotype" w:eastAsia="Palatino Linotype" w:hAnsi="Palatino Linotype" w:cs="Palatino Linotype"/>
          <w:color w:val="auto"/>
          <w:sz w:val="20"/>
          <w:szCs w:val="20"/>
        </w:rPr>
        <w:fldChar w:fldCharType="end"/>
      </w:r>
      <w:r w:rsidR="0020791C" w:rsidRPr="00C10A63">
        <w:rPr>
          <w:rFonts w:ascii="Palatino Linotype" w:eastAsia="Palatino Linotype" w:hAnsi="Palatino Linotype" w:cs="Palatino Linotype"/>
          <w:color w:val="auto"/>
          <w:sz w:val="20"/>
          <w:szCs w:val="20"/>
        </w:rPr>
        <w:t xml:space="preserve"> showed an increasing focus</w:t>
      </w:r>
      <w:r w:rsidR="00FC4795" w:rsidRPr="00C10A63">
        <w:rPr>
          <w:rFonts w:ascii="Palatino Linotype" w:eastAsia="Palatino Linotype" w:hAnsi="Palatino Linotype" w:cs="Palatino Linotype"/>
          <w:color w:val="auto"/>
          <w:sz w:val="20"/>
          <w:szCs w:val="20"/>
        </w:rPr>
        <w:t xml:space="preserve"> of energy modelers</w:t>
      </w:r>
      <w:r w:rsidR="0020791C" w:rsidRPr="00C10A63">
        <w:rPr>
          <w:rFonts w:ascii="Palatino Linotype" w:eastAsia="Palatino Linotype" w:hAnsi="Palatino Linotype" w:cs="Palatino Linotype"/>
          <w:color w:val="auto"/>
          <w:sz w:val="20"/>
          <w:szCs w:val="20"/>
        </w:rPr>
        <w:t xml:space="preserve"> on the operation and maintenance (O&amp;M) phase of the whole building life cycle. </w:t>
      </w:r>
      <w:ins w:id="109" w:author="Tatjana Vilutienė" w:date="2021-09-22T19:18:00Z">
        <w:r w:rsidR="00490129" w:rsidRPr="00C10A63">
          <w:rPr>
            <w:rFonts w:ascii="Palatino Linotype" w:eastAsia="Palatino Linotype" w:hAnsi="Palatino Linotype" w:cs="Palatino Linotype"/>
            <w:color w:val="auto"/>
            <w:sz w:val="20"/>
            <w:szCs w:val="20"/>
          </w:rPr>
          <w:t xml:space="preserve">The O&amp;M is the longest phase and has the highest energy demands; it includes the following key processes:  </w:t>
        </w:r>
      </w:ins>
      <w:del w:id="110" w:author="Tatjana Vilutienė" w:date="2021-09-22T19:18:00Z">
        <w:r w:rsidR="00490129" w:rsidRPr="00C10A63" w:rsidDel="00490129">
          <w:rPr>
            <w:rFonts w:ascii="Palatino Linotype" w:eastAsia="Palatino Linotype" w:hAnsi="Palatino Linotype" w:cs="Palatino Linotype"/>
            <w:color w:val="auto"/>
            <w:sz w:val="20"/>
            <w:szCs w:val="20"/>
          </w:rPr>
          <w:delText xml:space="preserve">The O&amp;M is the longest and the most demanding energy and includes the following key processes: </w:delText>
        </w:r>
      </w:del>
      <w:r w:rsidR="0020791C" w:rsidRPr="00C10A63">
        <w:rPr>
          <w:rFonts w:ascii="Palatino Linotype" w:eastAsia="Palatino Linotype" w:hAnsi="Palatino Linotype" w:cs="Palatino Linotype"/>
          <w:color w:val="auto"/>
          <w:sz w:val="20"/>
          <w:szCs w:val="20"/>
        </w:rPr>
        <w:t>maintenance planning, maintenance of engineering systems, energy cost analysis, asset and space management, sustainability, monitoring and analysis</w:t>
      </w:r>
      <w:r w:rsidRPr="00C10A63">
        <w:rPr>
          <w:rFonts w:ascii="Palatino Linotype" w:eastAsia="Palatino Linotype" w:hAnsi="Palatino Linotype" w:cs="Palatino Linotype"/>
          <w:color w:val="auto"/>
          <w:sz w:val="20"/>
          <w:szCs w:val="20"/>
        </w:rPr>
        <w:t xml:space="preserve"> and</w:t>
      </w:r>
      <w:r w:rsidR="0020791C" w:rsidRPr="00C10A63">
        <w:rPr>
          <w:rFonts w:ascii="Palatino Linotype" w:eastAsia="Palatino Linotype" w:hAnsi="Palatino Linotype" w:cs="Palatino Linotype"/>
          <w:color w:val="auto"/>
          <w:sz w:val="20"/>
          <w:szCs w:val="20"/>
        </w:rPr>
        <w:t xml:space="preserve"> accident prevention</w:t>
      </w:r>
      <w:r w:rsidR="00A46CB3" w:rsidRPr="00C10A63">
        <w:rPr>
          <w:rFonts w:ascii="Palatino Linotype" w:eastAsia="Palatino Linotype" w:hAnsi="Palatino Linotype" w:cs="Palatino Linotype"/>
          <w:color w:val="auto"/>
          <w:sz w:val="20"/>
          <w:szCs w:val="20"/>
        </w:rPr>
        <w:t xml:space="preserve"> </w:t>
      </w:r>
      <w:r w:rsidR="00A46CB3"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review","type":"article-journal","volume":"39"},"uris":["http://www.mendeley.com/documents/?uuid=ea110b57-3358-4bd7-9d04-2a4865988532"]},{"id":"ITEM-2","itemData":{"DOI":"10.1108/ECAM-06-2019-0314","ISSN":"09699988","abstract":"Purpose: The operational phase of a building's lifecycle is receiving increasing attention, as it consumes an enormous amount of energy and results in tremendous detrimental impacts on the environment. While energy simulation can be applied as a tool to evaluate the energy performance of a building in operation, the emergence of Building Information Modeling (BIM) technology is expected to facilitate the evaluation process with predefined and enriched building information. However, such an approach has been confronted by the challenge of interoperability issues among the related application software, including the BIM tools and energy simulation tools, and the results of simulation have been seldom verified due to the unavailability of corresponding experimental data. This study aims to explore the interoperability between the commonly used energy simulation and BIM tools and verifies the simulation approach by undertaking a case study. Design/methodology/approach: With Autodesk Revit and EnergyPlus selected as the commonly used BIM and energy simulation tools, respectively, a valid technical framework of transferring building information between two tools is proposed, and the interoperability issues that occur during the data transfer are studied. The proposed framework is then employed to simulate the energy consumption of a single-family house, and sensitivity analysis and analysis on such parameters as schedule are conducted for building operations to showcase its applicability. Findings: The simulation results are compared with monitored data and the results from another simulation tool, HOT2000; the comparison reveals that EnergyPlus and HOT2000 predict the total energy consumption with a difference from the monitoring data of 8.0 and 7.1%, respectively. Practical implications: This research shows how to efficiently use BIM to support building energy simulation. Relevant stakeholders can learn from this research to avoid data loss during BIM model transformation. Originality/value: This research explores the application of BIM for building energy simulation, compares the simulation results among different tools and validates simulation results using monitored data.","author":[{"dropping-particle":"","family":"Li","given":"Hong Xian","non-dropping-particle":"","parse-names":false,"suffix":""},{"dropping-particle":"","family":"Ma","given":"Zhiliang","non-dropping-particle":"","parse-names":false,"suffix":""},{"dropping-particle":"","family":"Liu","given":"Hexu","non-dropping-particle":"","parse-names":false,"suffix":""},{"dropping-particle":"","family":"Wang","given":"Jun","non-dropping-particle":"","parse-names":false,"suffix":""},{"dropping-particle":"","family":"Al-Hussein","given":"Mohamed","non-dropping-particle":"","parse-names":false,"suffix":""},{"dropping-particle":"","family":"Mills","given":"Anthony","non-dropping-particle":"","parse-names":false,"suffix":""}],"container-title":"Engineering, Construction and Architectural Management","id":"ITEM-2","issue":"8","issued":{"date-parts":[["2020"]]},"page":"1679-1702","title":"Exploring and verifying BIM-based energy simulation for building operations","type":"article-journal","volume":"27"},"uris":["http://www.mendeley.com/documents/?uuid=40f211db-9f93-4273-885b-46be02c8f344"]},{"id":"ITEM-3","itemData":{"DOI":"10.1007/s41062-020-00291-1","ISBN":"0123456789","ISSN":"23644184","abstract":"The construction sector high energy consumption and GHG emissions lead to the development of easier methodologies to achieve low carbon buildings. Currently, the use of Building Information Modeling (BIM) is growing in the Architecture, Engineering, Construction and Operation (AECO) sector, and it assumes relevance in buildings energy simulation. Therefore, this work aims to explore the potential and limitations of applying BIM to energy management and simulation in the operation life cycle phase of a service building, and comparing it with a specific and customized tool for energy efficiency assessment of public buildings. A service building BIM model was developed in Autodesk Revit showing its utility when used as an asset for storing and organize energy-related data. The add-in Energy Analysis for Autodesk Revit allowed automatically generating the Building Energy Model (BEM) from the BIM model and performing a cloud-based simulation in Autodesk Green Building Studio (GBS). The energy consumption results obtained in GBS were compared with the results obtained with the energy simulation tool ECO.AP developed in the Portuguese National Laboratory of Civil Engineering (LNEC). It was possible to infer that the input limitations of GBS, mainly in HVAC systems customization, compromise the representation and energy performance evaluation of the building under actual operating conditions, making GBS more adequate for early buildings life cycle stages where energy simulation results may support decisions that aim to improve the buildings energy performance during the operation phase.","author":[{"dropping-particle":"","family":"Rodrigues","given":"Fernanda","non-dropping-particle":"","parse-names":false,"suffix":""},{"dropping-particle":"","family":"Isayeva","given":"Anastasiya","non-dropping-particle":"","parse-names":false,"suffix":""},{"dropping-particle":"","family":"Rodrigues","given":"Hugo","non-dropping-particle":"","parse-names":false,"suffix":""},{"dropping-particle":"","family":"Pinto","given":"Armando","non-dropping-particle":"","parse-names":false,"suffix":""}],"container-title":"Innovative Infrastructure Solutions","id":"ITEM-3","issue":"2","issued":{"date-parts":[["2020"]]},"page":"1-12","publisher":"Springer International Publishing","title":"Energy efficiency assessment of a public building resourcing a BIM model","type":"article-journal","volume":"5"},"uris":["http://www.mendeley.com/documents/?uuid=9e215ca2-dc6e-44c1-9a97-e9d58dfbcec4"]},{"id":"ITEM-4","itemData":{"DOI":"10.1016/j.jclepro.2019.03.114","ISSN":"09596526","abstract":"The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Production","id":"ITEM-4","issued":{"date-parts":[["2019"]]},"page":"397-412","publisher":"Elsevier Ltd","title":"A systematic literature review of interoperability in the green Building Information Modeling lifecycle","type":"article-journal","volume":"223"},"uris":["http://www.mendeley.com/documents/?uuid=1de5c4a7-af3a-40c0-8b77-a35812861d29"]},{"id":"ITEM-5","itemData":{"DOI":"10.1016/j.jclepro.2020.120532","ISSN":"09596526","abstract":"The building health has become an increasingly popular topic in recent years, as the health of a building is directly related to the safety and health of the users. A scientific evaluation of building health can help to assess building health issues and to avoid the catastrophic consequences of the building system failure. Although there are some building health evaluation methods for public buildings and residential buildings, there is a lack of approach for assessing the building health of commercial buildings. The study aims to propose an innovative and practical approach to evaluate the building health of commercial buildings by integrating the analytic hierarchy process (AHP), geographic information system (GIS), and building information modelling (BIM). Based on the AHP approach, the building health evaluation model is proposed to consider five aspects, including comfort performance (weight 5.15%), safety performance (weight 51.88%), environmental performance (weight 24.92%), operation management (weight 12.56%), and economic performance (weight 6.49%). It suggests that safety performance should be considered the most important factor in building health evaluation. Besides, a commercial project in Shenzhen, China was selected as a case study to validate the feasibility of the proposed evaluation model. Based on the results, the building health of the study case is scored as 6.9654 out of 10, which is ranked as intermediate. To be specific, the comfort performance scored 0.4515, safety performance scored 3.3344, environmental performance scored 2.2308, operation management scored 0.9019, and the economic performance scored 0.0972. Many recommendations have been made to improve the building health performance of the building, for instance, it recommends to reduce the energy consumption of the building to improve the economic performance of the building and the operation management performance. The developed model can help the governmental department regarding the building sector and asset manager to identify the building's health performance and take further actions.","author":[{"dropping-particle":"","family":"Ding","given":"Zhikun","non-dropping-particle":"","parse-names":false,"suffix":""},{"dropping-particle":"","family":"Niu","given":"Jindi","non-dropping-particle":"","parse-names":false,"suffix":""},{"dropping-particle":"","family":"Liu","given":"Shan","non-dropping-particle":"","parse-names":false,"suffix":""},{"dropping-particle":"","family":"Wu","given":"Huanyu","non-dropping-particle":"","parse-names":false,"suffix":""},{"dropping-particle":"","family":"Zuo","given":"Jian","non-dropping-particle":"","parse-names":false,"suffix":""}],"container-title":"Journal of Cleaner Production","id":"ITEM-5","issued":{"date-parts":[["2020"]]},"page":"120532","publisher":"Elsevier Ltd","title":"An approach integrating geographic information system and building information modelling to assess the building health of commercial buildings","type":"article-journal","volume":"257"},"uris":["http://www.mendeley.com/documents/?uuid=38d875ab-1820-460d-a7da-d9d6215b0e95"]}],"mendeley":{"formattedCitation":"[14,15,21,30,45]","plainTextFormattedCitation":"[14,15,21,30,45]","previouslyFormattedCitation":"[14,15,21,30,42]"},"properties":{"noteIndex":0},"schema":"https://github.com/citation-style-language/schema/raw/master/csl-citation.json"}</w:instrText>
      </w:r>
      <w:r w:rsidR="00A46CB3"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[14,15,21,30,45]</w:t>
      </w:r>
      <w:r w:rsidR="00A46CB3" w:rsidRPr="00C10A63">
        <w:rPr>
          <w:rFonts w:ascii="Palatino Linotype" w:eastAsia="Palatino Linotype" w:hAnsi="Palatino Linotype" w:cs="Palatino Linotype"/>
          <w:color w:val="auto"/>
          <w:sz w:val="20"/>
          <w:szCs w:val="20"/>
        </w:rPr>
        <w:fldChar w:fldCharType="end"/>
      </w:r>
      <w:r w:rsidR="0020791C" w:rsidRPr="00C10A63">
        <w:rPr>
          <w:rFonts w:ascii="Palatino Linotype" w:eastAsia="Palatino Linotype" w:hAnsi="Palatino Linotype" w:cs="Palatino Linotype"/>
          <w:color w:val="auto"/>
          <w:sz w:val="20"/>
          <w:szCs w:val="20"/>
        </w:rPr>
        <w:t xml:space="preserve">. </w:t>
      </w:r>
      <w:r w:rsidR="00A3664E" w:rsidRPr="00C10A63">
        <w:rPr>
          <w:rFonts w:ascii="Palatino Linotype" w:eastAsia="Palatino Linotype" w:hAnsi="Palatino Linotype" w:cs="Palatino Linotype"/>
          <w:color w:val="auto"/>
          <w:sz w:val="20"/>
          <w:szCs w:val="20"/>
        </w:rPr>
        <w:t>It is essential to collect data on energy consumption during the operational phase</w:t>
      </w:r>
      <w:r w:rsidRPr="00C10A63">
        <w:rPr>
          <w:rFonts w:ascii="Palatino Linotype" w:eastAsia="Palatino Linotype" w:hAnsi="Palatino Linotype" w:cs="Palatino Linotype"/>
          <w:color w:val="auto"/>
          <w:sz w:val="20"/>
          <w:szCs w:val="20"/>
        </w:rPr>
        <w:t xml:space="preserve"> in order</w:t>
      </w:r>
      <w:r w:rsidR="00A3664E" w:rsidRPr="00C10A63">
        <w:rPr>
          <w:rFonts w:ascii="Palatino Linotype" w:eastAsia="Palatino Linotype" w:hAnsi="Palatino Linotype" w:cs="Palatino Linotype"/>
          <w:color w:val="auto"/>
          <w:sz w:val="20"/>
          <w:szCs w:val="20"/>
        </w:rPr>
        <w:t xml:space="preserve"> to </w:t>
      </w:r>
      <w:r w:rsidRPr="00C10A63">
        <w:rPr>
          <w:rFonts w:ascii="Palatino Linotype" w:eastAsia="Palatino Linotype" w:hAnsi="Palatino Linotype" w:cs="Palatino Linotype"/>
          <w:color w:val="auto"/>
          <w:sz w:val="20"/>
          <w:szCs w:val="20"/>
        </w:rPr>
        <w:t xml:space="preserve">ensure </w:t>
      </w:r>
      <w:r w:rsidR="00A3664E" w:rsidRPr="00C10A63">
        <w:rPr>
          <w:rFonts w:ascii="Palatino Linotype" w:eastAsia="Palatino Linotype" w:hAnsi="Palatino Linotype" w:cs="Palatino Linotype"/>
          <w:color w:val="auto"/>
          <w:sz w:val="20"/>
          <w:szCs w:val="20"/>
        </w:rPr>
        <w:t xml:space="preserve">the future </w:t>
      </w:r>
      <w:r w:rsidR="00FC4795" w:rsidRPr="00C10A63">
        <w:rPr>
          <w:rFonts w:ascii="Palatino Linotype" w:eastAsia="Palatino Linotype" w:hAnsi="Palatino Linotype" w:cs="Palatino Linotype"/>
          <w:color w:val="auto"/>
          <w:sz w:val="20"/>
          <w:szCs w:val="20"/>
        </w:rPr>
        <w:t xml:space="preserve">energy-efficient </w:t>
      </w:r>
      <w:r w:rsidR="00A3664E" w:rsidRPr="00C10A63">
        <w:rPr>
          <w:rFonts w:ascii="Palatino Linotype" w:eastAsia="Palatino Linotype" w:hAnsi="Palatino Linotype" w:cs="Palatino Linotype"/>
          <w:color w:val="auto"/>
          <w:sz w:val="20"/>
          <w:szCs w:val="20"/>
        </w:rPr>
        <w:t>design of buildings</w:t>
      </w:r>
      <w:r w:rsidR="0020791C" w:rsidRPr="00C10A63">
        <w:rPr>
          <w:rFonts w:ascii="Palatino Linotype" w:eastAsia="Palatino Linotype" w:hAnsi="Palatino Linotype" w:cs="Palatino Linotype"/>
          <w:color w:val="auto"/>
          <w:sz w:val="20"/>
          <w:szCs w:val="20"/>
        </w:rPr>
        <w:t>.</w:t>
      </w:r>
    </w:p>
    <w:p w14:paraId="5712456C" w14:textId="0A1CF45E" w:rsidR="00030BC0" w:rsidRPr="00C10A63" w:rsidRDefault="00914112">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An a</w:t>
      </w:r>
      <w:r w:rsidR="0020791C" w:rsidRPr="00C10A63">
        <w:rPr>
          <w:rFonts w:ascii="Palatino Linotype" w:eastAsia="Palatino Linotype" w:hAnsi="Palatino Linotype" w:cs="Palatino Linotype"/>
          <w:color w:val="auto"/>
          <w:sz w:val="20"/>
          <w:szCs w:val="20"/>
        </w:rPr>
        <w:t>nalysis of literature sources</w:t>
      </w:r>
      <w:r w:rsidR="002C3271" w:rsidRPr="00C10A63">
        <w:rPr>
          <w:rFonts w:ascii="Palatino Linotype" w:eastAsia="Palatino Linotype" w:hAnsi="Palatino Linotype" w:cs="Palatino Linotype"/>
          <w:color w:val="auto"/>
          <w:sz w:val="20"/>
          <w:szCs w:val="20"/>
        </w:rPr>
        <w:t xml:space="preserve"> </w:t>
      </w:r>
      <w:r w:rsidR="002C3271"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mendeley":{"formattedCitation":"[30]","plainTextFormattedCitation":"[30]","previouslyFormattedCitation":"[30]"},"properties":{"noteIndex":0},"schema":"https://github.com/citation-style-language/schema/raw/master/csl-citation.json"}</w:instrText>
      </w:r>
      <w:r w:rsidR="002C3271"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[30]</w:t>
      </w:r>
      <w:r w:rsidR="002C3271" w:rsidRPr="00C10A63">
        <w:rPr>
          <w:rFonts w:ascii="Palatino Linotype" w:eastAsia="Palatino Linotype" w:hAnsi="Palatino Linotype" w:cs="Palatino Linotype"/>
          <w:color w:val="auto"/>
          <w:sz w:val="20"/>
          <w:szCs w:val="20"/>
        </w:rPr>
        <w:fldChar w:fldCharType="end"/>
      </w:r>
      <w:r w:rsidR="002C3271" w:rsidRPr="00C10A63">
        <w:rPr>
          <w:rFonts w:ascii="Palatino Linotype" w:eastAsia="Palatino Linotype" w:hAnsi="Palatino Linotype" w:cs="Palatino Linotype"/>
          <w:color w:val="auto"/>
          <w:sz w:val="20"/>
          <w:szCs w:val="20"/>
        </w:rPr>
        <w:t xml:space="preserve">, </w:t>
      </w:r>
      <w:r w:rsidR="002C3271"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{"citationItems":[{"id":"ITEM-1","itemData":{"DOI":"10.1016/j.eswa.2018.12.017","ISSN":"09574174","abstract":"Construction is a knowledge-intensive industry, in which organizations are known for the delivery of products and services, relying on different types of knowledge. To manage knowledge effectively, various information technology (IT) models and systems have been developed for knowledge management (KM) in the construction industry over the years. As the next generation of IT application in construction, building information modeling (BIM) is increasingly used today to aid KM. Compared to generic IT tools, BIM has some distinctive features, such as parametric modeling, virtual visualization and centralized platform. However, how to apply these features of BIM to better serve KM has not yet been well summarized and analyzed. In this research, 115 papers on IT-based KM and 73 papers on BIM-supported KM are reviewed, based on which an integrated framework is developed to describe the current status and future directions for KM in IT-generic and BIM-specific contexts. It is followed by a conceptual model of BIM-supported KM which shows the possible KM factors and their relationships in the BIM environment. This research highlights the transformation from IT-based KM into BIM-supported KM. It contributes to the identification of remaining challenges to BIM-supported KM and the elaboration of BIM-supported KM in construction research and practice.","author":[{"dropping-particle":"","family":"Wang","given":"Hao","non-dropping-particle":"","parse-names":false,"suffix":""},{"dropping-particle":"","family":"Meng","given":"Xianhai","non-dropping-particle":"","parse-names":false,"suffix":""}],"container-title":"Expert Systems with Applications","id":"ITEM-1","issued":{"date-parts":[["2019"]]},"page":"170-187","publisher":"Elsevier Ltd","title":"Transformation from IT-based knowledge management into BIM-supported knowledge management: A literature review","type":"article-journal","volume":"121"},"uris":["http://www.mendeley.com/documents/?uuid=0c9fd6ae-196c-4c4d-a18e-d48b5812dbcd"]}],"mendeley":{"formattedCitation":"[46]","plainTextFormattedCitation":"[46]","previouslyFormattedCitation":"[43]"},"properties":{"noteIndex":0},"schema":"https://github.com/citation-style-language/schema/raw/master/csl-citation.json"}</w:instrText>
      </w:r>
      <w:r w:rsidR="002C3271"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[46]</w:t>
      </w:r>
      <w:r w:rsidR="002C3271" w:rsidRPr="00C10A63">
        <w:rPr>
          <w:rFonts w:ascii="Palatino Linotype" w:eastAsia="Palatino Linotype" w:hAnsi="Palatino Linotype" w:cs="Palatino Linotype"/>
          <w:color w:val="auto"/>
          <w:sz w:val="20"/>
          <w:szCs w:val="20"/>
        </w:rPr>
        <w:fldChar w:fldCharType="end"/>
      </w:r>
      <w:r w:rsidR="002C3271" w:rsidRPr="00C10A63">
        <w:rPr>
          <w:rFonts w:ascii="Palatino Linotype" w:eastAsia="Palatino Linotype" w:hAnsi="Palatino Linotype" w:cs="Palatino Linotype"/>
          <w:color w:val="auto"/>
          <w:sz w:val="20"/>
          <w:szCs w:val="20"/>
        </w:rPr>
        <w:t xml:space="preserve">, </w:t>
      </w:r>
      <w:r w:rsidR="002C3271"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{"citationItems":[{"id":"ITEM-1","itemData":{"DOI":"10.1016/j.proeng.2016.11.623","ISBN":"18777058 (ISSN)","ISSN":"18777058","PMID":"20127051","abstract":"BIM has been widely adopted by the construction sector, though Facility Management (FM) is still based on a variety of disparate FM systems. The operational phase requires comprehensive set of well-structured information regarding the building asset. Therefore, a BIM model filled with the multifarious information from the pre-use phase ought to be exploited through its integration with existing FM systems. This paper aims to appreciate the contribution of BIM in optimizing the processes conducted conventionally within the FM practice. The importance of sustained information flow for the efficient operational stage is a pre-requisite of the further discussion. The exploration of FM application areas for BIM-enabled processes is aimed to depict the potential of the BIM for FM concept. By elaborating on the existing challenges concerning the shift from traditional FM processes to new BIM-based approach the outstanding problems are realized. On these grounds advice is provided. The study focuses mainly on new investments, where information management must be sustained from the project inception until the current operational stage. The paper proves the potential of BIM for the optimization of FM practices, presenting a wide range of application areas followed by tangible benefits for the building performance across its life-cycle. Identified barriers are assumed to be mitigated by diligent implementation of provided recommendations. It is concluded that BIM-based FM processes have the potential to shed a new light not only on the FM sector itself but on the perception of the whole industry being based on the collaborative approach towards delivery of the intelligent facilities. Nevertheless, such results demand profound cultural changes within the construction sector, with the FM appreciation as a starting point.","author":[{"dropping-particle":"","family":"Nicał","given":"Aleksander K.","non-dropping-particle":"","parse-names":false,"suffix":""},{"dropping-particle":"","family":"Wodyński","given":"Wojciech","non-dropping-particle":"","parse-names":false,"suffix":""}],"container-title":"Procedia Engineering","id":"ITEM-1","issue":"June","issued":{"date-parts":[["2016"]]},"page":"299-306","title":"Enhancing Facility Management through BIM 6D","type":"article-journal","volume":"164"},"uris":["http://www.mendeley.com/documents/?uuid=149c20d2-7ce2-4455-b609-dfa610928cce"]}],"mendeley":{"formattedCitation":"[47]","plainTextFormattedCitation":"[47]","previouslyFormattedCitation":"[44]"},"properties":{"noteIndex":0},"schema":"https://github.com/citation-style-language/schema/raw/master/csl-citation.json"}</w:instrText>
      </w:r>
      <w:r w:rsidR="002C3271"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[47]</w:t>
      </w:r>
      <w:r w:rsidR="002C3271" w:rsidRPr="00C10A63">
        <w:rPr>
          <w:rFonts w:ascii="Palatino Linotype" w:eastAsia="Palatino Linotype" w:hAnsi="Palatino Linotype" w:cs="Palatino Linotype"/>
          <w:color w:val="auto"/>
          <w:sz w:val="20"/>
          <w:szCs w:val="20"/>
        </w:rPr>
        <w:fldChar w:fldCharType="end"/>
      </w:r>
      <w:r w:rsidR="002C3271" w:rsidRPr="00C10A63">
        <w:rPr>
          <w:rFonts w:ascii="Palatino Linotype" w:eastAsia="Palatino Linotype" w:hAnsi="Palatino Linotype" w:cs="Palatino Linotype"/>
          <w:color w:val="auto"/>
          <w:sz w:val="20"/>
          <w:szCs w:val="20"/>
        </w:rPr>
        <w:t xml:space="preserve">, </w:t>
      </w:r>
      <w:r w:rsidR="002C3271"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{"citationItems":[{"id":"ITEM-1","itemData":{"DOI":"10.1016/j.autcon.2016.12.003","ISSN":"09265805","abstract":"There is a paucity of literature that examines building information modelling (BIM) for asset management within the architecture, engineering, construction and owner-operated (AECO) sector. This paper therefore presents a thorough review of published literature on the latest research and standards development that impact upon BIM and its application in facilities management (FM) during the operations and maintenance (O&amp;M) phase of building usage. The purpose is to generate new ideas and provide polemic clarity geared to intellectually challenge readers from across a range of academic and industrial disciplines. The findings reveal that significant challenges facing the FM sector include the need for: greater consideration of long-term strategic aspirations; amelioration of data integration/interoperability issues; augmented knowledge management; enhanced performance measurement; and enriched training and competence development for facilities managers to better deal with the amorphous range of services covered by FM. Future work is also proposed in several key areas and includes: case studies to observe and report upon current practice and development; and supplementary research related to concepts of knowledge capture in relation to FM and the growing use of BIM for asset management.","author":[{"dropping-particle":"","family":"Pärn","given":"E. A.","non-dropping-particle":"","parse-names":false,"suffix":""},{"dropping-particle":"","family":"Edwards","given":"D. J.","non-dropping-particle":"","parse-names":false,"suffix":""},{"dropping-particle":"","family":"Sing","given":"M. C.P.","non-dropping-particle":"","parse-names":false,"suffix":""}],"container-title":"Automation in Construction","id":"ITEM-1","issued":{"date-parts":[["2017"]]},"page":"45-55","publisher":"Elsevier B.V.","title":"The building information modelling trajectory in facilities management: A review","type":"article-journal","volume":"75"},"uris":["http://www.mendeley.com/documents/?uuid=dd786803-71fa-49bd-a02e-87093f7c8868"]}],"mendeley":{"formattedCitation":"[48]","plainTextFormattedCitation":"[48]","previouslyFormattedCitation":"[45]"},"properties":{"noteIndex":0},"schema":"https://github.com/citation-style-language/schema/raw/master/csl-citation.json"}</w:instrText>
      </w:r>
      <w:r w:rsidR="002C3271"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[48]</w:t>
      </w:r>
      <w:r w:rsidR="002C3271" w:rsidRPr="00C10A63">
        <w:rPr>
          <w:rFonts w:ascii="Palatino Linotype" w:eastAsia="Palatino Linotype" w:hAnsi="Palatino Linotype" w:cs="Palatino Linotype"/>
          <w:color w:val="auto"/>
          <w:sz w:val="20"/>
          <w:szCs w:val="20"/>
        </w:rPr>
        <w:fldChar w:fldCharType="end"/>
      </w:r>
      <w:r w:rsidR="0020791C" w:rsidRPr="00C10A63">
        <w:rPr>
          <w:rFonts w:ascii="Palatino Linotype" w:eastAsia="Palatino Linotype" w:hAnsi="Palatino Linotype" w:cs="Palatino Linotype"/>
          <w:color w:val="auto"/>
          <w:sz w:val="20"/>
          <w:szCs w:val="20"/>
        </w:rPr>
        <w:t xml:space="preserve"> showed that software compatibility</w:t>
      </w:r>
      <w:r w:rsidRPr="00C10A63">
        <w:rPr>
          <w:rFonts w:ascii="Palatino Linotype" w:eastAsia="Palatino Linotype" w:hAnsi="Palatino Linotype" w:cs="Palatino Linotype"/>
          <w:color w:val="auto"/>
          <w:sz w:val="20"/>
          <w:szCs w:val="20"/>
        </w:rPr>
        <w:t xml:space="preserve"> and</w:t>
      </w:r>
      <w:r w:rsidR="0020791C" w:rsidRPr="00C10A63">
        <w:rPr>
          <w:rFonts w:ascii="Palatino Linotype" w:eastAsia="Palatino Linotype" w:hAnsi="Palatino Linotype" w:cs="Palatino Linotype"/>
          <w:color w:val="auto"/>
          <w:sz w:val="20"/>
          <w:szCs w:val="20"/>
        </w:rPr>
        <w:t xml:space="preserve"> BIM data transformation in the management phase </w:t>
      </w:r>
      <w:r w:rsidRPr="00C10A63">
        <w:rPr>
          <w:rFonts w:ascii="Palatino Linotype" w:eastAsia="Palatino Linotype" w:hAnsi="Palatino Linotype" w:cs="Palatino Linotype"/>
          <w:color w:val="auto"/>
          <w:sz w:val="20"/>
          <w:szCs w:val="20"/>
        </w:rPr>
        <w:t xml:space="preserve">are </w:t>
      </w:r>
      <w:r w:rsidR="0020791C" w:rsidRPr="00C10A63">
        <w:rPr>
          <w:rFonts w:ascii="Palatino Linotype" w:eastAsia="Palatino Linotype" w:hAnsi="Palatino Linotype" w:cs="Palatino Linotype"/>
          <w:color w:val="auto"/>
          <w:sz w:val="20"/>
          <w:szCs w:val="20"/>
        </w:rPr>
        <w:t xml:space="preserve">still in </w:t>
      </w:r>
      <w:r w:rsidR="00150DAE" w:rsidRPr="00C10A63">
        <w:rPr>
          <w:rFonts w:ascii="Palatino Linotype" w:eastAsia="Palatino Linotype" w:hAnsi="Palatino Linotype" w:cs="Palatino Linotype"/>
          <w:color w:val="auto"/>
          <w:sz w:val="20"/>
          <w:szCs w:val="20"/>
        </w:rPr>
        <w:t>their</w:t>
      </w:r>
      <w:r w:rsidR="0020791C" w:rsidRPr="00C10A63">
        <w:rPr>
          <w:rFonts w:ascii="Palatino Linotype" w:eastAsia="Palatino Linotype" w:hAnsi="Palatino Linotype" w:cs="Palatino Linotype"/>
          <w:color w:val="auto"/>
          <w:sz w:val="20"/>
          <w:szCs w:val="20"/>
        </w:rPr>
        <w:t xml:space="preserve"> initial stage</w:t>
      </w:r>
      <w:r w:rsidRPr="00C10A63">
        <w:rPr>
          <w:rFonts w:ascii="Palatino Linotype" w:eastAsia="Palatino Linotype" w:hAnsi="Palatino Linotype" w:cs="Palatino Linotype"/>
          <w:color w:val="auto"/>
          <w:sz w:val="20"/>
          <w:szCs w:val="20"/>
        </w:rPr>
        <w:t>s</w:t>
      </w:r>
      <w:r w:rsidR="0020791C" w:rsidRPr="00C10A63">
        <w:rPr>
          <w:rFonts w:ascii="Palatino Linotype" w:eastAsia="Palatino Linotype" w:hAnsi="Palatino Linotype" w:cs="Palatino Linotype"/>
          <w:color w:val="auto"/>
          <w:sz w:val="20"/>
          <w:szCs w:val="20"/>
        </w:rPr>
        <w:t xml:space="preserve">, and most of the current </w:t>
      </w:r>
      <w:r w:rsidRPr="00C10A63">
        <w:rPr>
          <w:rFonts w:ascii="Palatino Linotype" w:eastAsia="Palatino Linotype" w:hAnsi="Palatino Linotype" w:cs="Palatino Linotype"/>
          <w:color w:val="auto"/>
          <w:sz w:val="20"/>
          <w:szCs w:val="20"/>
        </w:rPr>
        <w:t xml:space="preserve">studies </w:t>
      </w:r>
      <w:r w:rsidR="0020791C" w:rsidRPr="00C10A63">
        <w:rPr>
          <w:rFonts w:ascii="Palatino Linotype" w:eastAsia="Palatino Linotype" w:hAnsi="Palatino Linotype" w:cs="Palatino Linotype"/>
          <w:color w:val="auto"/>
          <w:sz w:val="20"/>
          <w:szCs w:val="20"/>
        </w:rPr>
        <w:t xml:space="preserve">are focused on energy resource management. </w:t>
      </w:r>
      <w:r w:rsidR="00FC4795" w:rsidRPr="00C10A63">
        <w:rPr>
          <w:rFonts w:ascii="Palatino Linotype" w:eastAsia="Palatino Linotype" w:hAnsi="Palatino Linotype" w:cs="Palatino Linotype"/>
          <w:color w:val="auto"/>
          <w:sz w:val="20"/>
          <w:szCs w:val="20"/>
        </w:rPr>
        <w:t xml:space="preserve">It </w:t>
      </w:r>
      <w:proofErr w:type="gramStart"/>
      <w:r w:rsidR="00FC4795" w:rsidRPr="00C10A63">
        <w:rPr>
          <w:rFonts w:ascii="Palatino Linotype" w:eastAsia="Palatino Linotype" w:hAnsi="Palatino Linotype" w:cs="Palatino Linotype"/>
          <w:color w:val="auto"/>
          <w:sz w:val="20"/>
          <w:szCs w:val="20"/>
        </w:rPr>
        <w:t>was</w:t>
      </w:r>
      <w:r w:rsidR="0020791C" w:rsidRPr="00C10A63">
        <w:rPr>
          <w:rFonts w:ascii="Palatino Linotype" w:eastAsia="Palatino Linotype" w:hAnsi="Palatino Linotype" w:cs="Palatino Linotype"/>
          <w:color w:val="auto"/>
          <w:sz w:val="20"/>
          <w:szCs w:val="20"/>
        </w:rPr>
        <w:t xml:space="preserve"> found</w:t>
      </w:r>
      <w:proofErr w:type="gramEnd"/>
      <w:r w:rsidR="0020791C" w:rsidRPr="00C10A63">
        <w:rPr>
          <w:rFonts w:ascii="Palatino Linotype" w:eastAsia="Palatino Linotype" w:hAnsi="Palatino Linotype" w:cs="Palatino Linotype"/>
          <w:color w:val="auto"/>
          <w:sz w:val="20"/>
          <w:szCs w:val="20"/>
        </w:rPr>
        <w:t xml:space="preserve"> that the effective application of the building management systems used in the O&amp;M phase is still a challenge</w:t>
      </w:r>
      <w:r w:rsidR="00A3664E" w:rsidRPr="00C10A63">
        <w:rPr>
          <w:rFonts w:ascii="Palatino Linotype" w:eastAsia="Palatino Linotype" w:hAnsi="Palatino Linotype" w:cs="Palatino Linotype"/>
          <w:color w:val="auto"/>
          <w:sz w:val="20"/>
          <w:szCs w:val="20"/>
        </w:rPr>
        <w:t>. M</w:t>
      </w:r>
      <w:r w:rsidR="0020791C" w:rsidRPr="00C10A63">
        <w:rPr>
          <w:rFonts w:ascii="Palatino Linotype" w:eastAsia="Palatino Linotype" w:hAnsi="Palatino Linotype" w:cs="Palatino Linotype"/>
          <w:color w:val="auto"/>
          <w:sz w:val="20"/>
          <w:szCs w:val="20"/>
        </w:rPr>
        <w:t xml:space="preserve">ore research </w:t>
      </w:r>
      <w:proofErr w:type="gramStart"/>
      <w:r w:rsidR="00FC4795" w:rsidRPr="00C10A63">
        <w:rPr>
          <w:rFonts w:ascii="Palatino Linotype" w:eastAsia="Palatino Linotype" w:hAnsi="Palatino Linotype" w:cs="Palatino Linotype"/>
          <w:color w:val="auto"/>
          <w:sz w:val="20"/>
          <w:szCs w:val="20"/>
        </w:rPr>
        <w:t xml:space="preserve">is </w:t>
      </w:r>
      <w:r w:rsidR="0020791C" w:rsidRPr="00C10A63">
        <w:rPr>
          <w:rFonts w:ascii="Palatino Linotype" w:eastAsia="Palatino Linotype" w:hAnsi="Palatino Linotype" w:cs="Palatino Linotype"/>
          <w:color w:val="auto"/>
          <w:sz w:val="20"/>
          <w:szCs w:val="20"/>
        </w:rPr>
        <w:t>need</w:t>
      </w:r>
      <w:r w:rsidR="00FC4795" w:rsidRPr="00C10A63">
        <w:rPr>
          <w:rFonts w:ascii="Palatino Linotype" w:eastAsia="Palatino Linotype" w:hAnsi="Palatino Linotype" w:cs="Palatino Linotype"/>
          <w:color w:val="auto"/>
          <w:sz w:val="20"/>
          <w:szCs w:val="20"/>
        </w:rPr>
        <w:t>ed</w:t>
      </w:r>
      <w:proofErr w:type="gramEnd"/>
      <w:r w:rsidR="0020791C" w:rsidRPr="00C10A63">
        <w:rPr>
          <w:rFonts w:ascii="Palatino Linotype" w:eastAsia="Palatino Linotype" w:hAnsi="Palatino Linotype" w:cs="Palatino Linotype"/>
          <w:color w:val="auto"/>
          <w:sz w:val="20"/>
          <w:szCs w:val="20"/>
        </w:rPr>
        <w:t>, covering the data requirements, areas of inefficiency</w:t>
      </w:r>
      <w:r w:rsidRPr="00C10A63">
        <w:rPr>
          <w:rFonts w:ascii="Palatino Linotype" w:eastAsia="Palatino Linotype" w:hAnsi="Palatino Linotype" w:cs="Palatino Linotype"/>
          <w:color w:val="auto"/>
          <w:sz w:val="20"/>
          <w:szCs w:val="20"/>
        </w:rPr>
        <w:t xml:space="preserve"> and</w:t>
      </w:r>
      <w:r w:rsidR="0020791C" w:rsidRPr="00C10A63">
        <w:rPr>
          <w:rFonts w:ascii="Palatino Linotype" w:eastAsia="Palatino Linotype" w:hAnsi="Palatino Linotype" w:cs="Palatino Linotype"/>
          <w:color w:val="auto"/>
          <w:sz w:val="20"/>
          <w:szCs w:val="20"/>
        </w:rPr>
        <w:t xml:space="preserve"> process changes. A review of the literature </w:t>
      </w:r>
      <w:r w:rsidRPr="00C10A63">
        <w:rPr>
          <w:rFonts w:ascii="Palatino Linotype" w:eastAsia="Palatino Linotype" w:hAnsi="Palatino Linotype" w:cs="Palatino Linotype"/>
          <w:color w:val="auto"/>
          <w:sz w:val="20"/>
          <w:szCs w:val="20"/>
        </w:rPr>
        <w:t xml:space="preserve">revealed </w:t>
      </w:r>
      <w:r w:rsidR="0020791C" w:rsidRPr="00C10A63">
        <w:rPr>
          <w:rFonts w:ascii="Palatino Linotype" w:eastAsia="Palatino Linotype" w:hAnsi="Palatino Linotype" w:cs="Palatino Linotype"/>
          <w:color w:val="auto"/>
          <w:sz w:val="20"/>
          <w:szCs w:val="20"/>
        </w:rPr>
        <w:t xml:space="preserve">the </w:t>
      </w:r>
      <w:r w:rsidR="00FC4795" w:rsidRPr="00C10A63">
        <w:rPr>
          <w:rFonts w:ascii="Palatino Linotype" w:eastAsia="Palatino Linotype" w:hAnsi="Palatino Linotype" w:cs="Palatino Linotype"/>
          <w:color w:val="auto"/>
          <w:sz w:val="20"/>
          <w:szCs w:val="20"/>
        </w:rPr>
        <w:t>main</w:t>
      </w:r>
      <w:r w:rsidR="0020791C" w:rsidRPr="00C10A63">
        <w:rPr>
          <w:rFonts w:ascii="Palatino Linotype" w:eastAsia="Palatino Linotype" w:hAnsi="Palatino Linotype" w:cs="Palatino Linotype"/>
          <w:color w:val="auto"/>
          <w:sz w:val="20"/>
          <w:szCs w:val="20"/>
        </w:rPr>
        <w:t xml:space="preserve"> issue</w:t>
      </w:r>
      <w:r w:rsidRPr="00C10A63">
        <w:rPr>
          <w:rFonts w:ascii="Palatino Linotype" w:eastAsia="Palatino Linotype" w:hAnsi="Palatino Linotype" w:cs="Palatino Linotype"/>
          <w:color w:val="auto"/>
          <w:sz w:val="20"/>
          <w:szCs w:val="20"/>
        </w:rPr>
        <w:t>s</w:t>
      </w:r>
      <w:r w:rsidR="00EA20C7" w:rsidRPr="00C10A63">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color w:val="auto"/>
          <w:sz w:val="20"/>
          <w:szCs w:val="20"/>
        </w:rPr>
        <w:t xml:space="preserve">arising during </w:t>
      </w:r>
      <w:r w:rsidR="00EA20C7" w:rsidRPr="00C10A63">
        <w:rPr>
          <w:rFonts w:ascii="Palatino Linotype" w:eastAsia="Palatino Linotype" w:hAnsi="Palatino Linotype" w:cs="Palatino Linotype"/>
          <w:color w:val="auto"/>
          <w:sz w:val="20"/>
          <w:szCs w:val="20"/>
        </w:rPr>
        <w:t>the recent</w:t>
      </w:r>
      <w:r w:rsidRPr="00C10A63">
        <w:rPr>
          <w:rFonts w:ascii="Palatino Linotype" w:eastAsia="Palatino Linotype" w:hAnsi="Palatino Linotype" w:cs="Palatino Linotype"/>
          <w:color w:val="auto"/>
          <w:sz w:val="20"/>
          <w:szCs w:val="20"/>
        </w:rPr>
        <w:t xml:space="preserve"> development of the</w:t>
      </w:r>
      <w:r w:rsidR="00EA20C7" w:rsidRPr="00C10A63">
        <w:rPr>
          <w:rFonts w:ascii="Palatino Linotype" w:eastAsia="Palatino Linotype" w:hAnsi="Palatino Linotype" w:cs="Palatino Linotype"/>
          <w:color w:val="auto"/>
          <w:sz w:val="20"/>
          <w:szCs w:val="20"/>
        </w:rPr>
        <w:t xml:space="preserve"> BIM method</w:t>
      </w:r>
      <w:r w:rsidRPr="00C10A63">
        <w:rPr>
          <w:rFonts w:ascii="Palatino Linotype" w:eastAsia="Palatino Linotype" w:hAnsi="Palatino Linotype" w:cs="Palatino Linotype"/>
          <w:color w:val="auto"/>
          <w:sz w:val="20"/>
          <w:szCs w:val="20"/>
        </w:rPr>
        <w:t>s</w:t>
      </w:r>
      <w:r w:rsidR="00EA20C7" w:rsidRPr="00C10A63">
        <w:rPr>
          <w:rFonts w:ascii="Palatino Linotype" w:eastAsia="Palatino Linotype" w:hAnsi="Palatino Linotype" w:cs="Palatino Linotype"/>
          <w:color w:val="auto"/>
          <w:sz w:val="20"/>
          <w:szCs w:val="20"/>
        </w:rPr>
        <w:t>.</w:t>
      </w:r>
      <w:r w:rsidR="0020791C" w:rsidRPr="00C10A63">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color w:val="auto"/>
          <w:sz w:val="20"/>
          <w:szCs w:val="20"/>
        </w:rPr>
        <w:t xml:space="preserve">Due to the </w:t>
      </w:r>
      <w:r w:rsidR="0020791C" w:rsidRPr="00C10A63">
        <w:rPr>
          <w:rFonts w:ascii="Palatino Linotype" w:eastAsia="Palatino Linotype" w:hAnsi="Palatino Linotype" w:cs="Palatino Linotype"/>
          <w:color w:val="auto"/>
          <w:sz w:val="20"/>
          <w:szCs w:val="20"/>
        </w:rPr>
        <w:t>rapid changes in BIM</w:t>
      </w:r>
      <w:r w:rsidR="00EA20C7" w:rsidRPr="00C10A63">
        <w:rPr>
          <w:rFonts w:ascii="Palatino Linotype" w:eastAsia="Palatino Linotype" w:hAnsi="Palatino Linotype" w:cs="Palatino Linotype"/>
          <w:color w:val="auto"/>
          <w:sz w:val="20"/>
          <w:szCs w:val="20"/>
        </w:rPr>
        <w:t xml:space="preserve"> technologies</w:t>
      </w:r>
      <w:r w:rsidR="0020791C" w:rsidRPr="00C10A63">
        <w:rPr>
          <w:rFonts w:ascii="Palatino Linotype" w:eastAsia="Palatino Linotype" w:hAnsi="Palatino Linotype" w:cs="Palatino Linotype"/>
          <w:color w:val="auto"/>
          <w:sz w:val="20"/>
          <w:szCs w:val="20"/>
        </w:rPr>
        <w:t xml:space="preserve"> and </w:t>
      </w:r>
      <w:r w:rsidRPr="00C10A63">
        <w:rPr>
          <w:rFonts w:ascii="Palatino Linotype" w:eastAsia="Palatino Linotype" w:hAnsi="Palatino Linotype" w:cs="Palatino Linotype"/>
          <w:color w:val="auto"/>
          <w:sz w:val="20"/>
          <w:szCs w:val="20"/>
        </w:rPr>
        <w:t xml:space="preserve">the integration of </w:t>
      </w:r>
      <w:r w:rsidR="0020791C" w:rsidRPr="00C10A63">
        <w:rPr>
          <w:rFonts w:ascii="Palatino Linotype" w:eastAsia="Palatino Linotype" w:hAnsi="Palatino Linotype" w:cs="Palatino Linotype"/>
          <w:color w:val="auto"/>
          <w:sz w:val="20"/>
          <w:szCs w:val="20"/>
        </w:rPr>
        <w:t>BIM and energy analysis at all building life cycle</w:t>
      </w:r>
      <w:r w:rsidR="00EA20C7" w:rsidRPr="00C10A63">
        <w:rPr>
          <w:rFonts w:ascii="Palatino Linotype" w:eastAsia="Palatino Linotype" w:hAnsi="Palatino Linotype" w:cs="Palatino Linotype"/>
          <w:color w:val="auto"/>
          <w:sz w:val="20"/>
          <w:szCs w:val="20"/>
        </w:rPr>
        <w:t xml:space="preserve"> stages</w:t>
      </w:r>
      <w:r w:rsidRPr="00C10A63">
        <w:rPr>
          <w:rFonts w:ascii="Palatino Linotype" w:eastAsia="Palatino Linotype" w:hAnsi="Palatino Linotype" w:cs="Palatino Linotype"/>
          <w:color w:val="auto"/>
          <w:sz w:val="20"/>
          <w:szCs w:val="20"/>
        </w:rPr>
        <w:t>,</w:t>
      </w:r>
      <w:r w:rsidR="0020791C" w:rsidRPr="00C10A63">
        <w:rPr>
          <w:rFonts w:ascii="Palatino Linotype" w:eastAsia="Palatino Linotype" w:hAnsi="Palatino Linotype" w:cs="Palatino Linotype"/>
          <w:color w:val="auto"/>
          <w:sz w:val="20"/>
          <w:szCs w:val="20"/>
        </w:rPr>
        <w:t xml:space="preserve"> more researchers</w:t>
      </w:r>
      <w:r w:rsidRPr="00C10A63">
        <w:rPr>
          <w:rFonts w:ascii="Palatino Linotype" w:eastAsia="Palatino Linotype" w:hAnsi="Palatino Linotype" w:cs="Palatino Linotype"/>
          <w:color w:val="auto"/>
          <w:sz w:val="20"/>
          <w:szCs w:val="20"/>
        </w:rPr>
        <w:t xml:space="preserve"> are required</w:t>
      </w:r>
      <w:r w:rsidR="00EA20C7" w:rsidRPr="00C10A63">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color w:val="auto"/>
          <w:sz w:val="20"/>
          <w:szCs w:val="20"/>
        </w:rPr>
        <w:t>Moreover, i</w:t>
      </w:r>
      <w:r w:rsidR="0020791C" w:rsidRPr="00C10A63">
        <w:rPr>
          <w:rFonts w:ascii="Palatino Linotype" w:eastAsia="Palatino Linotype" w:hAnsi="Palatino Linotype" w:cs="Palatino Linotype"/>
          <w:color w:val="auto"/>
          <w:sz w:val="20"/>
          <w:szCs w:val="20"/>
        </w:rPr>
        <w:t xml:space="preserve">ndustry professionals </w:t>
      </w:r>
      <w:r w:rsidRPr="00C10A63">
        <w:rPr>
          <w:rFonts w:ascii="Palatino Linotype" w:eastAsia="Palatino Linotype" w:hAnsi="Palatino Linotype" w:cs="Palatino Linotype"/>
          <w:color w:val="auto"/>
          <w:sz w:val="20"/>
          <w:szCs w:val="20"/>
        </w:rPr>
        <w:t xml:space="preserve">are required </w:t>
      </w:r>
      <w:r w:rsidR="0020791C" w:rsidRPr="00C10A63">
        <w:rPr>
          <w:rFonts w:ascii="Palatino Linotype" w:eastAsia="Palatino Linotype" w:hAnsi="Palatino Linotype" w:cs="Palatino Linotype"/>
          <w:color w:val="auto"/>
          <w:sz w:val="20"/>
          <w:szCs w:val="20"/>
        </w:rPr>
        <w:t xml:space="preserve">to </w:t>
      </w:r>
      <w:r w:rsidRPr="00C10A63">
        <w:rPr>
          <w:rFonts w:ascii="Palatino Linotype" w:eastAsia="Palatino Linotype" w:hAnsi="Palatino Linotype" w:cs="Palatino Linotype"/>
          <w:color w:val="auto"/>
          <w:sz w:val="20"/>
          <w:szCs w:val="20"/>
        </w:rPr>
        <w:t>possess up-to-date</w:t>
      </w:r>
      <w:r w:rsidR="0020791C" w:rsidRPr="00C10A63">
        <w:rPr>
          <w:rFonts w:ascii="Palatino Linotype" w:eastAsia="Palatino Linotype" w:hAnsi="Palatino Linotype" w:cs="Palatino Linotype"/>
          <w:color w:val="auto"/>
          <w:sz w:val="20"/>
          <w:szCs w:val="20"/>
        </w:rPr>
        <w:t xml:space="preserve"> knowledge on BIM implementation and research in buildings</w:t>
      </w:r>
      <w:r w:rsidR="00A46CB3" w:rsidRPr="00C10A63">
        <w:rPr>
          <w:rFonts w:ascii="Palatino Linotype" w:eastAsia="Palatino Linotype" w:hAnsi="Palatino Linotype" w:cs="Palatino Linotype"/>
          <w:color w:val="auto"/>
          <w:sz w:val="20"/>
          <w:szCs w:val="20"/>
        </w:rPr>
        <w:t xml:space="preserve"> </w:t>
      </w:r>
      <w:r w:rsidR="00892EAD"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{"citationItems":[{"id":"ITEM-1","itemData":{"DOI":"10.1007/s41062-020-00291-1","ISBN":"0123456789","ISSN":"23644184","abstract":"The construction sector high energy consumption and GHG emissions lead to the development of easier methodologies to achieve low carbon buildings. Currently, the use of Building Information Modeling (BIM) is growing in the Architecture, Engineering, Construction and Operation (AECO) sector, and it assumes relevance in buildings energy simulation. Therefore, this work aims to explore the potential and limitations of applying BIM to energy management and simulation in the operation life cycle phase of a service building, and comparing it with a specific and customized tool for energy efficiency assessment of public buildings. A service building BIM model was developed in Autodesk Revit showing its utility when used as an asset for storing and organize energy-related data. The add-in Energy Analysis for Autodesk Revit allowed automatically generating the Building Energy Model (BEM) from the BIM model and performing a cloud-based simulation in Autodesk Green Building Studio (GBS). The energy consumption results obtained in GBS were compared with the results obtained with the energy simulation tool ECO.AP developed in the Portuguese National Laboratory of Civil Engineering (LNEC). It was possible to infer that the input limitations of GBS, mainly in HVAC systems customization, compromise the representation and energy performance evaluation of the building under actual operating conditions, making GBS more adequate for early buildings life cycle stages where energy simulation results may support decisions that aim to improve the buildings energy performance during the operation phase.","author":[{"dropping-particle":"","family":"Rodrigues","given":"Fernanda","non-dropping-particle":"","parse-names":false,"suffix":""},{"dropping-particle":"","family":"Isayeva","given":"Anastasiya","non-dropping-particle":"","parse-names":false,"suffix":""},{"dropping-particle":"","family":"Rodrigues","given":"Hugo","non-dropping-particle":"","parse-names":false,"suffix":""},{"dropping-particle":"","family":"Pinto","given":"Armando","non-dropping-particle":"","parse-names":false,"suffix":""}],"container-title":"Innovative Infrastructure Solutions","id":"ITEM-1","issue":"2","issued":{"date-parts":[["2020"]]},"page":"1-12","publisher":"Springer International Publishing","title":"Energy efficiency assessment of a public building resourcing a BIM model","type":"article-journal","volume":"5"},"uris":["http://www.mendeley.com/documents/?uuid=9e215ca2-dc6e-44c1-9a97-e9d58dfbcec4"]},{"id":"ITEM-2","itemData":{"DOI":"10.1016/j.aei.2019.01.005","ISSN":"14740346","abstract":"Building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Informatics","id":"ITEM-2","issue":"August 2018","issued":{"date-parts":[["2019"]]},"page":"227-247","title":"BIM-enabled facilities operation and maintenance: A review","type":"article-journal","volume":"39"},"uris":["http://www.mendeley.com/documents/?uuid=ea110b57-3358-4bd7-9d04-2a4865988532"]},{"id":"ITEM-3","itemData":{"DOI":"10.1016/j.rser.2020.110372","ISSN":"18790690","abstract":"Energy consumption of buildings is at the forefront of the total energy consumption list, and its environmental impact is increasing, thus making construction industry as a key player in energy. A systematic and comprehensive life cycle perspective assessment of building energy is crucial for maintaining project sustainability. Building energy analysis from life cycle perspective has been increasingly favoured by scholars. However, the links and contents of many literatures have not been summarized and lacking systematic literature research. This review-based research used a holistic analysis approach as the framework. Bibliometrics method in the first stage was used to select 255 papers published during 2009–2019 related to life cycle energy of buildings (LCE-B). Scientometric analysis in the second stage was adopted for identifying the journal sources, scholars, regions and articles that have been fruitful and influential in LCE-B research, and keywords analysis was proposed to preliminarily explore the research topics in the domain (e.g. analysis of optimisation). Results showed that BIM and multi-objective optimisation have become research hotspots recently. An in-depth qualitative discussion in the last stage was conducted to achieve three main objectives: (1) summarise mainstream research topics (e.g. calculation and parameter determination of embodied energy); (2) discuss existing research gaps (e.g. the spatial heterogeneity of embodied energy); and (3) identify future research directions. This study provides a comprehensive knowledge framework combined with philosophical theories that links current research fields with future research trends, providing researchers with multi-disciplinary guidance to gain insight into the latest research on LCE-B.","author":[{"dropping-particle":"","family":"Li","given":"Clyde Zhengdao","non-dropping-particle":"","parse-names":false,"suffix":""},{"dropping-particle":"","family":"Lai","given":"Xulu","non-dropping-particle":"","parse-names":false,"suffix":""},{"dropping-particle":"","family":"Xiao","given":"Bing","non-dropping-particle":"","parse-names":false,"suffix":""},{"dropping-particle":"","family":"Tam","given":"Vivian W.Y.","non-dropping-particle":"","parse-names":false,"suffix":""},{"dropping-particle":"","family":"Guo","given":"Shan","non-dropping-particle":"","parse-names":false,"suffix":""},{"dropping-particle":"","family":"Zhao","given":"Yiyu","non-dropping-particle":"","parse-names":false,"suffix":""}],"container-title":"Renewable and Sustainable Energy Reviews","id":"ITEM-3","issue":"September","issued":{"date-parts":[["2020"]]},"page":"110372","publisher":"Elsevier Ltd","title":"A holistic review on life cycle energy of buildings: An analysis from 2009 to 2019","type":"article-journal","volume":"134"},"uris":["http://www.mendeley.com/documents/?uuid=0f12eb9d-5f41-4751-9705-d2de565fc755"]},{"id":"ITEM-4","itemData":{"DOI":"10.1108/ECAM-09-2019-0511","ISSN":"09699988","abstract":"Purpose: The purpose of this paper is to summarize the current applications of BIM, the integration of related technologies and the tendencies and challenges systematically. Design/methodology/approach: Using quantitative and qualitative bibliometric statistical methods, the current mode of interaction between BIM and other related technologies is summarized. Findings: This paper identified 24 different BIM applications in the life cycle. From two perspectives, the implementation status of BIM applications and integrated technologies are respectively studied. The future industry development framework is drawn comprehensively. We summarized the challenges of BIM applications from the perspectives of management, technology and promotion, and confirmed that most of the challenges come from the two driving factors of promotion and management. Research limitations/implications: The technical challenges reviewed in this paper are from the collected literature we have extracted, which is only a part of the practical challenges and not comprehensive enough. Practical implications: We summarized the current mode of interactive use of BIM and sorted out the challenges faced by BIM applications to provide reference for the risks and challenges faced by the future industry. Originality/value: There is little literature to integrate BIM applications and to establish BIM related challenges and risk frameworks. In this paper, we provide a review of the current implementation level of BIM and the risks and challenges of stakeholders through three aspects of management, technology and promotion.","author":[{"dropping-particle":"","family":"Meng","given":"Qingfeng","non-dropping-particle":"","parse-names":false,"suffix":""},{"dropping-particle":"","family":"Zhang","given":"Yifan","non-dropping-particle":"","parse-names":false,"suffix":""},{"dropping-particle":"","family":"Li","given":"Zhen","non-dropping-particle":"","parse-names":false,"suffix":""},{"dropping-particle":"","family":"Shi","given":"Weixiang","non-dropping-particle":"","parse-names":false,"suffix":""},{"dropping-particle":"","family":"Wang","given":"Jun","non-dropping-particle":"","parse-names":false,"suffix":""},{"dropping-particle":"","family":"Sun","given":"Yanhui","non-dropping-particle":"","parse-names":false,"suffix":""},{"dropping-particle":"","family":"Xu","given":"Li","non-dropping-particle":"","parse-names":false,"suffix":""},{"dropping-particle":"","family":"Wang","given":"Xiangyu","non-dropping-particle":"","parse-names":false,"suffix":""}],"container-title":"Engineering, Construction and Architectural Management","id":"ITEM-4","issue":"8","issued":{"date-parts":[["2020"]]},"page":"1647-1677","title":"A review of integrated applications of BIM and related technologies in whole building life cycle","type":"article-journal","volume":"27"},"uris":["http://www.mendeley.com/documents/?uuid=38348ea8-39e2-4869-8406-d9ed537b4a25"]},{"id":"ITEM-5","itemData":{"DOI":"10.3390/SU12197862","ISSN":"20711050","abstract":"In the context of the increasingly severe energy crisis and global warming, green buildings and their energy-saving issues are being paid more attention in the world. Since envelope optimization can significantly reduce the energy consumption of green buildings, value engineering (VE) technology and building information modeling (BIM) technology are used to optimize the envelope of green buildings, which takes into account both energy saving and life cycle cost. The theoretical framework of optimization for green building envelope based on BIM-VE is proposed, including a BIM model for architecture, a life cycle cost analysis model, energy-saving analysis model, and a value analysis model. In the life-cycle cost model, a mathematical formula for the life-cycle cost is established, and BIM technology is used to generate a bill of quantity. In the energy-saving analysis model, a mathematical formula for energy saving is established, and BIM technology is used for the building energy simulation. In the scheme decision-making sub-model, VE technology integrating life cycle cost with energy saving is used to assess the envelope schemes and select the optimal one. A prefabricated project case is used to simulate and test the established methodology. The important results show that the 16 envelope schemes make the 16 corresponding designed buildings meet the green building evaluation standards, and the optimal envelope scheme is the \"energy-saving and anti-theft door + exterior window 2+ floor 1+ exterior wall 1 + inner shear wall + inner partition wall 2 + planted roof\" with the value 10.80 × 10-2 MW·h/ten thousand yuan. A significant finding is that the value generally rises with the increase of energy-saving rate while the life cycle cost is irregular with the increase of energy-saving rate. Compared with previous efforts in the literature, this study introduces VE technology into architectural design to further expand the current boundary of building energy-saving theory. The findings and suggestions will provide a valuable reference and guidance for the architectural design industry to optimize the envelope of green buildings from the perspective of both energy saving and life cycle cost.","author":[{"dropping-particle":"","family":"Yuan","given":"Zhenmin","non-dropping-particle":"","parse-names":false,"suffix":""},{"dropping-particle":"","family":"Zhou","given":"Jianliang","non-dropping-particle":"","parse-names":false,"suffix":""},{"dropping-particle":"","family":"Qiao","given":"Yaning","non-dropping-particle":"","parse-names":false,"suffix":""},{"dropping-particle":"","family":"Zhang","given":"Yadi","non-dropping-particle":"","parse-names":false,"suffix":""},{"dropping-particle":"","family":"Liu","given":"Dandan","non-dropping-particle":"","parse-names":false,"suffix":""},{"dropping-particle":"","family":"Zhu","given":"Hui","non-dropping-particle":"","parse-names":false,"suffix":""}],"container-title":"Sustainability (Switzerland)","id":"ITEM-5","issue":"19","issued":{"date-parts":[["2020"]]},"title":"BIM-VE-based optimization of green building envelope from the perspective of both energy saving and life cycle cost","type":"article-journal","volume":"12"},"uris":["http://www.mendeley.com/documents/?uuid=bd49038d-648a-4d84-a906-64c3687a1ad7"]},{"id":"ITEM-6","itemData":{"DOI":"10.1108/ECAM-09-2019-0511","ISSN":"09699988","abstract":"Purpose: The purpose of this paper is to summarize the current applications of BIM, the integration of related technologies and the tendencies and challenges systematically. Design/methodology/approach: Using quantitative and qualitative bibliometric statistical methods, the current mode of interaction between BIM and other related technologies is summarized. Findings: This paper identified 24 different BIM applications in the life cycle. From two perspectives, the implementation status of BIM applications and integrated technologies are respectively studied. The future industry development framework is drawn comprehensively. We summarized the challenges of BIM applications from the perspectives of management, technology and promotion, and confirmed that most of the challenges come from the two driving factors of promotion and management. Research limitations/implications: The technical challenges reviewed in this paper are from the collected literature we have extracted, which is only a part of the practical challenges and not comprehensive enough. Practical implications: We summarized the current mode of interactive use of BIM and sorted out the challenges faced by BIM applications to provide reference for the risks and challenges faced by the future industry. Originality/value: There is little literature to integrate BIM applications and to establish BIM related challenges and risk frameworks. In this paper, we provide a review of the current implementation level of BIM and the risks and challenges of stakeholders through three aspects of management, technology and promotion.","author":[{"dropping-particle":"","family":"Meng","given":"Qingfeng","non-dropping-particle":"","parse-names":false,"suffix":""},{"dropping-particle":"","family":"Zhang","given":"Yifan","non-dropping-particle":"","parse-names":false,"suffix":""},{"dropping-particle":"","family":"Li","given":"Zhen","non-dropping-particle":"","parse-names":false,"suffix":""},{"dropping-particle":"","family":"Shi","given":"Weixiang","non-dropping-particle":"","parse-names":false,"suffix":""},{"dropping-particle":"","family":"Wang","given":"Jun","non-dropping-particle":"","parse-names":false,"suffix":""},{"dropping-particle":"","family":"Sun","given":"Yanhui","non-dropping-particle":"","parse-names":false,"suffix":""},{"dropping-particle":"","family":"Xu","given":"Li","non-dropping-particle":"","parse-names":false,"suffix":""},{"dropping-particle":"","family":"Wang","given":"Xiangyu","non-dropping-particle":"","parse-names":false,"suffix":""}],"container-title":"Engineering, Construction and Architectural Management","id":"ITEM-6","issue":"8","issued":{"date-parts":[["2020"]]},"page":"1647-1677","title":"A review of integrated applications of BIM and related technologies in whole building life cycle","type":"article-journal","volume":"27"},"uris":["http://www.mendeley.com/documents/?uuid=9ef71ec2-30a7-4dd7-865d-36262a178873"]},{"id":"ITEM-7","itemData":{"DOI":"10.1016/j.jclepro.2020.123454","ISSN":"09596526","abstract":"The development of prefabricated concrete (PC) buildings can potentially reduce the consumption of resources and energy, and meet the requirements of low carbon and environmental protection in the construction industry. Therefore, this study aims to investigate PC buildings and their carbon footprint in the materialization phase. Based on databases from the Intergovernmental Panel on Climate Change (IPCC) and the Chinese Life Cycle Database (CLCD), a database of carbon emission factors was compiled. A carbon footprint calculation model for the materialization phase of PC buildings was established combining with BIM technology. The obtained results indicate that the carbon footprint per unit area of PC construction projects is significantly lower than that of other building types. The carbon footprint of the production phase accounts for more than 90% of the total, and the carbon footprint per unit area of the transportation phase and the construction and installation phase are equivalent. The carbon emission of a building material on its degree of influence is ranked as cement, steel, concrete and wire. In addition, the results can also provide a theoretical support for the formulation of regulations and emission reduction policies based on building energy conservation and carbon emission reduction.","author":[{"dropping-particle":"","family":"Li","given":"Xiao Juan","non-dropping-particle":"","parse-names":false,"suffix":""},{"dropping-particle":"","family":"Lai","given":"Ji yu","non-dropping-particle":"","parse-names":false,"suffix":""},{"dropping-particle":"","family":"Ma","given":"Cai yun","non-dropping-particle":"","parse-names":false,"suffix":""},{"dropping-particle":"","family":"Wang","given":"Chen","non-dropping-particle":"","parse-names":false,"suffix":""}],"container-title":"Journal of Cleaner Production","id":"ITEM-7","issued":{"date-parts":[["2021"]]},"page":"123454","publisher":"Elsevier Ltd","title":"Using BIM to research carbon footprint during the materialization phase of prefabricated concrete buildings: A China study","type":"article-journal","volume":"279"},"uris":["http://www.mendeley.com/documents/?uuid=761597ff-99e0-49cc-bd6a-c59d8cb0a90e"]},{"id":"ITEM-8","itemData":{"DOI":"10.3390/su12156151","ISSN":"20711050","abstract":"Building information modeling (BIM) and life cycle assessment (LCA) are two methods that can be helpful when designing buildings with lower environmental impacts. One of the most significant examples of environmental impact assessments in construction is green building certification. Certified buildings have improved performance and greater asset value. In this study, four certification systems were investigated for their potential interconnections with BIM and LCA. The main tasks were (1) to review a BIM-based workflow, (2) assess its usage as an input for the LCA within green certifications, and (3) provide suggestions for developing building models. Building models can be helpful during the design process, but the best results are expected when the specifically described steps are followed. These suggestions aim at improving building models in terms of their usage for green building certifications and particularly for LCA. All the investigated results were clarified and adjusted using a model of a recently finished building in Zug. As reference tools, One Click LCA and a manual process were selected. The outcomes were aligned with those of other studies and confirmed the necessity of good data and management quality for building projects.","author":[{"dropping-particle":"","family":"Veselka","given":"Jakub","non-dropping-particle":"","parse-names":false,"suffix":""},{"dropping-particle":"","family":"Nehasilová","given":"Marie","non-dropping-particle":"","parse-names":false,"suffix":""},{"dropping-particle":"","family":"Dvořáková","given":"Karolína","non-dropping-particle":"","parse-names":false,"suffix":""},{"dropping-particle":"","family":"Ryklová","given":"Pavla","non-dropping-particle":"","parse-names":false,"suffix":""},{"dropping-particle":"","family":"Volf","given":"Martin","non-dropping-particle":"","parse-names":false,"suffix":""},{"dropping-particle":"","family":"Růžička","given":"Jan","non-dropping-particle":"","parse-names":false,"suffix":""},{"dropping-particle":"","family":"Lupíšek","given":"Antonín","non-dropping-particle":"","parse-names":false,"suffix":""}],"container-title":"Sustainability (Switzerland)","id":"ITEM-8","issue":"15","issued":{"date-parts":[["2020"]]},"title":"Recommendations for developing a BIM for the purpose of LCA in green building certifications","type":"article-journal","volume":"12"},"uris":["http://www.mendeley.com/documents/?uuid=2c875ad3-47f6-4110-bad3-a0497667f1e2"]},{"id":"ITEM-9","itemData":{"DOI":"10.1016/j.jobe.2018.12.021","ISSN":"23527102","abstract":"This paper presents an up to date overview of the principal research topics and research trends within the Building Information Model (BIM) research domain. It also offers a detailed review of the integration of BIM and Building Energy Performance Simulation (BEPS). The different strategies to improve interoperability are reviewed together with the various applications of such an integration (BIM with BEPS) in the literature. Firstly, a scientometric analysis which allows identifying research patterns and emerging trends in a specific research domain is performed to categorise the large number of articles constituting BIM literature into several clusters, each representing a particular topic. The main research topic in each cluster, together with the chronological progress and evolution of each cluster are summarized through a literature review of the selected highly cited articles. Secondly, an analysis of the different aspects relevant to the integration of BIM with BEPS is performed to highlight the evolution of the interoperability between BIM and energy simulation tools. Subsequently, a review of the different applications of such integration (BIM with BEPS) is performed to identify potential knowledge gaps. This study highlights six main BIM research topics focusing on BIM adoption and benefits, BIM-aided management, progress monitoring and as-built modelling, interoperability, life cycle analysis and energy simulation. It also emphasises the lack of well-established strategies to ensure the interoperability between BIM and energy simulation tools. Furthermore, this study reports on the poor integration of BIM and BEPS for building system and control modelling as well as its limited application during the operational phase.","author":[{"dropping-particle":"","family":"Andriamamonjy","given":"Ando","non-dropping-particle":"","parse-names":false,"suffix":""},{"dropping-particle":"","family":"Saelens","given":"Dirk","non-dropping-particle":"","parse-names":false,"suffix":""},{"dropping-particle":"","family":"Klein","given":"Ralf","non-dropping-particle":"","parse-names":false,"suffix":""}],"container-title":"Journal of Building Engineering","id":"ITEM-9","issue":"December 2018","issued":{"date-parts":[["2019"]]},"page":"513-527","publisher":"Elsevier Ltd","title":"A combined scientometric and conventional literature review to grasp the entire BIM knowledge and its integration with energy simulation","type":"article-journal","volume":"22"},"uris":["http://www.mendeley.com/documents/?uuid=625d26b7-ab34-4526-9ebd-4cc0ed37c28d"]},{"id":"ITEM-10","itemData":{"DOI":"10.1007/s12243-020-00771-6","ISSN":"19589395","abstract":"The main goal of green building is to provide comfortable life for its residents, while encountering the negative impacts on the surrounding environment. This goal can be achieved by applying effective methodologies throughout the entire life cycle of the building and maintaining an efficient usage of the available energy resources. As part of “building information modeling (BIM),” there are numerous software simulation applications that can be used for analyzing, and modeling energy consumption in all stages of green building, starting from the initial stages of planning and design, up to the final stages of operation and maintenance. In this research work, we conduct a thorough investigation, analysis, and comparison of the performance of most common software applications used for simulating and modeling the energy consumption in green building, and subsequently, the best application is recognized based on unified selection criteria, which include various sets of design parameters and operating conditions.","author":[{"dropping-particle":"","family":"Ka’bi","given":"Amin H.","non-dropping-particle":"Al","parse-names":false,"suffix":""}],"container-title":"Annales des Telecommunications/Annals of Telecommunications","id":"ITEM-10","issue":"7-8","issued":{"date-parts":[["2020"]]},"page":"271-290","publisher":"Annals of Telecommunications","title":"Comparison of energy simulation applications used in green building","type":"article-journal","volume":"75"},"uris":["http://www.mendeley.com/documents/?uuid=eec2feb2-a280-428d-8212-6f037eebce7f"]},{"id":"ITEM-11","itemData":{"DOI":"10.1016/j.enbuild.2020.110340","ISSN":"03787788","abstract":"Annually, 48% of the global energy is used by buildings in their construction, operation, and maintenance, causing significant damage to the environment due to the resulting greenhouse gas emissions. During their life cycles, buildings use energy in the form of embodied energy (EE) and operating energy (OE). In a conventional building, EE accounts for 10–20% of a building's life cycle energy (LCE), while OE accounts for 80–90%. As a result, the building sector has taken several measures to reduce OE in buildings. These OE reducing measures fail to account for the subsequent increase in EE and might cause an increase in the building's overall LCE. A systematic review of the literature shows limited research that comprehensively evaluates the impact of design measures aimed at OE reduction on EE for different construction assemblies. In this study, we quantify and compare trade-offs on EE demand, caused by OE reduction measures for eight different building wall assemblies across four climatic zones within the United States. The EE and OE demands of the ASHRAE 90.1–2016 benchmark model and its variations were computed using Tally™ and Autodesk® Green Building Studio® (GBS), respectively. The results helped us determine the EE factor (EE spent per unit of OE savings) for different OE reduction measures. Although the calculated EE factors vary across different climatic zones and construction assemblies, these factors show significant EE costs for different OE reduction measures. This knowledge could help inform the design of evolutionary and deep/machine learning-based algorithms to assess and optimize building energy use.","author":[{"dropping-particle":"","family":"Venkatraj","given":"Varusha","non-dropping-particle":"","parse-names":false,"suffix":""},{"dropping-particle":"","family":"Dixit","given":"Manish Kumar","non-dropping-particle":"","parse-names":false,"suffix":""},{"dropping-particle":"","family":"Yan","given":"Wei","non-dropping-particle":"","parse-names":false,"suffix":""},{"dropping-particle":"","family":"Lavy","given":"Sarel","non-dropping-particle":"","parse-names":false,"suffix":""}],"container-title":"Energy and Buildings","id":"ITEM-11","issued":{"date-parts":[["2020"]]},"page":"110340","publisher":"Elsevier B.V.","title":"Evaluating the impact of operating energy reduction measures on embodied energy","type":"article-journal","volume":"226"},"uris":["http://www.mendeley.com/documents/?uuid=de7f431d-1060-40ff-9f2a-6bb9022b81c3"]},{"id":"ITEM-12","itemData":{"DOI":"10.1016/j.jclepro.2020.122264","ISSN":"09596526","abstract":"The construction industry globally is one of the most environmentally damaging of sectors. Additionally, the resources consumed and the operational energy requirements of buildings are ‘locked-in’, potentially for decades. The Intergovernmental Panel on Climate Change has recognised construction as a sector in which significant improvements can, and indeed must, be made. But the industry is often argued to be unique, in its multiplicity of stakeholders, transient organisational structures, avoidance of risk and impact on society. The current Virtual Special Issue (VSI) sought to bring together a collection of papers on progress and potential for improvement in the construction sector, in terms of both sustainability and resilience to the changing climate. A total of 34 papers form the VSI. Insights from social science include the need for more holistic perspectives at multiple levels, from buildings to urban plans, and the centrality of human relationships, through leadership, collaboration and along supply chains. Insights from a technology perspective include BIM applications for green and off-site construction, enhanced estimation of construction waste, and developments in materials. Insights on low-carbon construction include evidence that reducing both costs and emissions in the construction sector is viable. This editorial reviews the VSI papers and makes a number of recommendations including the need to recognize that values and understanding change over time and that leadership and human decision-making are essential factors for transformation. Alongside the progress described on sustainability in multiple areas, the editorial calls for an invigorated research focus on how construction can adapt the built environment to the changing future that is before us all.","author":[{"dropping-particle":"","family":"Murtagh","given":"Niamh","non-dropping-particle":"","parse-names":false,"suffix":""},{"dropping-particle":"","family":"Scott","given":"Lloyd","non-dropping-particle":"","parse-names":false,"suffix":""},{"dropping-particle":"","family":"Fan","given":"Jingli","non-dropping-particle":"","parse-names":false,"suffix":""}],"container-title":"Journal of Cleaner Production","id":"ITEM-12","issued":{"date-parts":[["2020"]]},"page":"122264","publisher":"Elsevier Ltd","title":"Sustainable and resilient construction: Current status and future challenges","type":"article-journal","volume":"268"},"uris":["http://www.mendeley.com/documents/?uuid=4f73953c-7c32-452b-ad97-b189aec83d45"]},{"id":"ITEM-13","itemData":{"DOI":"10.1007/s12652-019-01556-z","ISBN":"0123456789","ISSN":"18685145","abstract":"LEED is widely used to guide green building design and evaluation. However, since in most cases, the construction cost is not the main evaluation content, the building energy saving is often accompanied by the cost increase, so the owner’s willingness to participate spontaneously is not high. This paper takes residential buildings as an example, and uses BIM simulation technology combined with value engineering to analyze the relationship between cost and energy saving in the architectural design process. Based on the establishment of the REVIT model, Ecotect is used to simulate the energy consumption. By comparing the energy-saving performance of different schemes, the LEED score is calculated to determine the most cost-effective design. The study found that in the design stage, BIM tools combined with value engineering can better optimize the design and find a balance point that meets the requirements of green building evaluation and owner.","author":[{"dropping-particle":"","family":"Wei","given":"Taibing","non-dropping-particle":"","parse-names":false,"suffix":""},{"dropping-particle":"","family":"Chen","given":"Yuxin","non-dropping-particle":"","parse-names":false,"suffix":""}],"container-title":"Journal of Ambient Intelligence and Humanized Computing","id":"ITEM-13","issue":"9","issued":{"date-parts":[["2020"]]},"page":"3699-3706","publisher":"Springer Berlin Heidelberg","title":"Green building design based on BIM and value engineering","type":"article-journal","volume":"11"},"uris":["http://www.mendeley.com/documents/?uuid=fe3fd8fa-8e53-447d-86a2-dfd5ca6938c4"]},{"id":"ITEM-14","itemData":{"DOI":"10.1007/s42107-020-00256-w","ISBN":"0123456789","ISSN":"2522011X","abstract":"All over the world, the construction sector is the largest consumer of energy, which has a negative impact on the environment. In this article, the research methodology is adopting building information modeling (BIM) technology in 3D simulation and energy analysis. This study aims using BIM technology to improve indoor daylight performance of the building, determine the proper and comfortable artificial lighting of the building and their costs compared with the traditional methods used to calculate lighting, calculate the amount of renewable energy and cost saving that can be obtained from the photovoltaic panels, assess energy performance analysis at design stage and then create design alternatives to increase energy efficiency. The idea of this research was applied in one of the Iraqi projects; the authors found that applying BIM technology helps a lot in increasing energy performance efficiency through many strategies and it also gives the ability to solve all problems related to the performance of energy in the design stage. The results concluded that applying BIM technology improves indoor daylight performance of the building where the artificial lighting reduce around (29 lamps) as well as the cost of lamps reduce around (6500ID), use photovoltaic(PV) panels reduce annual energy consumption around 44% as well as achieves cost-saving about (22,601 $/year), total electricity consumption equal to (421,645 kw h/year) and total fuel consumption equal to (565,633 MJ/year). Also, the results explain the HVAC system is the most effective alternative where annual energy saving is around (50%).","author":[{"dropping-particle":"","family":"Taha","given":"Farah Faaq","non-dropping-particle":"","parse-names":false,"suffix":""},{"dropping-particle":"","family":"Hatem","given":"Wadhah Amer","non-dropping-particle":"","parse-names":false,"suffix":""},{"dropping-particle":"","family":"Jasim","given":"Nidal Adnan","non-dropping-particle":"","parse-names":false,"suffix":""}],"container-title":"Asian Journal of Civil Engineering","id":"ITEM-14","issue":"6","issued":{"date-parts":[["2020"]]},"page":"995-1003","publisher":"Springer International Publishing","title":"Effectivity of BIM technology in using green energy strategies for construction projects","type":"article-journal","volume":"21"},"uris":["http://www.mendeley.com/documents/?uuid=86a00ca2-63ea-44d6-8c18-56ca5f6eb9a5"]}],"mendeley":{"formattedCitation":"[11,12,14,18,30,33,37,49–54,54]","plainTextFormattedCitation":"[11,12,14,18,30,33,37,49–54,54]","previouslyFormattedCitation":"[11,12,14,18,30,33,37,46–51,51]"},"properties":{"noteIndex":0},"schema":"https://github.com/citation-style-language/schema/raw/master/csl-citation.json"}</w:instrText>
      </w:r>
      <w:r w:rsidR="00892EAD"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[11,12,14,18,30,33,37,49–54,54]</w:t>
      </w:r>
      <w:r w:rsidR="00892EAD" w:rsidRPr="00C10A63">
        <w:rPr>
          <w:rFonts w:ascii="Palatino Linotype" w:eastAsia="Palatino Linotype" w:hAnsi="Palatino Linotype" w:cs="Palatino Linotype"/>
          <w:color w:val="auto"/>
          <w:sz w:val="20"/>
          <w:szCs w:val="20"/>
        </w:rPr>
        <w:fldChar w:fldCharType="end"/>
      </w:r>
      <w:r w:rsidR="0020791C" w:rsidRPr="00C10A63">
        <w:rPr>
          <w:rFonts w:ascii="Palatino Linotype" w:eastAsia="Palatino Linotype" w:hAnsi="Palatino Linotype" w:cs="Palatino Linotype"/>
          <w:color w:val="auto"/>
          <w:sz w:val="20"/>
          <w:szCs w:val="20"/>
        </w:rPr>
        <w:t xml:space="preserve">. </w:t>
      </w:r>
    </w:p>
    <w:p w14:paraId="72FE2C34" w14:textId="29AF06D7" w:rsidR="00030BC0" w:rsidRPr="00C10A63" w:rsidRDefault="0020791C">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 xml:space="preserve">In </w:t>
      </w:r>
      <w:r w:rsidR="00914112" w:rsidRPr="00C10A63">
        <w:rPr>
          <w:rFonts w:ascii="Palatino Linotype" w:eastAsia="Palatino Linotype" w:hAnsi="Palatino Linotype" w:cs="Palatino Linotype"/>
          <w:color w:val="auto"/>
          <w:sz w:val="20"/>
          <w:szCs w:val="20"/>
        </w:rPr>
        <w:t xml:space="preserve">this </w:t>
      </w:r>
      <w:r w:rsidRPr="00C10A63">
        <w:rPr>
          <w:rFonts w:ascii="Palatino Linotype" w:eastAsia="Palatino Linotype" w:hAnsi="Palatino Linotype" w:cs="Palatino Linotype"/>
          <w:color w:val="auto"/>
          <w:sz w:val="20"/>
          <w:szCs w:val="20"/>
        </w:rPr>
        <w:t xml:space="preserve">context, it </w:t>
      </w:r>
      <w:proofErr w:type="gramStart"/>
      <w:r w:rsidR="00914112" w:rsidRPr="00C10A63">
        <w:rPr>
          <w:rFonts w:ascii="Palatino Linotype" w:eastAsia="Palatino Linotype" w:hAnsi="Palatino Linotype" w:cs="Palatino Linotype"/>
          <w:color w:val="auto"/>
          <w:sz w:val="20"/>
          <w:szCs w:val="20"/>
        </w:rPr>
        <w:t>should be noted</w:t>
      </w:r>
      <w:proofErr w:type="gramEnd"/>
      <w:r w:rsidRPr="00C10A63">
        <w:rPr>
          <w:rFonts w:ascii="Palatino Linotype" w:eastAsia="Palatino Linotype" w:hAnsi="Palatino Linotype" w:cs="Palatino Linotype"/>
          <w:color w:val="auto"/>
          <w:sz w:val="20"/>
          <w:szCs w:val="20"/>
        </w:rPr>
        <w:t xml:space="preserve"> that the contribution of the BIM working method to </w:t>
      </w:r>
      <w:r w:rsidR="00914112" w:rsidRPr="00C10A63">
        <w:rPr>
          <w:rFonts w:ascii="Palatino Linotype" w:eastAsia="Palatino Linotype" w:hAnsi="Palatino Linotype" w:cs="Palatino Linotype"/>
          <w:color w:val="auto"/>
          <w:sz w:val="20"/>
          <w:szCs w:val="20"/>
        </w:rPr>
        <w:t>a b</w:t>
      </w:r>
      <w:r w:rsidRPr="00C10A63">
        <w:rPr>
          <w:rFonts w:ascii="Palatino Linotype" w:eastAsia="Palatino Linotype" w:hAnsi="Palatino Linotype" w:cs="Palatino Linotype"/>
          <w:color w:val="auto"/>
          <w:sz w:val="20"/>
          <w:szCs w:val="20"/>
        </w:rPr>
        <w:t xml:space="preserve">uilding’s </w:t>
      </w:r>
      <w:r w:rsidR="00914112" w:rsidRPr="00C10A63">
        <w:rPr>
          <w:rFonts w:ascii="Palatino Linotype" w:eastAsia="Palatino Linotype" w:hAnsi="Palatino Linotype" w:cs="Palatino Linotype"/>
          <w:color w:val="auto"/>
          <w:sz w:val="20"/>
          <w:szCs w:val="20"/>
        </w:rPr>
        <w:t>e</w:t>
      </w:r>
      <w:r w:rsidRPr="00C10A63">
        <w:rPr>
          <w:rFonts w:ascii="Palatino Linotype" w:eastAsia="Palatino Linotype" w:hAnsi="Palatino Linotype" w:cs="Palatino Linotype"/>
          <w:color w:val="auto"/>
          <w:sz w:val="20"/>
          <w:szCs w:val="20"/>
        </w:rPr>
        <w:t xml:space="preserve">nergy </w:t>
      </w:r>
      <w:r w:rsidR="00914112" w:rsidRPr="00C10A63">
        <w:rPr>
          <w:rFonts w:ascii="Palatino Linotype" w:eastAsia="Palatino Linotype" w:hAnsi="Palatino Linotype" w:cs="Palatino Linotype"/>
          <w:color w:val="auto"/>
          <w:sz w:val="20"/>
          <w:szCs w:val="20"/>
        </w:rPr>
        <w:t>e</w:t>
      </w:r>
      <w:r w:rsidRPr="00C10A63">
        <w:rPr>
          <w:rFonts w:ascii="Palatino Linotype" w:eastAsia="Palatino Linotype" w:hAnsi="Palatino Linotype" w:cs="Palatino Linotype"/>
          <w:color w:val="auto"/>
          <w:sz w:val="20"/>
          <w:szCs w:val="20"/>
        </w:rPr>
        <w:t>fficiency at all st</w:t>
      </w:r>
      <w:r w:rsidR="006D71FC" w:rsidRPr="00C10A63">
        <w:rPr>
          <w:rFonts w:ascii="Palatino Linotype" w:eastAsia="Palatino Linotype" w:hAnsi="Palatino Linotype" w:cs="Palatino Linotype"/>
          <w:color w:val="auto"/>
          <w:sz w:val="20"/>
          <w:szCs w:val="20"/>
        </w:rPr>
        <w:t>ages of the building life cycle</w:t>
      </w:r>
      <w:r w:rsidRPr="00C10A63">
        <w:rPr>
          <w:rFonts w:ascii="Palatino Linotype" w:eastAsia="Palatino Linotype" w:hAnsi="Palatino Linotype" w:cs="Palatino Linotype"/>
          <w:color w:val="auto"/>
          <w:sz w:val="20"/>
          <w:szCs w:val="20"/>
        </w:rPr>
        <w:t xml:space="preserve"> is still </w:t>
      </w:r>
      <w:r w:rsidR="00914112" w:rsidRPr="00C10A63">
        <w:rPr>
          <w:rFonts w:ascii="Palatino Linotype" w:eastAsia="Palatino Linotype" w:hAnsi="Palatino Linotype" w:cs="Palatino Linotype"/>
          <w:color w:val="auto"/>
          <w:sz w:val="20"/>
          <w:szCs w:val="20"/>
        </w:rPr>
        <w:t>under discussion</w:t>
      </w:r>
      <w:r w:rsidRPr="00C10A63">
        <w:rPr>
          <w:rFonts w:ascii="Palatino Linotype" w:eastAsia="Palatino Linotype" w:hAnsi="Palatino Linotype" w:cs="Palatino Linotype"/>
          <w:color w:val="auto"/>
          <w:sz w:val="20"/>
          <w:szCs w:val="20"/>
        </w:rPr>
        <w:t xml:space="preserve">. A comprehensive review regarding the integration of BIM and energy analysis </w:t>
      </w:r>
      <w:r w:rsidR="00914112" w:rsidRPr="00C10A63">
        <w:rPr>
          <w:rFonts w:ascii="Palatino Linotype" w:eastAsia="Palatino Linotype" w:hAnsi="Palatino Linotype" w:cs="Palatino Linotype"/>
          <w:color w:val="auto"/>
          <w:sz w:val="20"/>
          <w:szCs w:val="20"/>
        </w:rPr>
        <w:t xml:space="preserve">throughout </w:t>
      </w:r>
      <w:r w:rsidRPr="00C10A63">
        <w:rPr>
          <w:rFonts w:ascii="Palatino Linotype" w:eastAsia="Palatino Linotype" w:hAnsi="Palatino Linotype" w:cs="Palatino Linotype"/>
          <w:color w:val="auto"/>
          <w:sz w:val="20"/>
          <w:szCs w:val="20"/>
        </w:rPr>
        <w:t>the whole life cycle of the building is essential</w:t>
      </w:r>
      <w:r w:rsidR="00A3664E" w:rsidRPr="00C10A63">
        <w:rPr>
          <w:rFonts w:ascii="Palatino Linotype" w:eastAsia="Palatino Linotype" w:hAnsi="Palatino Linotype" w:cs="Palatino Linotype"/>
          <w:color w:val="auto"/>
          <w:sz w:val="20"/>
          <w:szCs w:val="20"/>
        </w:rPr>
        <w:t>. T</w:t>
      </w:r>
      <w:r w:rsidRPr="00C10A63">
        <w:rPr>
          <w:rFonts w:ascii="Palatino Linotype" w:eastAsia="Palatino Linotype" w:hAnsi="Palatino Linotype" w:cs="Palatino Linotype"/>
          <w:color w:val="auto"/>
          <w:sz w:val="20"/>
          <w:szCs w:val="20"/>
        </w:rPr>
        <w:t xml:space="preserve">he research hotspots </w:t>
      </w:r>
      <w:proofErr w:type="gramStart"/>
      <w:r w:rsidRPr="00C10A63">
        <w:rPr>
          <w:rFonts w:ascii="Palatino Linotype" w:eastAsia="Palatino Linotype" w:hAnsi="Palatino Linotype" w:cs="Palatino Linotype"/>
          <w:color w:val="auto"/>
          <w:sz w:val="20"/>
          <w:szCs w:val="20"/>
        </w:rPr>
        <w:t>can be identified</w:t>
      </w:r>
      <w:proofErr w:type="gramEnd"/>
      <w:r w:rsidR="00914112" w:rsidRPr="00C10A63">
        <w:rPr>
          <w:rFonts w:ascii="Palatino Linotype" w:eastAsia="Palatino Linotype" w:hAnsi="Palatino Linotype" w:cs="Palatino Linotype"/>
          <w:color w:val="auto"/>
          <w:sz w:val="20"/>
          <w:szCs w:val="20"/>
        </w:rPr>
        <w:t xml:space="preserve"> in order</w:t>
      </w:r>
      <w:r w:rsidRPr="00C10A63">
        <w:rPr>
          <w:rFonts w:ascii="Palatino Linotype" w:eastAsia="Palatino Linotype" w:hAnsi="Palatino Linotype" w:cs="Palatino Linotype"/>
          <w:color w:val="auto"/>
          <w:sz w:val="20"/>
          <w:szCs w:val="20"/>
        </w:rPr>
        <w:t xml:space="preserve"> to lay the foundation for future stud</w:t>
      </w:r>
      <w:r w:rsidR="00FC4795" w:rsidRPr="00C10A63">
        <w:rPr>
          <w:rFonts w:ascii="Palatino Linotype" w:eastAsia="Palatino Linotype" w:hAnsi="Palatino Linotype" w:cs="Palatino Linotype"/>
          <w:color w:val="auto"/>
          <w:sz w:val="20"/>
          <w:szCs w:val="20"/>
        </w:rPr>
        <w:t>ies</w:t>
      </w:r>
      <w:r w:rsidRPr="00C10A63">
        <w:rPr>
          <w:rFonts w:ascii="Palatino Linotype" w:eastAsia="Palatino Linotype" w:hAnsi="Palatino Linotype" w:cs="Palatino Linotype"/>
          <w:color w:val="auto"/>
          <w:sz w:val="20"/>
          <w:szCs w:val="20"/>
        </w:rPr>
        <w:t xml:space="preserve">. Consequently, systematic mapping would </w:t>
      </w:r>
      <w:r w:rsidR="00A3664E" w:rsidRPr="00C10A63">
        <w:rPr>
          <w:rFonts w:ascii="Palatino Linotype" w:eastAsia="Palatino Linotype" w:hAnsi="Palatino Linotype" w:cs="Palatino Linotype"/>
          <w:color w:val="auto"/>
          <w:sz w:val="20"/>
          <w:szCs w:val="20"/>
        </w:rPr>
        <w:t>help</w:t>
      </w:r>
      <w:r w:rsidR="00914112" w:rsidRPr="00C10A63">
        <w:rPr>
          <w:rFonts w:ascii="Palatino Linotype" w:eastAsia="Palatino Linotype" w:hAnsi="Palatino Linotype" w:cs="Palatino Linotype"/>
          <w:color w:val="auto"/>
          <w:sz w:val="20"/>
          <w:szCs w:val="20"/>
        </w:rPr>
        <w:t xml:space="preserve"> to</w:t>
      </w:r>
      <w:r w:rsidR="00A3664E" w:rsidRPr="00C10A63">
        <w:rPr>
          <w:rFonts w:ascii="Palatino Linotype" w:eastAsia="Palatino Linotype" w:hAnsi="Palatino Linotype" w:cs="Palatino Linotype"/>
          <w:color w:val="auto"/>
          <w:sz w:val="20"/>
          <w:szCs w:val="20"/>
        </w:rPr>
        <w:t xml:space="preserve"> </w:t>
      </w:r>
      <w:r w:rsidR="00914112" w:rsidRPr="00C10A63">
        <w:rPr>
          <w:rFonts w:ascii="Palatino Linotype" w:eastAsia="Palatino Linotype" w:hAnsi="Palatino Linotype" w:cs="Palatino Linotype"/>
          <w:color w:val="auto"/>
          <w:sz w:val="20"/>
          <w:szCs w:val="20"/>
        </w:rPr>
        <w:t xml:space="preserve">identify </w:t>
      </w:r>
      <w:r w:rsidR="00A3664E" w:rsidRPr="00C10A63">
        <w:rPr>
          <w:rFonts w:ascii="Palatino Linotype" w:eastAsia="Palatino Linotype" w:hAnsi="Palatino Linotype" w:cs="Palatino Linotype"/>
          <w:color w:val="auto"/>
          <w:sz w:val="20"/>
          <w:szCs w:val="20"/>
        </w:rPr>
        <w:t xml:space="preserve">more general research trends and </w:t>
      </w:r>
      <w:r w:rsidRPr="00C10A63">
        <w:rPr>
          <w:rFonts w:ascii="Palatino Linotype" w:eastAsia="Palatino Linotype" w:hAnsi="Palatino Linotype" w:cs="Palatino Linotype"/>
          <w:color w:val="auto"/>
          <w:sz w:val="20"/>
          <w:szCs w:val="20"/>
        </w:rPr>
        <w:t xml:space="preserve">topics within the </w:t>
      </w:r>
      <w:r w:rsidR="004276D8" w:rsidRPr="00C10A63">
        <w:rPr>
          <w:rFonts w:ascii="Palatino Linotype" w:eastAsia="Palatino Linotype" w:hAnsi="Palatino Linotype" w:cs="Palatino Linotype"/>
          <w:color w:val="auto"/>
          <w:sz w:val="20"/>
          <w:szCs w:val="20"/>
        </w:rPr>
        <w:t>analy</w:t>
      </w:r>
      <w:r w:rsidR="00914112" w:rsidRPr="00C10A63">
        <w:rPr>
          <w:rFonts w:ascii="Palatino Linotype" w:eastAsia="Palatino Linotype" w:hAnsi="Palatino Linotype" w:cs="Palatino Linotype"/>
          <w:color w:val="auto"/>
          <w:sz w:val="20"/>
          <w:szCs w:val="20"/>
        </w:rPr>
        <w:t>z</w:t>
      </w:r>
      <w:r w:rsidR="004276D8" w:rsidRPr="00C10A63">
        <w:rPr>
          <w:rFonts w:ascii="Palatino Linotype" w:eastAsia="Palatino Linotype" w:hAnsi="Palatino Linotype" w:cs="Palatino Linotype"/>
          <w:color w:val="auto"/>
          <w:sz w:val="20"/>
          <w:szCs w:val="20"/>
        </w:rPr>
        <w:t>ed</w:t>
      </w:r>
      <w:r w:rsidRPr="00C10A63">
        <w:rPr>
          <w:rFonts w:ascii="Palatino Linotype" w:eastAsia="Palatino Linotype" w:hAnsi="Palatino Linotype" w:cs="Palatino Linotype"/>
          <w:color w:val="auto"/>
          <w:sz w:val="20"/>
          <w:szCs w:val="20"/>
        </w:rPr>
        <w:t xml:space="preserve"> field. Moreover, </w:t>
      </w:r>
      <w:r w:rsidR="00FC4795" w:rsidRPr="00C10A63">
        <w:rPr>
          <w:rFonts w:ascii="Palatino Linotype" w:eastAsia="Palatino Linotype" w:hAnsi="Palatino Linotype" w:cs="Palatino Linotype"/>
          <w:color w:val="auto"/>
          <w:sz w:val="20"/>
          <w:szCs w:val="20"/>
        </w:rPr>
        <w:t>systematic mapping allows us to visuali</w:t>
      </w:r>
      <w:r w:rsidR="00A5047E" w:rsidRPr="00C10A63">
        <w:rPr>
          <w:rFonts w:ascii="Palatino Linotype" w:eastAsia="Palatino Linotype" w:hAnsi="Palatino Linotype" w:cs="Palatino Linotype"/>
          <w:color w:val="auto"/>
          <w:sz w:val="20"/>
          <w:szCs w:val="20"/>
        </w:rPr>
        <w:t>z</w:t>
      </w:r>
      <w:r w:rsidR="00FC4795" w:rsidRPr="00C10A63">
        <w:rPr>
          <w:rFonts w:ascii="Palatino Linotype" w:eastAsia="Palatino Linotype" w:hAnsi="Palatino Linotype" w:cs="Palatino Linotype"/>
          <w:color w:val="auto"/>
          <w:sz w:val="20"/>
          <w:szCs w:val="20"/>
        </w:rPr>
        <w:t xml:space="preserve">e the observed results and trends </w:t>
      </w:r>
      <w:r w:rsidR="00914112" w:rsidRPr="00C10A63">
        <w:rPr>
          <w:rFonts w:ascii="Palatino Linotype" w:eastAsia="Palatino Linotype" w:hAnsi="Palatino Linotype" w:cs="Palatino Linotype"/>
          <w:color w:val="auto"/>
          <w:sz w:val="20"/>
          <w:szCs w:val="20"/>
        </w:rPr>
        <w:t xml:space="preserve">using </w:t>
      </w:r>
      <w:r w:rsidR="00FC4795" w:rsidRPr="00C10A63">
        <w:rPr>
          <w:rFonts w:ascii="Palatino Linotype" w:eastAsia="Palatino Linotype" w:hAnsi="Palatino Linotype" w:cs="Palatino Linotype"/>
          <w:color w:val="auto"/>
          <w:sz w:val="20"/>
          <w:szCs w:val="20"/>
        </w:rPr>
        <w:t>bibliometric analysis tool</w:t>
      </w:r>
      <w:r w:rsidRPr="00C10A63">
        <w:rPr>
          <w:rFonts w:ascii="Palatino Linotype" w:eastAsia="Palatino Linotype" w:hAnsi="Palatino Linotype" w:cs="Palatino Linotype"/>
          <w:color w:val="auto"/>
          <w:sz w:val="20"/>
          <w:szCs w:val="20"/>
        </w:rPr>
        <w:t xml:space="preserve">s. </w:t>
      </w:r>
    </w:p>
    <w:p w14:paraId="1BF2BD48" w14:textId="53130BC6" w:rsidR="00030BC0" w:rsidRPr="00C10A63" w:rsidRDefault="00186AF0">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T</w:t>
      </w:r>
      <w:r w:rsidR="00ED2D1B" w:rsidRPr="00C10A63">
        <w:rPr>
          <w:rFonts w:ascii="Palatino Linotype" w:eastAsia="Palatino Linotype" w:hAnsi="Palatino Linotype" w:cs="Palatino Linotype"/>
          <w:color w:val="auto"/>
          <w:sz w:val="20"/>
          <w:szCs w:val="20"/>
        </w:rPr>
        <w:t>he</w:t>
      </w:r>
      <w:r w:rsidR="00914112" w:rsidRPr="00C10A63">
        <w:rPr>
          <w:rFonts w:ascii="Palatino Linotype" w:eastAsia="Palatino Linotype" w:hAnsi="Palatino Linotype" w:cs="Palatino Linotype"/>
          <w:color w:val="auto"/>
          <w:sz w:val="20"/>
          <w:szCs w:val="20"/>
        </w:rPr>
        <w:t xml:space="preserve"> current</w:t>
      </w:r>
      <w:r w:rsidR="00ED2D1B" w:rsidRPr="00C10A63">
        <w:rPr>
          <w:rFonts w:ascii="Palatino Linotype" w:eastAsia="Palatino Linotype" w:hAnsi="Palatino Linotype" w:cs="Palatino Linotype"/>
          <w:color w:val="auto"/>
          <w:sz w:val="20"/>
          <w:szCs w:val="20"/>
        </w:rPr>
        <w:t xml:space="preserve"> </w:t>
      </w:r>
      <w:r w:rsidR="00EA20C7" w:rsidRPr="00C10A63">
        <w:rPr>
          <w:rFonts w:ascii="Palatino Linotype" w:eastAsia="Palatino Linotype" w:hAnsi="Palatino Linotype" w:cs="Palatino Linotype"/>
          <w:color w:val="auto"/>
          <w:sz w:val="20"/>
          <w:szCs w:val="20"/>
        </w:rPr>
        <w:t>paper aim</w:t>
      </w:r>
      <w:r w:rsidR="00ED2D1B" w:rsidRPr="00C10A63">
        <w:rPr>
          <w:rFonts w:ascii="Palatino Linotype" w:eastAsia="Palatino Linotype" w:hAnsi="Palatino Linotype" w:cs="Palatino Linotype"/>
          <w:color w:val="auto"/>
          <w:sz w:val="20"/>
          <w:szCs w:val="20"/>
        </w:rPr>
        <w:t>s</w:t>
      </w:r>
      <w:r w:rsidR="0020791C" w:rsidRPr="00C10A63">
        <w:rPr>
          <w:rFonts w:ascii="Palatino Linotype" w:eastAsia="Palatino Linotype" w:hAnsi="Palatino Linotype" w:cs="Palatino Linotype"/>
          <w:color w:val="auto"/>
          <w:sz w:val="20"/>
          <w:szCs w:val="20"/>
        </w:rPr>
        <w:t xml:space="preserve"> to present </w:t>
      </w:r>
      <w:r w:rsidR="00150DAE" w:rsidRPr="00C10A63">
        <w:rPr>
          <w:rFonts w:ascii="Palatino Linotype" w:eastAsia="Palatino Linotype" w:hAnsi="Palatino Linotype" w:cs="Palatino Linotype"/>
          <w:color w:val="auto"/>
          <w:sz w:val="20"/>
          <w:szCs w:val="20"/>
        </w:rPr>
        <w:t>a</w:t>
      </w:r>
      <w:r w:rsidR="0020791C" w:rsidRPr="00C10A63">
        <w:rPr>
          <w:rFonts w:ascii="Palatino Linotype" w:eastAsia="Palatino Linotype" w:hAnsi="Palatino Linotype" w:cs="Palatino Linotype"/>
          <w:color w:val="auto"/>
          <w:sz w:val="20"/>
          <w:szCs w:val="20"/>
        </w:rPr>
        <w:t xml:space="preserve"> systematic mapping review </w:t>
      </w:r>
      <w:r w:rsidR="00914112" w:rsidRPr="00C10A63">
        <w:rPr>
          <w:rFonts w:ascii="Palatino Linotype" w:eastAsia="Palatino Linotype" w:hAnsi="Palatino Linotype" w:cs="Palatino Linotype"/>
          <w:color w:val="auto"/>
          <w:sz w:val="20"/>
          <w:szCs w:val="20"/>
        </w:rPr>
        <w:t xml:space="preserve">focused </w:t>
      </w:r>
      <w:r w:rsidR="0020791C" w:rsidRPr="00C10A63">
        <w:rPr>
          <w:rFonts w:ascii="Palatino Linotype" w:eastAsia="Palatino Linotype" w:hAnsi="Palatino Linotype" w:cs="Palatino Linotype"/>
          <w:color w:val="auto"/>
          <w:sz w:val="20"/>
          <w:szCs w:val="20"/>
        </w:rPr>
        <w:t xml:space="preserve">on BIM and energy efficiency. Therefore, the main research question is </w:t>
      </w:r>
      <w:ins w:id="111" w:author="Tatjana Vilutienė" w:date="2021-09-20T16:23:00Z">
        <w:r w:rsidR="00EB6AC8" w:rsidRPr="00F85189">
          <w:rPr>
            <w:rFonts w:ascii="Palatino Linotype" w:eastAsia="Palatino Linotype" w:hAnsi="Palatino Linotype" w:cs="Palatino Linotype"/>
            <w:i/>
            <w:color w:val="auto"/>
            <w:sz w:val="20"/>
            <w:szCs w:val="20"/>
          </w:rPr>
          <w:t xml:space="preserve">How BIM </w:t>
        </w:r>
        <w:r w:rsidR="00EB6AC8" w:rsidRPr="00C10A63">
          <w:rPr>
            <w:rFonts w:ascii="Palatino Linotype" w:eastAsia="Palatino Linotype" w:hAnsi="Palatino Linotype" w:cs="Palatino Linotype"/>
            <w:i/>
            <w:color w:val="auto"/>
            <w:sz w:val="20"/>
            <w:szCs w:val="20"/>
          </w:rPr>
          <w:t xml:space="preserve">methodologies and technologies </w:t>
        </w:r>
        <w:r w:rsidR="00EB6AC8" w:rsidRPr="00F85189">
          <w:rPr>
            <w:rFonts w:ascii="Palatino Linotype" w:eastAsia="Palatino Linotype" w:hAnsi="Palatino Linotype" w:cs="Palatino Linotype"/>
            <w:i/>
            <w:color w:val="auto"/>
            <w:sz w:val="20"/>
            <w:szCs w:val="20"/>
          </w:rPr>
          <w:t>contribute to a building’s energy efficiency throughout its whole life cycle</w:t>
        </w:r>
      </w:ins>
      <w:ins w:id="112" w:author="English Editor" w:date="2021-09-17T15:11:00Z">
        <w:r w:rsidR="00914112" w:rsidRPr="00C10A63">
          <w:rPr>
            <w:rFonts w:ascii="Palatino Linotype" w:eastAsia="Palatino Linotype" w:hAnsi="Palatino Linotype" w:cs="Palatino Linotype"/>
            <w:color w:val="auto"/>
            <w:sz w:val="20"/>
            <w:szCs w:val="20"/>
          </w:rPr>
          <w:t>?</w:t>
        </w:r>
      </w:ins>
      <w:del w:id="113" w:author="English Editor" w:date="2021-09-17T15:11:00Z">
        <w:r w:rsidR="0020791C" w:rsidRPr="00C10A63" w:rsidDel="00914112">
          <w:rPr>
            <w:rFonts w:ascii="Palatino Linotype" w:eastAsia="Palatino Linotype" w:hAnsi="Palatino Linotype" w:cs="Palatino Linotype"/>
            <w:color w:val="auto"/>
            <w:sz w:val="20"/>
            <w:szCs w:val="20"/>
          </w:rPr>
          <w:delText>.</w:delText>
        </w:r>
      </w:del>
    </w:p>
    <w:p w14:paraId="4A542655" w14:textId="296DB5AD" w:rsidR="00030BC0" w:rsidRPr="00C10A63" w:rsidRDefault="00FC4795">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T</w:t>
      </w:r>
      <w:r w:rsidR="0020791C" w:rsidRPr="00C10A63">
        <w:rPr>
          <w:rFonts w:ascii="Palatino Linotype" w:eastAsia="Palatino Linotype" w:hAnsi="Palatino Linotype" w:cs="Palatino Linotype"/>
          <w:color w:val="auto"/>
          <w:sz w:val="20"/>
          <w:szCs w:val="20"/>
        </w:rPr>
        <w:t>his study provide</w:t>
      </w:r>
      <w:r w:rsidRPr="00C10A63">
        <w:rPr>
          <w:rFonts w:ascii="Palatino Linotype" w:eastAsia="Palatino Linotype" w:hAnsi="Palatino Linotype" w:cs="Palatino Linotype"/>
          <w:color w:val="auto"/>
          <w:sz w:val="20"/>
          <w:szCs w:val="20"/>
        </w:rPr>
        <w:t>s</w:t>
      </w:r>
      <w:r w:rsidR="0020791C" w:rsidRPr="00C10A63">
        <w:rPr>
          <w:rFonts w:ascii="Palatino Linotype" w:eastAsia="Palatino Linotype" w:hAnsi="Palatino Linotype" w:cs="Palatino Linotype"/>
          <w:color w:val="auto"/>
          <w:sz w:val="20"/>
          <w:szCs w:val="20"/>
        </w:rPr>
        <w:t xml:space="preserve"> insight into the future development of solutions related to</w:t>
      </w:r>
      <w:r w:rsidR="00914112" w:rsidRPr="00C10A63">
        <w:rPr>
          <w:rFonts w:ascii="Palatino Linotype" w:eastAsia="Palatino Linotype" w:hAnsi="Palatino Linotype" w:cs="Palatino Linotype"/>
          <w:color w:val="auto"/>
          <w:sz w:val="20"/>
          <w:szCs w:val="20"/>
        </w:rPr>
        <w:t xml:space="preserve"> improving the</w:t>
      </w:r>
      <w:r w:rsidR="0020791C" w:rsidRPr="00C10A63">
        <w:rPr>
          <w:rFonts w:ascii="Palatino Linotype" w:eastAsia="Palatino Linotype" w:hAnsi="Palatino Linotype" w:cs="Palatino Linotype"/>
          <w:color w:val="auto"/>
          <w:sz w:val="20"/>
          <w:szCs w:val="20"/>
        </w:rPr>
        <w:t xml:space="preserve"> integration of energy analysis and BIM working method</w:t>
      </w:r>
      <w:r w:rsidR="00150DAE" w:rsidRPr="00C10A63">
        <w:rPr>
          <w:rFonts w:ascii="Palatino Linotype" w:eastAsia="Palatino Linotype" w:hAnsi="Palatino Linotype" w:cs="Palatino Linotype"/>
          <w:color w:val="auto"/>
          <w:sz w:val="20"/>
          <w:szCs w:val="20"/>
        </w:rPr>
        <w:t>s</w:t>
      </w:r>
      <w:r w:rsidR="0020791C" w:rsidRPr="00C10A63">
        <w:rPr>
          <w:rFonts w:ascii="Palatino Linotype" w:eastAsia="Palatino Linotype" w:hAnsi="Palatino Linotype" w:cs="Palatino Linotype"/>
          <w:color w:val="auto"/>
          <w:sz w:val="20"/>
          <w:szCs w:val="20"/>
        </w:rPr>
        <w:t>.</w:t>
      </w:r>
    </w:p>
    <w:p w14:paraId="194F670B" w14:textId="5F6120FB" w:rsidR="00030BC0" w:rsidRPr="00C10A63" w:rsidRDefault="0020791C">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The contributions of this study are</w:t>
      </w:r>
      <w:r w:rsidR="00914112" w:rsidRPr="00C10A63">
        <w:rPr>
          <w:rFonts w:ascii="Palatino Linotype" w:eastAsia="Palatino Linotype" w:hAnsi="Palatino Linotype" w:cs="Palatino Linotype"/>
          <w:color w:val="auto"/>
          <w:sz w:val="20"/>
          <w:szCs w:val="20"/>
        </w:rPr>
        <w:t xml:space="preserve"> as follows</w:t>
      </w:r>
      <w:r w:rsidRPr="00C10A63">
        <w:rPr>
          <w:rFonts w:ascii="Palatino Linotype" w:eastAsia="Palatino Linotype" w:hAnsi="Palatino Linotype" w:cs="Palatino Linotype"/>
          <w:color w:val="auto"/>
          <w:sz w:val="20"/>
          <w:szCs w:val="20"/>
        </w:rPr>
        <w:t xml:space="preserve">: </w:t>
      </w:r>
    </w:p>
    <w:p w14:paraId="1630D482" w14:textId="45B3B2AB" w:rsidR="00030BC0" w:rsidRPr="00C10A63" w:rsidRDefault="00914112">
      <w:pPr>
        <w:numPr>
          <w:ilvl w:val="0"/>
          <w:numId w:val="4"/>
        </w:numPr>
        <w:pBdr>
          <w:top w:val="nil"/>
          <w:left w:val="nil"/>
          <w:bottom w:val="nil"/>
          <w:right w:val="nil"/>
          <w:between w:val="nil"/>
        </w:pBdr>
        <w:spacing w:line="240" w:lineRule="auto"/>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 xml:space="preserve">We provide </w:t>
      </w:r>
      <w:r w:rsidR="0020791C" w:rsidRPr="00C10A63">
        <w:rPr>
          <w:rFonts w:ascii="Palatino Linotype" w:eastAsia="Palatino Linotype" w:hAnsi="Palatino Linotype" w:cs="Palatino Linotype"/>
          <w:color w:val="auto"/>
          <w:sz w:val="20"/>
          <w:szCs w:val="20"/>
        </w:rPr>
        <w:t xml:space="preserve">an alternative approach to review the research progress </w:t>
      </w:r>
      <w:r w:rsidRPr="00C10A63">
        <w:rPr>
          <w:rFonts w:ascii="Palatino Linotype" w:eastAsia="Palatino Linotype" w:hAnsi="Palatino Linotype" w:cs="Palatino Linotype"/>
          <w:color w:val="auto"/>
          <w:sz w:val="20"/>
          <w:szCs w:val="20"/>
        </w:rPr>
        <w:t xml:space="preserve">regarding </w:t>
      </w:r>
      <w:r w:rsidR="00150DAE" w:rsidRPr="00C10A63">
        <w:rPr>
          <w:rFonts w:ascii="Palatino Linotype" w:eastAsia="Palatino Linotype" w:hAnsi="Palatino Linotype" w:cs="Palatino Linotype"/>
          <w:color w:val="auto"/>
          <w:sz w:val="20"/>
          <w:szCs w:val="20"/>
        </w:rPr>
        <w:t xml:space="preserve">the </w:t>
      </w:r>
      <w:r w:rsidR="0020791C" w:rsidRPr="00C10A63">
        <w:rPr>
          <w:rFonts w:ascii="Palatino Linotype" w:eastAsia="Palatino Linotype" w:hAnsi="Palatino Linotype" w:cs="Palatino Linotype"/>
          <w:color w:val="auto"/>
          <w:sz w:val="20"/>
          <w:szCs w:val="20"/>
        </w:rPr>
        <w:t>integration of energy analysis and</w:t>
      </w:r>
      <w:r w:rsidRPr="00C10A63">
        <w:rPr>
          <w:rFonts w:ascii="Palatino Linotype" w:eastAsia="Palatino Linotype" w:hAnsi="Palatino Linotype" w:cs="Palatino Linotype"/>
          <w:color w:val="auto"/>
          <w:sz w:val="20"/>
          <w:szCs w:val="20"/>
        </w:rPr>
        <w:t xml:space="preserve"> the</w:t>
      </w:r>
      <w:r w:rsidR="0020791C" w:rsidRPr="00C10A63">
        <w:rPr>
          <w:rFonts w:ascii="Palatino Linotype" w:eastAsia="Palatino Linotype" w:hAnsi="Palatino Linotype" w:cs="Palatino Linotype"/>
          <w:color w:val="auto"/>
          <w:sz w:val="20"/>
          <w:szCs w:val="20"/>
        </w:rPr>
        <w:t xml:space="preserve"> BIM working method based on systematic mapping and bibliometric</w:t>
      </w:r>
      <w:r w:rsidR="00FC4795" w:rsidRPr="00C10A63">
        <w:rPr>
          <w:rFonts w:ascii="Palatino Linotype" w:eastAsia="Palatino Linotype" w:hAnsi="Palatino Linotype" w:cs="Palatino Linotype"/>
          <w:color w:val="auto"/>
          <w:sz w:val="20"/>
          <w:szCs w:val="20"/>
        </w:rPr>
        <w:t xml:space="preserve"> analysis</w:t>
      </w:r>
      <w:r w:rsidR="0020791C" w:rsidRPr="00C10A63">
        <w:rPr>
          <w:rFonts w:ascii="Palatino Linotype" w:eastAsia="Palatino Linotype" w:hAnsi="Palatino Linotype" w:cs="Palatino Linotype"/>
          <w:color w:val="auto"/>
          <w:sz w:val="20"/>
          <w:szCs w:val="20"/>
        </w:rPr>
        <w:t>;</w:t>
      </w:r>
    </w:p>
    <w:p w14:paraId="6A554BF3" w14:textId="31CA3D25" w:rsidR="00030BC0" w:rsidRPr="00C10A63" w:rsidRDefault="00914112">
      <w:pPr>
        <w:numPr>
          <w:ilvl w:val="0"/>
          <w:numId w:val="4"/>
        </w:numPr>
        <w:pBdr>
          <w:top w:val="nil"/>
          <w:left w:val="nil"/>
          <w:bottom w:val="nil"/>
          <w:right w:val="nil"/>
          <w:between w:val="nil"/>
        </w:pBdr>
        <w:spacing w:line="240" w:lineRule="auto"/>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 xml:space="preserve">We identify </w:t>
      </w:r>
      <w:r w:rsidR="0020791C" w:rsidRPr="00C10A63">
        <w:rPr>
          <w:rFonts w:ascii="Palatino Linotype" w:eastAsia="Palatino Linotype" w:hAnsi="Palatino Linotype" w:cs="Palatino Linotype"/>
          <w:color w:val="auto"/>
          <w:sz w:val="20"/>
          <w:szCs w:val="20"/>
        </w:rPr>
        <w:t xml:space="preserve">the research trends through an analysis of bibliometric indicators, laying </w:t>
      </w:r>
      <w:r w:rsidRPr="00C10A63">
        <w:rPr>
          <w:rFonts w:ascii="Palatino Linotype" w:eastAsia="Palatino Linotype" w:hAnsi="Palatino Linotype" w:cs="Palatino Linotype"/>
          <w:color w:val="auto"/>
          <w:sz w:val="20"/>
          <w:szCs w:val="20"/>
        </w:rPr>
        <w:t>a</w:t>
      </w:r>
      <w:r w:rsidR="0020791C" w:rsidRPr="00C10A63">
        <w:rPr>
          <w:rFonts w:ascii="Palatino Linotype" w:eastAsia="Palatino Linotype" w:hAnsi="Palatino Linotype" w:cs="Palatino Linotype"/>
          <w:color w:val="auto"/>
          <w:sz w:val="20"/>
          <w:szCs w:val="20"/>
        </w:rPr>
        <w:t xml:space="preserve"> foundation for future development </w:t>
      </w:r>
      <w:r w:rsidRPr="00C10A63">
        <w:rPr>
          <w:rFonts w:ascii="Palatino Linotype" w:eastAsia="Palatino Linotype" w:hAnsi="Palatino Linotype" w:cs="Palatino Linotype"/>
          <w:color w:val="auto"/>
          <w:sz w:val="20"/>
          <w:szCs w:val="20"/>
        </w:rPr>
        <w:t xml:space="preserve">in the </w:t>
      </w:r>
      <w:r w:rsidR="0020791C" w:rsidRPr="00C10A63">
        <w:rPr>
          <w:rFonts w:ascii="Palatino Linotype" w:eastAsia="Palatino Linotype" w:hAnsi="Palatino Linotype" w:cs="Palatino Linotype"/>
          <w:color w:val="auto"/>
          <w:sz w:val="20"/>
          <w:szCs w:val="20"/>
        </w:rPr>
        <w:t xml:space="preserve">integration of energy analysis and </w:t>
      </w:r>
      <w:r w:rsidRPr="00C10A63">
        <w:rPr>
          <w:rFonts w:ascii="Palatino Linotype" w:eastAsia="Palatino Linotype" w:hAnsi="Palatino Linotype" w:cs="Palatino Linotype"/>
          <w:color w:val="auto"/>
          <w:sz w:val="20"/>
          <w:szCs w:val="20"/>
        </w:rPr>
        <w:t xml:space="preserve">the </w:t>
      </w:r>
      <w:r w:rsidR="0020791C" w:rsidRPr="00C10A63">
        <w:rPr>
          <w:rFonts w:ascii="Palatino Linotype" w:eastAsia="Palatino Linotype" w:hAnsi="Palatino Linotype" w:cs="Palatino Linotype"/>
          <w:color w:val="auto"/>
          <w:sz w:val="20"/>
          <w:szCs w:val="20"/>
        </w:rPr>
        <w:t>BIM working method;</w:t>
      </w:r>
    </w:p>
    <w:p w14:paraId="654FA97A" w14:textId="399C629F" w:rsidR="00030BC0" w:rsidRPr="00C10A63" w:rsidRDefault="00914112">
      <w:pPr>
        <w:numPr>
          <w:ilvl w:val="0"/>
          <w:numId w:val="4"/>
        </w:numPr>
        <w:pBdr>
          <w:top w:val="nil"/>
          <w:left w:val="nil"/>
          <w:bottom w:val="nil"/>
          <w:right w:val="nil"/>
          <w:between w:val="nil"/>
        </w:pBdr>
        <w:spacing w:line="240" w:lineRule="auto"/>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lastRenderedPageBreak/>
        <w:t xml:space="preserve">We use </w:t>
      </w:r>
      <w:r w:rsidR="0020791C" w:rsidRPr="00C10A63">
        <w:rPr>
          <w:rFonts w:ascii="Palatino Linotype" w:eastAsia="Palatino Linotype" w:hAnsi="Palatino Linotype" w:cs="Palatino Linotype"/>
          <w:color w:val="auto"/>
          <w:sz w:val="20"/>
          <w:szCs w:val="20"/>
        </w:rPr>
        <w:t xml:space="preserve">extended data samples from </w:t>
      </w:r>
      <w:r w:rsidR="00BE4137" w:rsidRPr="00C10A63">
        <w:rPr>
          <w:rFonts w:ascii="Palatino Linotype" w:eastAsia="Palatino Linotype" w:hAnsi="Palatino Linotype" w:cs="Palatino Linotype"/>
          <w:color w:val="auto"/>
          <w:sz w:val="20"/>
          <w:szCs w:val="20"/>
        </w:rPr>
        <w:t xml:space="preserve">the </w:t>
      </w:r>
      <w:r w:rsidR="0020791C" w:rsidRPr="00C10A63">
        <w:rPr>
          <w:rFonts w:ascii="Palatino Linotype" w:eastAsia="Palatino Linotype" w:hAnsi="Palatino Linotype" w:cs="Palatino Linotype"/>
          <w:color w:val="auto"/>
          <w:sz w:val="20"/>
          <w:szCs w:val="20"/>
        </w:rPr>
        <w:t>Scopus and Web of Science databases</w:t>
      </w:r>
      <w:r w:rsidR="00BE4137" w:rsidRPr="00C10A63">
        <w:rPr>
          <w:rFonts w:ascii="Palatino Linotype" w:eastAsia="Palatino Linotype" w:hAnsi="Palatino Linotype" w:cs="Palatino Linotype"/>
          <w:color w:val="auto"/>
          <w:sz w:val="20"/>
          <w:szCs w:val="20"/>
        </w:rPr>
        <w:t xml:space="preserve"> and </w:t>
      </w:r>
      <w:r w:rsidR="0020791C" w:rsidRPr="00C10A63">
        <w:rPr>
          <w:rFonts w:ascii="Palatino Linotype" w:eastAsia="Palatino Linotype" w:hAnsi="Palatino Linotype" w:cs="Palatino Linotype"/>
          <w:color w:val="auto"/>
          <w:sz w:val="20"/>
          <w:szCs w:val="20"/>
        </w:rPr>
        <w:t xml:space="preserve">provide a global view of the research topic and </w:t>
      </w:r>
      <w:r w:rsidR="00150DAE" w:rsidRPr="00C10A63">
        <w:rPr>
          <w:rFonts w:ascii="Palatino Linotype" w:eastAsia="Palatino Linotype" w:hAnsi="Palatino Linotype" w:cs="Palatino Linotype"/>
          <w:color w:val="auto"/>
          <w:sz w:val="20"/>
          <w:szCs w:val="20"/>
        </w:rPr>
        <w:t xml:space="preserve">a </w:t>
      </w:r>
      <w:r w:rsidR="00A5047E" w:rsidRPr="00C10A63">
        <w:rPr>
          <w:rFonts w:ascii="Palatino Linotype" w:eastAsia="Palatino Linotype" w:hAnsi="Palatino Linotype" w:cs="Palatino Linotype"/>
          <w:color w:val="auto"/>
          <w:sz w:val="20"/>
          <w:szCs w:val="20"/>
        </w:rPr>
        <w:t>more comprehensive</w:t>
      </w:r>
      <w:r w:rsidR="0020791C" w:rsidRPr="00C10A63">
        <w:rPr>
          <w:rFonts w:ascii="Palatino Linotype" w:eastAsia="Palatino Linotype" w:hAnsi="Palatino Linotype" w:cs="Palatino Linotype"/>
          <w:color w:val="auto"/>
          <w:sz w:val="20"/>
          <w:szCs w:val="20"/>
        </w:rPr>
        <w:t xml:space="preserve"> perspective than other </w:t>
      </w:r>
      <w:r w:rsidR="004276D8" w:rsidRPr="00C10A63">
        <w:rPr>
          <w:rFonts w:ascii="Palatino Linotype" w:eastAsia="Palatino Linotype" w:hAnsi="Palatino Linotype" w:cs="Palatino Linotype"/>
          <w:color w:val="auto"/>
          <w:sz w:val="20"/>
          <w:szCs w:val="20"/>
        </w:rPr>
        <w:t>analy</w:t>
      </w:r>
      <w:r w:rsidR="00BE4137" w:rsidRPr="00C10A63">
        <w:rPr>
          <w:rFonts w:ascii="Palatino Linotype" w:eastAsia="Palatino Linotype" w:hAnsi="Palatino Linotype" w:cs="Palatino Linotype"/>
          <w:color w:val="auto"/>
          <w:sz w:val="20"/>
          <w:szCs w:val="20"/>
        </w:rPr>
        <w:t>z</w:t>
      </w:r>
      <w:r w:rsidR="004276D8" w:rsidRPr="00C10A63">
        <w:rPr>
          <w:rFonts w:ascii="Palatino Linotype" w:eastAsia="Palatino Linotype" w:hAnsi="Palatino Linotype" w:cs="Palatino Linotype"/>
          <w:color w:val="auto"/>
          <w:sz w:val="20"/>
          <w:szCs w:val="20"/>
        </w:rPr>
        <w:t>ed</w:t>
      </w:r>
      <w:r w:rsidR="0020791C" w:rsidRPr="00C10A63">
        <w:rPr>
          <w:rFonts w:ascii="Palatino Linotype" w:eastAsia="Palatino Linotype" w:hAnsi="Palatino Linotype" w:cs="Palatino Linotype"/>
          <w:color w:val="auto"/>
          <w:sz w:val="20"/>
          <w:szCs w:val="20"/>
        </w:rPr>
        <w:t xml:space="preserve"> reviews.</w:t>
      </w:r>
    </w:p>
    <w:p w14:paraId="748BA3C5" w14:textId="7D7F159D" w:rsidR="002A236C" w:rsidRDefault="00642306">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ins w:id="114" w:author="Rasa Džiugaitė-Tumėnienė" w:date="2021-09-24T11:19:00Z">
        <w:r w:rsidRPr="00642306">
          <w:rPr>
            <w:rFonts w:ascii="Palatino Linotype" w:eastAsia="Palatino Linotype" w:hAnsi="Palatino Linotype" w:cs="Palatino Linotype"/>
            <w:color w:val="auto"/>
            <w:sz w:val="20"/>
            <w:szCs w:val="20"/>
            <w:lang w:val="en-GB"/>
          </w:rPr>
          <w:t xml:space="preserve">This paper's main advantage and novelty are that the data for analysis </w:t>
        </w:r>
        <w:proofErr w:type="gramStart"/>
        <w:r w:rsidRPr="00642306">
          <w:rPr>
            <w:rFonts w:ascii="Palatino Linotype" w:eastAsia="Palatino Linotype" w:hAnsi="Palatino Linotype" w:cs="Palatino Linotype"/>
            <w:color w:val="auto"/>
            <w:sz w:val="20"/>
            <w:szCs w:val="20"/>
            <w:lang w:val="en-GB"/>
          </w:rPr>
          <w:t>is retrieved</w:t>
        </w:r>
        <w:proofErr w:type="gramEnd"/>
        <w:r w:rsidRPr="00642306">
          <w:rPr>
            <w:rFonts w:ascii="Palatino Linotype" w:eastAsia="Palatino Linotype" w:hAnsi="Palatino Linotype" w:cs="Palatino Linotype"/>
            <w:color w:val="auto"/>
            <w:sz w:val="20"/>
            <w:szCs w:val="20"/>
            <w:lang w:val="en-GB"/>
          </w:rPr>
          <w:t xml:space="preserve"> from the Scopus and Web of Science databases. Specifically, the keyword map </w:t>
        </w:r>
        <w:proofErr w:type="gramStart"/>
        <w:r w:rsidRPr="00642306">
          <w:rPr>
            <w:rFonts w:ascii="Palatino Linotype" w:eastAsia="Palatino Linotype" w:hAnsi="Palatino Linotype" w:cs="Palatino Linotype"/>
            <w:color w:val="auto"/>
            <w:sz w:val="20"/>
            <w:szCs w:val="20"/>
            <w:lang w:val="en-GB"/>
          </w:rPr>
          <w:t>is made</w:t>
        </w:r>
        <w:proofErr w:type="gramEnd"/>
        <w:r w:rsidRPr="00642306">
          <w:rPr>
            <w:rFonts w:ascii="Palatino Linotype" w:eastAsia="Palatino Linotype" w:hAnsi="Palatino Linotype" w:cs="Palatino Linotype"/>
            <w:color w:val="auto"/>
            <w:sz w:val="20"/>
            <w:szCs w:val="20"/>
            <w:lang w:val="en-GB"/>
          </w:rPr>
          <w:t xml:space="preserve"> based on the data taken from both databases, and the thesaurus was developed for this purpose. The developed thesaurus </w:t>
        </w:r>
        <w:proofErr w:type="gramStart"/>
        <w:r w:rsidRPr="00642306">
          <w:rPr>
            <w:rFonts w:ascii="Palatino Linotype" w:eastAsia="Palatino Linotype" w:hAnsi="Palatino Linotype" w:cs="Palatino Linotype"/>
            <w:color w:val="auto"/>
            <w:sz w:val="20"/>
            <w:szCs w:val="20"/>
            <w:lang w:val="en-GB"/>
          </w:rPr>
          <w:t>can be used</w:t>
        </w:r>
        <w:proofErr w:type="gramEnd"/>
        <w:r w:rsidRPr="00642306">
          <w:rPr>
            <w:rFonts w:ascii="Palatino Linotype" w:eastAsia="Palatino Linotype" w:hAnsi="Palatino Linotype" w:cs="Palatino Linotype"/>
            <w:color w:val="auto"/>
            <w:sz w:val="20"/>
            <w:szCs w:val="20"/>
            <w:lang w:val="en-GB"/>
          </w:rPr>
          <w:t xml:space="preserve"> repeatedly to perform similar studies and to update the existing review. The main findings of this study indicate that many BIM-based applications can be used to </w:t>
        </w:r>
        <w:proofErr w:type="spellStart"/>
        <w:r w:rsidRPr="00642306">
          <w:rPr>
            <w:rFonts w:ascii="Palatino Linotype" w:eastAsia="Palatino Linotype" w:hAnsi="Palatino Linotype" w:cs="Palatino Linotype"/>
            <w:color w:val="auto"/>
            <w:sz w:val="20"/>
            <w:szCs w:val="20"/>
            <w:lang w:val="en-GB"/>
          </w:rPr>
          <w:t>analyze</w:t>
        </w:r>
        <w:proofErr w:type="spellEnd"/>
        <w:r w:rsidRPr="00642306">
          <w:rPr>
            <w:rFonts w:ascii="Palatino Linotype" w:eastAsia="Palatino Linotype" w:hAnsi="Palatino Linotype" w:cs="Palatino Linotype"/>
            <w:color w:val="auto"/>
            <w:sz w:val="20"/>
            <w:szCs w:val="20"/>
            <w:lang w:val="en-GB"/>
          </w:rPr>
          <w:t xml:space="preserve"> the building energy performance at all stages of building life cycle.</w:t>
        </w:r>
      </w:ins>
      <w:ins w:id="115" w:author="Tatjana Vilutienė" w:date="2021-09-20T12:15:00Z">
        <w:del w:id="116" w:author="Rasa Džiugaitė-Tumėnienė" w:date="2021-09-24T11:19:00Z">
          <w:r w:rsidR="002A236C" w:rsidRPr="004276D8" w:rsidDel="00642306">
            <w:rPr>
              <w:rFonts w:ascii="Palatino Linotype" w:eastAsia="Palatino Linotype" w:hAnsi="Palatino Linotype" w:cs="Palatino Linotype"/>
              <w:color w:val="auto"/>
              <w:sz w:val="20"/>
              <w:szCs w:val="20"/>
              <w:lang w:val="en-GB"/>
            </w:rPr>
            <w:delText>This paper's main advantage and novelty are that the data for analysis is retrieved from the Scopus and Web of Science databases. The uniqueness of research is that study generates different results than other review studies; specifically, the keyword map is made based on the data taken from both databases, and the thesaurus was developed for this purpose. The developed thesaurus can be used repeatedly to perform similar studies and to update the existing review</w:delText>
          </w:r>
          <w:r w:rsidR="002A236C" w:rsidRPr="004276D8" w:rsidDel="00642306">
            <w:rPr>
              <w:rFonts w:ascii="Palatino Linotype" w:eastAsia="Palatino Linotype" w:hAnsi="Palatino Linotype" w:cs="Palatino Linotype"/>
              <w:sz w:val="20"/>
              <w:szCs w:val="20"/>
              <w:lang w:val="en-GB"/>
            </w:rPr>
            <w:delText>.</w:delText>
          </w:r>
        </w:del>
      </w:ins>
    </w:p>
    <w:p w14:paraId="3C25A55B" w14:textId="38A75D21" w:rsidR="00030BC0" w:rsidRPr="00C10A63" w:rsidRDefault="0020791C">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 xml:space="preserve">The paper </w:t>
      </w:r>
      <w:proofErr w:type="gramStart"/>
      <w:r w:rsidRPr="00C10A63">
        <w:rPr>
          <w:rFonts w:ascii="Palatino Linotype" w:eastAsia="Palatino Linotype" w:hAnsi="Palatino Linotype" w:cs="Palatino Linotype"/>
          <w:color w:val="auto"/>
          <w:sz w:val="20"/>
          <w:szCs w:val="20"/>
        </w:rPr>
        <w:t>is organi</w:t>
      </w:r>
      <w:r w:rsidR="00A5047E" w:rsidRPr="00C10A63">
        <w:rPr>
          <w:rFonts w:ascii="Palatino Linotype" w:eastAsia="Palatino Linotype" w:hAnsi="Palatino Linotype" w:cs="Palatino Linotype"/>
          <w:color w:val="auto"/>
          <w:sz w:val="20"/>
          <w:szCs w:val="20"/>
        </w:rPr>
        <w:t>z</w:t>
      </w:r>
      <w:r w:rsidRPr="00C10A63">
        <w:rPr>
          <w:rFonts w:ascii="Palatino Linotype" w:eastAsia="Palatino Linotype" w:hAnsi="Palatino Linotype" w:cs="Palatino Linotype"/>
          <w:color w:val="auto"/>
          <w:sz w:val="20"/>
          <w:szCs w:val="20"/>
        </w:rPr>
        <w:t>ed</w:t>
      </w:r>
      <w:proofErr w:type="gramEnd"/>
      <w:r w:rsidRPr="00C10A63">
        <w:rPr>
          <w:rFonts w:ascii="Palatino Linotype" w:eastAsia="Palatino Linotype" w:hAnsi="Palatino Linotype" w:cs="Palatino Linotype"/>
          <w:color w:val="auto"/>
          <w:sz w:val="20"/>
          <w:szCs w:val="20"/>
        </w:rPr>
        <w:t xml:space="preserve"> as follows</w:t>
      </w:r>
      <w:r w:rsidR="00BE4137" w:rsidRPr="00C10A63">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color w:val="auto"/>
          <w:sz w:val="20"/>
          <w:szCs w:val="20"/>
        </w:rPr>
        <w:t>Section 2 presents the analysis of the related work</w:t>
      </w:r>
      <w:ins w:id="117" w:author="Tatjana Vilutienė" w:date="2021-09-22T19:20:00Z">
        <w:r w:rsidR="007B131D">
          <w:rPr>
            <w:rFonts w:ascii="Palatino Linotype" w:eastAsia="Palatino Linotype" w:hAnsi="Palatino Linotype" w:cs="Palatino Linotype"/>
            <w:color w:val="auto"/>
            <w:sz w:val="20"/>
            <w:szCs w:val="20"/>
          </w:rPr>
          <w:t>s</w:t>
        </w:r>
      </w:ins>
      <w:r w:rsidRPr="00C10A63">
        <w:rPr>
          <w:rFonts w:ascii="Palatino Linotype" w:eastAsia="Palatino Linotype" w:hAnsi="Palatino Linotype" w:cs="Palatino Linotype"/>
          <w:color w:val="auto"/>
          <w:sz w:val="20"/>
          <w:szCs w:val="20"/>
        </w:rPr>
        <w:t xml:space="preserve"> on </w:t>
      </w:r>
      <w:r w:rsidR="00150DAE" w:rsidRPr="00C10A63">
        <w:rPr>
          <w:rFonts w:ascii="Palatino Linotype" w:eastAsia="Palatino Linotype" w:hAnsi="Palatino Linotype" w:cs="Palatino Linotype"/>
          <w:color w:val="auto"/>
          <w:sz w:val="20"/>
          <w:szCs w:val="20"/>
        </w:rPr>
        <w:t xml:space="preserve">the </w:t>
      </w:r>
      <w:r w:rsidRPr="00C10A63">
        <w:rPr>
          <w:rFonts w:ascii="Palatino Linotype" w:eastAsia="Palatino Linotype" w:hAnsi="Palatino Linotype" w:cs="Palatino Linotype"/>
          <w:color w:val="auto"/>
          <w:sz w:val="20"/>
          <w:szCs w:val="20"/>
        </w:rPr>
        <w:t xml:space="preserve">integration of BIM and energy analysis, </w:t>
      </w:r>
      <w:r w:rsidR="00BE4137" w:rsidRPr="00C10A63">
        <w:rPr>
          <w:rFonts w:ascii="Palatino Linotype" w:eastAsia="Palatino Linotype" w:hAnsi="Palatino Linotype" w:cs="Palatino Linotype"/>
          <w:color w:val="auto"/>
          <w:sz w:val="20"/>
          <w:szCs w:val="20"/>
        </w:rPr>
        <w:t xml:space="preserve">and it </w:t>
      </w:r>
      <w:r w:rsidRPr="00C10A63">
        <w:rPr>
          <w:rFonts w:ascii="Palatino Linotype" w:eastAsia="Palatino Linotype" w:hAnsi="Palatino Linotype" w:cs="Palatino Linotype"/>
          <w:color w:val="auto"/>
          <w:sz w:val="20"/>
          <w:szCs w:val="20"/>
        </w:rPr>
        <w:t xml:space="preserve">discusses issues, </w:t>
      </w:r>
      <w:del w:id="118" w:author="Tatjana Vilutienė" w:date="2021-09-20T12:26:00Z">
        <w:r w:rsidRPr="00C10A63" w:rsidDel="00557FA9">
          <w:rPr>
            <w:rFonts w:ascii="Palatino Linotype" w:eastAsia="Palatino Linotype" w:hAnsi="Palatino Linotype" w:cs="Palatino Linotype"/>
            <w:color w:val="auto"/>
            <w:sz w:val="20"/>
            <w:szCs w:val="20"/>
          </w:rPr>
          <w:delText xml:space="preserve">complexities, </w:delText>
        </w:r>
      </w:del>
      <w:r w:rsidRPr="00C10A63">
        <w:rPr>
          <w:rFonts w:ascii="Palatino Linotype" w:eastAsia="Palatino Linotype" w:hAnsi="Palatino Linotype" w:cs="Palatino Linotype"/>
          <w:color w:val="auto"/>
          <w:sz w:val="20"/>
          <w:szCs w:val="20"/>
        </w:rPr>
        <w:t>limitations and drawbacks. Section 3 introduces the data sources, research questions and method for data analysis. Section 4 presents the results</w:t>
      </w:r>
      <w:r w:rsidR="00150DAE"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 including</w:t>
      </w:r>
      <w:r w:rsidR="00BE4137" w:rsidRPr="00C10A63">
        <w:rPr>
          <w:rFonts w:ascii="Palatino Linotype" w:eastAsia="Palatino Linotype" w:hAnsi="Palatino Linotype" w:cs="Palatino Linotype"/>
          <w:color w:val="auto"/>
          <w:sz w:val="20"/>
          <w:szCs w:val="20"/>
        </w:rPr>
        <w:t xml:space="preserve"> a</w:t>
      </w:r>
      <w:r w:rsidRPr="00C10A63">
        <w:rPr>
          <w:rFonts w:ascii="Palatino Linotype" w:eastAsia="Palatino Linotype" w:hAnsi="Palatino Linotype" w:cs="Palatino Linotype"/>
          <w:color w:val="auto"/>
          <w:sz w:val="20"/>
          <w:szCs w:val="20"/>
        </w:rPr>
        <w:t xml:space="preserve"> keyword map</w:t>
      </w:r>
      <w:r w:rsidR="00BE4137" w:rsidRPr="00C10A63">
        <w:rPr>
          <w:rFonts w:ascii="Palatino Linotype" w:eastAsia="Palatino Linotype" w:hAnsi="Palatino Linotype" w:cs="Palatino Linotype"/>
          <w:color w:val="auto"/>
          <w:sz w:val="20"/>
          <w:szCs w:val="20"/>
        </w:rPr>
        <w:t xml:space="preserve"> and the</w:t>
      </w:r>
      <w:r w:rsidRPr="00C10A63">
        <w:rPr>
          <w:rFonts w:ascii="Palatino Linotype" w:eastAsia="Palatino Linotype" w:hAnsi="Palatino Linotype" w:cs="Palatino Linotype"/>
          <w:color w:val="auto"/>
          <w:sz w:val="20"/>
          <w:szCs w:val="20"/>
        </w:rPr>
        <w:t xml:space="preserve"> number of publications</w:t>
      </w:r>
      <w:r w:rsidR="00FE362A" w:rsidRPr="00C10A63">
        <w:rPr>
          <w:rFonts w:ascii="Palatino Linotype" w:eastAsia="Palatino Linotype" w:hAnsi="Palatino Linotype" w:cs="Palatino Linotype"/>
          <w:color w:val="auto"/>
          <w:sz w:val="20"/>
          <w:szCs w:val="20"/>
        </w:rPr>
        <w:t>, countries</w:t>
      </w:r>
      <w:r w:rsidR="00BE4137" w:rsidRPr="00C10A63">
        <w:rPr>
          <w:rFonts w:ascii="Palatino Linotype" w:eastAsia="Palatino Linotype" w:hAnsi="Palatino Linotype" w:cs="Palatino Linotype"/>
          <w:color w:val="auto"/>
          <w:sz w:val="20"/>
          <w:szCs w:val="20"/>
        </w:rPr>
        <w:t xml:space="preserve"> and</w:t>
      </w:r>
      <w:r w:rsidR="00FE362A" w:rsidRPr="00C10A63">
        <w:rPr>
          <w:rFonts w:ascii="Palatino Linotype" w:eastAsia="Palatino Linotype" w:hAnsi="Palatino Linotype" w:cs="Palatino Linotype"/>
          <w:color w:val="auto"/>
          <w:sz w:val="20"/>
          <w:szCs w:val="20"/>
        </w:rPr>
        <w:t xml:space="preserve"> subject categories. </w:t>
      </w:r>
      <w:r w:rsidRPr="00C10A63">
        <w:rPr>
          <w:rFonts w:ascii="Palatino Linotype" w:eastAsia="Palatino Linotype" w:hAnsi="Palatino Linotype" w:cs="Palatino Linotype"/>
          <w:color w:val="auto"/>
          <w:sz w:val="20"/>
          <w:szCs w:val="20"/>
        </w:rPr>
        <w:t>Section 5 summari</w:t>
      </w:r>
      <w:r w:rsidR="00BE4137" w:rsidRPr="00C10A63">
        <w:rPr>
          <w:rFonts w:ascii="Palatino Linotype" w:eastAsia="Palatino Linotype" w:hAnsi="Palatino Linotype" w:cs="Palatino Linotype"/>
          <w:color w:val="auto"/>
          <w:sz w:val="20"/>
          <w:szCs w:val="20"/>
        </w:rPr>
        <w:t>z</w:t>
      </w:r>
      <w:r w:rsidRPr="00C10A63">
        <w:rPr>
          <w:rFonts w:ascii="Palatino Linotype" w:eastAsia="Palatino Linotype" w:hAnsi="Palatino Linotype" w:cs="Palatino Linotype"/>
          <w:color w:val="auto"/>
          <w:sz w:val="20"/>
          <w:szCs w:val="20"/>
        </w:rPr>
        <w:t>es the results, discusses the answers to the research questions and</w:t>
      </w:r>
      <w:r w:rsidR="00BE4137" w:rsidRPr="00C10A63">
        <w:rPr>
          <w:rFonts w:ascii="Palatino Linotype" w:eastAsia="Palatino Linotype" w:hAnsi="Palatino Linotype" w:cs="Palatino Linotype"/>
          <w:color w:val="auto"/>
          <w:sz w:val="20"/>
          <w:szCs w:val="20"/>
        </w:rPr>
        <w:t xml:space="preserve"> proposes</w:t>
      </w:r>
      <w:r w:rsidRPr="00C10A63">
        <w:rPr>
          <w:rFonts w:ascii="Palatino Linotype" w:eastAsia="Palatino Linotype" w:hAnsi="Palatino Linotype" w:cs="Palatino Linotype"/>
          <w:color w:val="auto"/>
          <w:sz w:val="20"/>
          <w:szCs w:val="20"/>
        </w:rPr>
        <w:t xml:space="preserve"> future research directions.</w:t>
      </w:r>
    </w:p>
    <w:p w14:paraId="0B456D74" w14:textId="77777777" w:rsidR="00030BC0" w:rsidRPr="00C10A63" w:rsidRDefault="0020791C">
      <w:pPr>
        <w:pBdr>
          <w:top w:val="nil"/>
          <w:left w:val="nil"/>
          <w:bottom w:val="nil"/>
          <w:right w:val="nil"/>
          <w:between w:val="nil"/>
        </w:pBdr>
        <w:spacing w:before="240" w:after="120" w:line="240" w:lineRule="auto"/>
        <w:jc w:val="left"/>
        <w:rPr>
          <w:rFonts w:ascii="Palatino Linotype" w:eastAsia="Palatino Linotype" w:hAnsi="Palatino Linotype" w:cs="Palatino Linotype"/>
          <w:b/>
          <w:color w:val="auto"/>
          <w:sz w:val="20"/>
          <w:szCs w:val="20"/>
        </w:rPr>
      </w:pPr>
      <w:r w:rsidRPr="00C10A63">
        <w:rPr>
          <w:rFonts w:ascii="Palatino Linotype" w:eastAsia="Palatino Linotype" w:hAnsi="Palatino Linotype" w:cs="Palatino Linotype"/>
          <w:b/>
          <w:color w:val="auto"/>
          <w:sz w:val="20"/>
          <w:szCs w:val="20"/>
        </w:rPr>
        <w:t>2. Background and related works</w:t>
      </w:r>
    </w:p>
    <w:p w14:paraId="0184A302" w14:textId="5F544653" w:rsidR="00030BC0" w:rsidRPr="00C10A63" w:rsidRDefault="0020791C">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 xml:space="preserve">Available studies have targeted different issues concerning BIM and energy efficiency. This section compares </w:t>
      </w:r>
      <w:r w:rsidR="00150DAE" w:rsidRPr="00C10A63">
        <w:rPr>
          <w:rFonts w:ascii="Palatino Linotype" w:eastAsia="Palatino Linotype" w:hAnsi="Palatino Linotype" w:cs="Palatino Linotype"/>
          <w:color w:val="auto"/>
          <w:sz w:val="20"/>
          <w:szCs w:val="20"/>
        </w:rPr>
        <w:t xml:space="preserve">the </w:t>
      </w:r>
      <w:r w:rsidRPr="00C10A63">
        <w:rPr>
          <w:rFonts w:ascii="Palatino Linotype" w:eastAsia="Palatino Linotype" w:hAnsi="Palatino Linotype" w:cs="Palatino Linotype"/>
          <w:color w:val="auto"/>
          <w:sz w:val="20"/>
          <w:szCs w:val="20"/>
        </w:rPr>
        <w:t>current study with previous</w:t>
      </w:r>
      <w:r w:rsidR="00571FB8"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 similar reviews based on </w:t>
      </w:r>
      <w:r w:rsidR="00150DAE" w:rsidRPr="00C10A63">
        <w:rPr>
          <w:rFonts w:ascii="Palatino Linotype" w:eastAsia="Palatino Linotype" w:hAnsi="Palatino Linotype" w:cs="Palatino Linotype"/>
          <w:color w:val="auto"/>
          <w:sz w:val="20"/>
          <w:szCs w:val="20"/>
        </w:rPr>
        <w:t xml:space="preserve">the </w:t>
      </w:r>
      <w:r w:rsidRPr="00C10A63">
        <w:rPr>
          <w:rFonts w:ascii="Palatino Linotype" w:eastAsia="Palatino Linotype" w:hAnsi="Palatino Linotype" w:cs="Palatino Linotype"/>
          <w:color w:val="auto"/>
          <w:sz w:val="20"/>
          <w:szCs w:val="20"/>
        </w:rPr>
        <w:t>following criteria: research domain, research questions, database from which papers were retrieved, search keywo</w:t>
      </w:r>
      <w:r w:rsidR="00150DAE" w:rsidRPr="00C10A63">
        <w:rPr>
          <w:rFonts w:ascii="Palatino Linotype" w:eastAsia="Palatino Linotype" w:hAnsi="Palatino Linotype" w:cs="Palatino Linotype"/>
          <w:color w:val="auto"/>
          <w:sz w:val="20"/>
          <w:szCs w:val="20"/>
        </w:rPr>
        <w:t xml:space="preserve">rds, number of </w:t>
      </w:r>
      <w:r w:rsidR="004276D8" w:rsidRPr="00C10A63">
        <w:rPr>
          <w:rFonts w:ascii="Palatino Linotype" w:eastAsia="Palatino Linotype" w:hAnsi="Palatino Linotype" w:cs="Palatino Linotype"/>
          <w:color w:val="auto"/>
          <w:sz w:val="20"/>
          <w:szCs w:val="20"/>
        </w:rPr>
        <w:t>analy</w:t>
      </w:r>
      <w:r w:rsidR="00571FB8" w:rsidRPr="00C10A63">
        <w:rPr>
          <w:rFonts w:ascii="Palatino Linotype" w:eastAsia="Palatino Linotype" w:hAnsi="Palatino Linotype" w:cs="Palatino Linotype"/>
          <w:color w:val="auto"/>
          <w:sz w:val="20"/>
          <w:szCs w:val="20"/>
        </w:rPr>
        <w:t>z</w:t>
      </w:r>
      <w:r w:rsidR="004276D8" w:rsidRPr="00C10A63">
        <w:rPr>
          <w:rFonts w:ascii="Palatino Linotype" w:eastAsia="Palatino Linotype" w:hAnsi="Palatino Linotype" w:cs="Palatino Linotype"/>
          <w:color w:val="auto"/>
          <w:sz w:val="20"/>
          <w:szCs w:val="20"/>
        </w:rPr>
        <w:t>ed</w:t>
      </w:r>
      <w:r w:rsidR="00150DAE" w:rsidRPr="00C10A63">
        <w:rPr>
          <w:rFonts w:ascii="Palatino Linotype" w:eastAsia="Palatino Linotype" w:hAnsi="Palatino Linotype" w:cs="Palatino Linotype"/>
          <w:color w:val="auto"/>
          <w:sz w:val="20"/>
          <w:szCs w:val="20"/>
        </w:rPr>
        <w:t xml:space="preserve"> papers,</w:t>
      </w:r>
      <w:r w:rsidRPr="00C10A63">
        <w:rPr>
          <w:rFonts w:ascii="Palatino Linotype" w:eastAsia="Palatino Linotype" w:hAnsi="Palatino Linotype" w:cs="Palatino Linotype"/>
          <w:color w:val="auto"/>
          <w:sz w:val="20"/>
          <w:szCs w:val="20"/>
        </w:rPr>
        <w:t xml:space="preserve"> period in which the articles were published and </w:t>
      </w:r>
      <w:r w:rsidR="00150DAE" w:rsidRPr="00C10A63">
        <w:rPr>
          <w:rFonts w:ascii="Palatino Linotype" w:eastAsia="Palatino Linotype" w:hAnsi="Palatino Linotype" w:cs="Palatino Linotype"/>
          <w:color w:val="auto"/>
          <w:sz w:val="20"/>
          <w:szCs w:val="20"/>
        </w:rPr>
        <w:t xml:space="preserve">the </w:t>
      </w:r>
      <w:r w:rsidR="00571FB8" w:rsidRPr="00C10A63">
        <w:rPr>
          <w:rFonts w:ascii="Palatino Linotype" w:eastAsia="Palatino Linotype" w:hAnsi="Palatino Linotype" w:cs="Palatino Linotype"/>
          <w:color w:val="auto"/>
          <w:sz w:val="20"/>
          <w:szCs w:val="20"/>
        </w:rPr>
        <w:t xml:space="preserve">presence </w:t>
      </w:r>
      <w:r w:rsidRPr="00C10A63">
        <w:rPr>
          <w:rFonts w:ascii="Palatino Linotype" w:eastAsia="Palatino Linotype" w:hAnsi="Palatino Linotype" w:cs="Palatino Linotype"/>
          <w:color w:val="auto"/>
          <w:sz w:val="20"/>
          <w:szCs w:val="20"/>
        </w:rPr>
        <w:t>of</w:t>
      </w:r>
      <w:r w:rsidR="00571FB8" w:rsidRPr="00C10A63">
        <w:rPr>
          <w:rFonts w:ascii="Palatino Linotype" w:eastAsia="Palatino Linotype" w:hAnsi="Palatino Linotype" w:cs="Palatino Linotype"/>
          <w:color w:val="auto"/>
          <w:sz w:val="20"/>
          <w:szCs w:val="20"/>
        </w:rPr>
        <w:t xml:space="preserve"> a</w:t>
      </w:r>
      <w:r w:rsidRPr="00C10A63">
        <w:rPr>
          <w:rFonts w:ascii="Palatino Linotype" w:eastAsia="Palatino Linotype" w:hAnsi="Palatino Linotype" w:cs="Palatino Linotype"/>
          <w:color w:val="auto"/>
          <w:sz w:val="20"/>
          <w:szCs w:val="20"/>
        </w:rPr>
        <w:t xml:space="preserve"> keyword map in</w:t>
      </w:r>
      <w:r w:rsidR="00571FB8" w:rsidRPr="00C10A63">
        <w:rPr>
          <w:rFonts w:ascii="Palatino Linotype" w:eastAsia="Palatino Linotype" w:hAnsi="Palatino Linotype" w:cs="Palatino Linotype"/>
          <w:color w:val="auto"/>
          <w:sz w:val="20"/>
          <w:szCs w:val="20"/>
        </w:rPr>
        <w:t xml:space="preserve"> the</w:t>
      </w:r>
      <w:r w:rsidRPr="00C10A63">
        <w:rPr>
          <w:rFonts w:ascii="Palatino Linotype" w:eastAsia="Palatino Linotype" w:hAnsi="Palatino Linotype" w:cs="Palatino Linotype"/>
          <w:color w:val="auto"/>
          <w:sz w:val="20"/>
          <w:szCs w:val="20"/>
        </w:rPr>
        <w:t xml:space="preserve"> results of the reviews. </w:t>
      </w:r>
      <w:r w:rsidR="00571FB8" w:rsidRPr="00C10A63">
        <w:rPr>
          <w:rFonts w:ascii="Palatino Linotype" w:eastAsia="Palatino Linotype" w:hAnsi="Palatino Linotype" w:cs="Palatino Linotype"/>
          <w:color w:val="auto"/>
          <w:sz w:val="20"/>
          <w:szCs w:val="20"/>
        </w:rPr>
        <w:t>As shown i</w:t>
      </w:r>
      <w:r w:rsidRPr="00C10A63">
        <w:rPr>
          <w:rFonts w:ascii="Palatino Linotype" w:eastAsia="Palatino Linotype" w:hAnsi="Palatino Linotype" w:cs="Palatino Linotype"/>
          <w:color w:val="auto"/>
          <w:sz w:val="20"/>
          <w:szCs w:val="20"/>
        </w:rPr>
        <w:t xml:space="preserve">n Table 1, our study differs from previous reviews </w:t>
      </w:r>
      <w:r w:rsidR="00571FB8" w:rsidRPr="00C10A63">
        <w:rPr>
          <w:rFonts w:ascii="Palatino Linotype" w:eastAsia="Palatino Linotype" w:hAnsi="Palatino Linotype" w:cs="Palatino Linotype"/>
          <w:color w:val="auto"/>
          <w:sz w:val="20"/>
          <w:szCs w:val="20"/>
        </w:rPr>
        <w:t>regarding</w:t>
      </w:r>
      <w:r w:rsidRPr="00C10A63">
        <w:rPr>
          <w:rFonts w:ascii="Palatino Linotype" w:eastAsia="Palatino Linotype" w:hAnsi="Palatino Linotype" w:cs="Palatino Linotype"/>
          <w:color w:val="auto"/>
          <w:sz w:val="20"/>
          <w:szCs w:val="20"/>
        </w:rPr>
        <w:t xml:space="preserve"> all entries.</w:t>
      </w:r>
      <w:r w:rsidR="00564B5B" w:rsidRPr="00C10A63">
        <w:rPr>
          <w:rFonts w:ascii="Palatino Linotype" w:eastAsia="Palatino Linotype" w:hAnsi="Palatino Linotype" w:cs="Palatino Linotype"/>
          <w:color w:val="auto"/>
          <w:sz w:val="20"/>
          <w:szCs w:val="20"/>
        </w:rPr>
        <w:t xml:space="preserve"> </w:t>
      </w:r>
      <w:r w:rsidR="00150DAE" w:rsidRPr="00C10A63">
        <w:rPr>
          <w:rFonts w:ascii="Palatino Linotype" w:eastAsia="Palatino Linotype" w:hAnsi="Palatino Linotype" w:cs="Palatino Linotype"/>
          <w:color w:val="auto"/>
          <w:sz w:val="20"/>
          <w:szCs w:val="20"/>
        </w:rPr>
        <w:t>The a</w:t>
      </w:r>
      <w:r w:rsidR="00564B5B" w:rsidRPr="00C10A63">
        <w:rPr>
          <w:rFonts w:ascii="Palatino Linotype" w:eastAsia="Palatino Linotype" w:hAnsi="Palatino Linotype" w:cs="Palatino Linotype"/>
          <w:color w:val="auto"/>
          <w:sz w:val="20"/>
          <w:szCs w:val="20"/>
        </w:rPr>
        <w:t>uthors of</w:t>
      </w:r>
      <w:r w:rsidRPr="00C10A63">
        <w:rPr>
          <w:rFonts w:ascii="Palatino Linotype" w:eastAsia="Palatino Linotype" w:hAnsi="Palatino Linotype" w:cs="Palatino Linotype"/>
          <w:color w:val="auto"/>
          <w:sz w:val="20"/>
          <w:szCs w:val="20"/>
        </w:rPr>
        <w:t xml:space="preserve"> </w:t>
      </w:r>
      <w:r w:rsidR="006211D8"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mendeley":{"formattedCitation":"[30]","plainTextFormattedCitation":"[30]","previouslyFormattedCitation":"[30]"},"properties":{"noteIndex":0},"schema":"https://github.com/citation-style-language/schema/raw/master/csl-citation.json"}</w:instrText>
      </w:r>
      <w:r w:rsidR="006211D8"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[30]</w:t>
      </w:r>
      <w:r w:rsidR="006211D8" w:rsidRPr="00C10A63">
        <w:rPr>
          <w:rFonts w:ascii="Palatino Linotype" w:eastAsia="Palatino Linotype" w:hAnsi="Palatino Linotype" w:cs="Palatino Linotype"/>
          <w:color w:val="auto"/>
          <w:sz w:val="20"/>
          <w:szCs w:val="20"/>
        </w:rPr>
        <w:fldChar w:fldCharType="end"/>
      </w:r>
      <w:r w:rsidR="006211D8" w:rsidRPr="00C10A63">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color w:val="auto"/>
          <w:sz w:val="20"/>
          <w:szCs w:val="20"/>
        </w:rPr>
        <w:t xml:space="preserve">presented a literature review and content analysis focusing on energy management issues in the building operation and management stage. They </w:t>
      </w:r>
      <w:r w:rsidR="004276D8" w:rsidRPr="00C10A63">
        <w:rPr>
          <w:rFonts w:ascii="Palatino Linotype" w:eastAsia="Palatino Linotype" w:hAnsi="Palatino Linotype" w:cs="Palatino Linotype"/>
          <w:color w:val="auto"/>
          <w:sz w:val="20"/>
          <w:szCs w:val="20"/>
        </w:rPr>
        <w:t>analy</w:t>
      </w:r>
      <w:r w:rsidR="00571FB8" w:rsidRPr="00C10A63">
        <w:rPr>
          <w:rFonts w:ascii="Palatino Linotype" w:eastAsia="Palatino Linotype" w:hAnsi="Palatino Linotype" w:cs="Palatino Linotype"/>
          <w:color w:val="auto"/>
          <w:sz w:val="20"/>
          <w:szCs w:val="20"/>
        </w:rPr>
        <w:t>z</w:t>
      </w:r>
      <w:r w:rsidR="004276D8" w:rsidRPr="00C10A63">
        <w:rPr>
          <w:rFonts w:ascii="Palatino Linotype" w:eastAsia="Palatino Linotype" w:hAnsi="Palatino Linotype" w:cs="Palatino Linotype"/>
          <w:color w:val="auto"/>
          <w:sz w:val="20"/>
          <w:szCs w:val="20"/>
        </w:rPr>
        <w:t>ed</w:t>
      </w:r>
      <w:r w:rsidRPr="00C10A63">
        <w:rPr>
          <w:rFonts w:ascii="Palatino Linotype" w:eastAsia="Palatino Linotype" w:hAnsi="Palatino Linotype" w:cs="Palatino Linotype"/>
          <w:color w:val="auto"/>
          <w:sz w:val="20"/>
          <w:szCs w:val="20"/>
        </w:rPr>
        <w:t xml:space="preserve"> articles extracted from the </w:t>
      </w:r>
      <w:proofErr w:type="spellStart"/>
      <w:r w:rsidRPr="00C10A63">
        <w:rPr>
          <w:rFonts w:ascii="Palatino Linotype" w:eastAsia="Palatino Linotype" w:hAnsi="Palatino Linotype" w:cs="Palatino Linotype"/>
          <w:color w:val="auto"/>
          <w:sz w:val="20"/>
          <w:szCs w:val="20"/>
        </w:rPr>
        <w:t>WoS</w:t>
      </w:r>
      <w:proofErr w:type="spellEnd"/>
      <w:r w:rsidRPr="00C10A63">
        <w:rPr>
          <w:rFonts w:ascii="Palatino Linotype" w:eastAsia="Palatino Linotype" w:hAnsi="Palatino Linotype" w:cs="Palatino Linotype"/>
          <w:color w:val="auto"/>
          <w:sz w:val="20"/>
          <w:szCs w:val="20"/>
        </w:rPr>
        <w:t xml:space="preserve"> database </w:t>
      </w:r>
      <w:r w:rsidR="00571FB8" w:rsidRPr="00C10A63">
        <w:rPr>
          <w:rFonts w:ascii="Palatino Linotype" w:eastAsia="Palatino Linotype" w:hAnsi="Palatino Linotype" w:cs="Palatino Linotype"/>
          <w:color w:val="auto"/>
          <w:sz w:val="20"/>
          <w:szCs w:val="20"/>
        </w:rPr>
        <w:t>from a</w:t>
      </w:r>
      <w:r w:rsidRPr="00C10A63">
        <w:rPr>
          <w:rFonts w:ascii="Palatino Linotype" w:eastAsia="Palatino Linotype" w:hAnsi="Palatino Linotype" w:cs="Palatino Linotype"/>
          <w:color w:val="auto"/>
          <w:sz w:val="20"/>
          <w:szCs w:val="20"/>
        </w:rPr>
        <w:t xml:space="preserve"> </w:t>
      </w:r>
      <w:r w:rsidR="00150DAE" w:rsidRPr="00C10A63">
        <w:rPr>
          <w:rFonts w:ascii="Palatino Linotype" w:eastAsia="Palatino Linotype" w:hAnsi="Palatino Linotype" w:cs="Palatino Linotype"/>
          <w:color w:val="auto"/>
          <w:sz w:val="20"/>
          <w:szCs w:val="20"/>
        </w:rPr>
        <w:t>ten</w:t>
      </w:r>
      <w:r w:rsidR="00571FB8"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year</w:t>
      </w:r>
      <w:r w:rsidR="00571FB8" w:rsidRPr="00C10A63">
        <w:rPr>
          <w:rFonts w:ascii="Palatino Linotype" w:eastAsia="Palatino Linotype" w:hAnsi="Palatino Linotype" w:cs="Palatino Linotype"/>
          <w:color w:val="auto"/>
          <w:sz w:val="20"/>
          <w:szCs w:val="20"/>
        </w:rPr>
        <w:t xml:space="preserve"> period</w:t>
      </w:r>
      <w:r w:rsidRPr="00C10A63">
        <w:rPr>
          <w:rFonts w:ascii="Palatino Linotype" w:eastAsia="Palatino Linotype" w:hAnsi="Palatino Linotype" w:cs="Palatino Linotype"/>
          <w:color w:val="auto"/>
          <w:sz w:val="20"/>
          <w:szCs w:val="20"/>
        </w:rPr>
        <w:t xml:space="preserve"> from 2007 to 2018.</w:t>
      </w:r>
      <w:r w:rsidR="00564B5B" w:rsidRPr="00C10A63">
        <w:rPr>
          <w:rFonts w:ascii="Palatino Linotype" w:eastAsia="Palatino Linotype" w:hAnsi="Palatino Linotype" w:cs="Palatino Linotype"/>
          <w:color w:val="auto"/>
          <w:sz w:val="20"/>
          <w:szCs w:val="20"/>
        </w:rPr>
        <w:t xml:space="preserve"> In</w:t>
      </w:r>
      <w:r w:rsidRPr="00C10A63">
        <w:rPr>
          <w:rFonts w:ascii="Palatino Linotype" w:eastAsia="Palatino Linotype" w:hAnsi="Palatino Linotype" w:cs="Palatino Linotype"/>
          <w:color w:val="auto"/>
          <w:sz w:val="20"/>
          <w:szCs w:val="20"/>
        </w:rPr>
        <w:t xml:space="preserve"> </w:t>
      </w:r>
      <w:r w:rsidR="006211D8"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Engineering","id":"ITEM-1","issue":"January","issued":{"date-parts":[["2019"]]},"page":"100755","publisher":"Elsevier Ltd","title":"Building information modeling for facilities management: A literature review and future research directions","type":"article-journal","volume":"24"},"uris":["http://www.mendeley.com/documents/?uuid=9916dc3b-971a-4a75-9b0c-7c1441c8032d"]}],"mendeley":{"formattedCitation":"[16]","plainTextFormattedCitation":"[16]","previouslyFormattedCitation":"[16]"},"properties":{"noteIndex":0},"schema":"https://github.com/citation-style-language/schema/raw/master/csl-citation.json"}</w:instrText>
      </w:r>
      <w:r w:rsidR="006211D8"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[16]</w:t>
      </w:r>
      <w:r w:rsidR="006211D8" w:rsidRPr="00C10A63">
        <w:rPr>
          <w:rFonts w:ascii="Palatino Linotype" w:eastAsia="Palatino Linotype" w:hAnsi="Palatino Linotype" w:cs="Palatino Linotype"/>
          <w:color w:val="auto"/>
          <w:sz w:val="20"/>
          <w:szCs w:val="20"/>
        </w:rPr>
        <w:fldChar w:fldCharType="end"/>
      </w:r>
      <w:r w:rsidR="00564B5B" w:rsidRPr="00C10A63">
        <w:rPr>
          <w:rFonts w:ascii="Palatino Linotype" w:eastAsia="Palatino Linotype" w:hAnsi="Palatino Linotype" w:cs="Palatino Linotype"/>
          <w:color w:val="auto"/>
          <w:sz w:val="20"/>
          <w:szCs w:val="20"/>
        </w:rPr>
        <w:t xml:space="preserve">, </w:t>
      </w:r>
      <w:r w:rsidR="00150DAE" w:rsidRPr="00C10A63">
        <w:rPr>
          <w:rFonts w:ascii="Palatino Linotype" w:eastAsia="Palatino Linotype" w:hAnsi="Palatino Linotype" w:cs="Palatino Linotype"/>
          <w:color w:val="auto"/>
          <w:sz w:val="20"/>
          <w:szCs w:val="20"/>
        </w:rPr>
        <w:t xml:space="preserve">the </w:t>
      </w:r>
      <w:r w:rsidR="00564B5B" w:rsidRPr="00C10A63">
        <w:rPr>
          <w:rFonts w:ascii="Palatino Linotype" w:eastAsia="Palatino Linotype" w:hAnsi="Palatino Linotype" w:cs="Palatino Linotype"/>
          <w:color w:val="auto"/>
          <w:sz w:val="20"/>
          <w:szCs w:val="20"/>
        </w:rPr>
        <w:t>authors</w:t>
      </w:r>
      <w:r w:rsidR="006211D8" w:rsidRPr="00C10A63">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color w:val="auto"/>
          <w:sz w:val="20"/>
          <w:szCs w:val="20"/>
        </w:rPr>
        <w:t xml:space="preserve">performed </w:t>
      </w:r>
      <w:r w:rsidR="00571FB8" w:rsidRPr="00C10A63">
        <w:rPr>
          <w:rFonts w:ascii="Palatino Linotype" w:eastAsia="Palatino Linotype" w:hAnsi="Palatino Linotype" w:cs="Palatino Linotype"/>
          <w:color w:val="auto"/>
          <w:sz w:val="20"/>
          <w:szCs w:val="20"/>
        </w:rPr>
        <w:t xml:space="preserve">a </w:t>
      </w:r>
      <w:r w:rsidRPr="00C10A63">
        <w:rPr>
          <w:rFonts w:ascii="Palatino Linotype" w:eastAsia="Palatino Linotype" w:hAnsi="Palatino Linotype" w:cs="Palatino Linotype"/>
          <w:color w:val="auto"/>
          <w:sz w:val="20"/>
          <w:szCs w:val="20"/>
        </w:rPr>
        <w:t xml:space="preserve">bibliometric analysis and focused on data exchange and interoperability between BIM and FM systems. Papers </w:t>
      </w:r>
      <w:proofErr w:type="gramStart"/>
      <w:r w:rsidR="00150DAE" w:rsidRPr="00C10A63">
        <w:rPr>
          <w:rFonts w:ascii="Palatino Linotype" w:eastAsia="Palatino Linotype" w:hAnsi="Palatino Linotype" w:cs="Palatino Linotype"/>
          <w:color w:val="auto"/>
          <w:sz w:val="20"/>
          <w:szCs w:val="20"/>
        </w:rPr>
        <w:t xml:space="preserve">were </w:t>
      </w:r>
      <w:r w:rsidRPr="00C10A63">
        <w:rPr>
          <w:rFonts w:ascii="Palatino Linotype" w:eastAsia="Palatino Linotype" w:hAnsi="Palatino Linotype" w:cs="Palatino Linotype"/>
          <w:color w:val="auto"/>
          <w:sz w:val="20"/>
          <w:szCs w:val="20"/>
        </w:rPr>
        <w:t xml:space="preserve">retrieved from </w:t>
      </w:r>
      <w:r w:rsidR="00150DAE" w:rsidRPr="00C10A63">
        <w:rPr>
          <w:rFonts w:ascii="Palatino Linotype" w:eastAsia="Palatino Linotype" w:hAnsi="Palatino Linotype" w:cs="Palatino Linotype"/>
          <w:color w:val="auto"/>
          <w:sz w:val="20"/>
          <w:szCs w:val="20"/>
        </w:rPr>
        <w:t xml:space="preserve">the </w:t>
      </w:r>
      <w:r w:rsidRPr="00C10A63">
        <w:rPr>
          <w:rFonts w:ascii="Palatino Linotype" w:eastAsia="Palatino Linotype" w:hAnsi="Palatino Linotype" w:cs="Palatino Linotype"/>
          <w:color w:val="auto"/>
          <w:sz w:val="20"/>
          <w:szCs w:val="20"/>
        </w:rPr>
        <w:t>Scopus database and covered the period from 2008 to 2018</w:t>
      </w:r>
      <w:proofErr w:type="gramEnd"/>
      <w:r w:rsidRPr="00C10A63">
        <w:rPr>
          <w:rFonts w:ascii="Palatino Linotype" w:eastAsia="Palatino Linotype" w:hAnsi="Palatino Linotype" w:cs="Palatino Linotype"/>
          <w:color w:val="auto"/>
          <w:sz w:val="20"/>
          <w:szCs w:val="20"/>
        </w:rPr>
        <w:t>.</w:t>
      </w:r>
      <w:r w:rsidR="00564B5B" w:rsidRPr="00C10A63">
        <w:rPr>
          <w:rFonts w:ascii="Palatino Linotype" w:eastAsia="Palatino Linotype" w:hAnsi="Palatino Linotype" w:cs="Palatino Linotype"/>
          <w:color w:val="auto"/>
          <w:sz w:val="20"/>
          <w:szCs w:val="20"/>
        </w:rPr>
        <w:t xml:space="preserve"> </w:t>
      </w:r>
      <w:r w:rsidR="00150DAE" w:rsidRPr="00C10A63">
        <w:rPr>
          <w:rFonts w:ascii="Palatino Linotype" w:eastAsia="Palatino Linotype" w:hAnsi="Palatino Linotype" w:cs="Palatino Linotype"/>
          <w:color w:val="auto"/>
          <w:sz w:val="20"/>
          <w:szCs w:val="20"/>
        </w:rPr>
        <w:t>The a</w:t>
      </w:r>
      <w:r w:rsidR="00564B5B" w:rsidRPr="00C10A63">
        <w:rPr>
          <w:rFonts w:ascii="Palatino Linotype" w:eastAsia="Palatino Linotype" w:hAnsi="Palatino Linotype" w:cs="Palatino Linotype"/>
          <w:color w:val="auto"/>
          <w:sz w:val="20"/>
          <w:szCs w:val="20"/>
        </w:rPr>
        <w:t>uthors of</w:t>
      </w:r>
      <w:r w:rsidRPr="00C10A63">
        <w:rPr>
          <w:rFonts w:ascii="Palatino Linotype" w:eastAsia="Palatino Linotype" w:hAnsi="Palatino Linotype" w:cs="Palatino Linotype"/>
          <w:color w:val="auto"/>
          <w:sz w:val="20"/>
          <w:szCs w:val="20"/>
        </w:rPr>
        <w:t xml:space="preserve"> </w:t>
      </w:r>
      <w:r w:rsidR="006211D8"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Construction","id":"ITEM-1","issue":"March","issued":{"date-parts":[["2018"]]},"page":"312-326","publisher":"Elsevier","title":"Digitisation in facilities management: A literature review and future research directions","type":"article-journal","volume":"92"},"uris":["http://www.mendeley.com/documents/?uuid=5b8c82d8-1641-4dc9-8bfd-79887c292c0d"]}],"mendeley":{"formattedCitation":"[17]","plainTextFormattedCitation":"[17]","previouslyFormattedCitation":"[17]"},"properties":{"noteIndex":0},"schema":"https://github.com/citation-style-language/schema/raw/master/csl-citation.json"}</w:instrText>
      </w:r>
      <w:r w:rsidR="006211D8"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[17]</w:t>
      </w:r>
      <w:r w:rsidR="006211D8"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 xml:space="preserve"> presented </w:t>
      </w:r>
      <w:r w:rsidR="00150DAE" w:rsidRPr="00C10A63">
        <w:rPr>
          <w:rFonts w:ascii="Palatino Linotype" w:eastAsia="Palatino Linotype" w:hAnsi="Palatino Linotype" w:cs="Palatino Linotype"/>
          <w:color w:val="auto"/>
          <w:sz w:val="20"/>
          <w:szCs w:val="20"/>
        </w:rPr>
        <w:t xml:space="preserve">a </w:t>
      </w:r>
      <w:r w:rsidRPr="00C10A63">
        <w:rPr>
          <w:rFonts w:ascii="Palatino Linotype" w:eastAsia="Palatino Linotype" w:hAnsi="Palatino Linotype" w:cs="Palatino Linotype"/>
          <w:color w:val="auto"/>
          <w:sz w:val="20"/>
          <w:szCs w:val="20"/>
        </w:rPr>
        <w:t xml:space="preserve">literature review on digital technologies used </w:t>
      </w:r>
      <w:r w:rsidR="00150DAE" w:rsidRPr="00C10A63">
        <w:rPr>
          <w:rFonts w:ascii="Palatino Linotype" w:eastAsia="Palatino Linotype" w:hAnsi="Palatino Linotype" w:cs="Palatino Linotype"/>
          <w:color w:val="auto"/>
          <w:sz w:val="20"/>
          <w:szCs w:val="20"/>
        </w:rPr>
        <w:t>i</w:t>
      </w:r>
      <w:r w:rsidRPr="00C10A63">
        <w:rPr>
          <w:rFonts w:ascii="Palatino Linotype" w:eastAsia="Palatino Linotype" w:hAnsi="Palatino Linotype" w:cs="Palatino Linotype"/>
          <w:color w:val="auto"/>
          <w:sz w:val="20"/>
          <w:szCs w:val="20"/>
        </w:rPr>
        <w:t xml:space="preserve">n the building operation stage for maintenance and facilities management. Articles </w:t>
      </w:r>
      <w:proofErr w:type="gramStart"/>
      <w:r w:rsidR="00571FB8" w:rsidRPr="00C10A63">
        <w:rPr>
          <w:rFonts w:ascii="Palatino Linotype" w:eastAsia="Palatino Linotype" w:hAnsi="Palatino Linotype" w:cs="Palatino Linotype"/>
          <w:color w:val="auto"/>
          <w:sz w:val="20"/>
          <w:szCs w:val="20"/>
        </w:rPr>
        <w:t xml:space="preserve">were </w:t>
      </w:r>
      <w:r w:rsidRPr="00C10A63">
        <w:rPr>
          <w:rFonts w:ascii="Palatino Linotype" w:eastAsia="Palatino Linotype" w:hAnsi="Palatino Linotype" w:cs="Palatino Linotype"/>
          <w:color w:val="auto"/>
          <w:sz w:val="20"/>
          <w:szCs w:val="20"/>
        </w:rPr>
        <w:t>retrieved from</w:t>
      </w:r>
      <w:r w:rsidR="00571FB8" w:rsidRPr="00C10A63">
        <w:rPr>
          <w:rFonts w:ascii="Palatino Linotype" w:eastAsia="Palatino Linotype" w:hAnsi="Palatino Linotype" w:cs="Palatino Linotype"/>
          <w:color w:val="auto"/>
          <w:sz w:val="20"/>
          <w:szCs w:val="20"/>
        </w:rPr>
        <w:t xml:space="preserve"> the</w:t>
      </w:r>
      <w:r w:rsidRPr="00C10A63">
        <w:rPr>
          <w:rFonts w:ascii="Palatino Linotype" w:eastAsia="Palatino Linotype" w:hAnsi="Palatino Linotype" w:cs="Palatino Linotype"/>
          <w:color w:val="auto"/>
          <w:sz w:val="20"/>
          <w:szCs w:val="20"/>
        </w:rPr>
        <w:t xml:space="preserve"> Scopus and Google Scholar databases and covered the period from 2004 to 2017</w:t>
      </w:r>
      <w:proofErr w:type="gramEnd"/>
      <w:r w:rsidRPr="00C10A63">
        <w:rPr>
          <w:rFonts w:ascii="Palatino Linotype" w:eastAsia="Palatino Linotype" w:hAnsi="Palatino Linotype" w:cs="Palatino Linotype"/>
          <w:color w:val="auto"/>
          <w:sz w:val="20"/>
          <w:szCs w:val="20"/>
        </w:rPr>
        <w:t>.</w:t>
      </w:r>
      <w:r w:rsidR="00564B5B" w:rsidRPr="00C10A63">
        <w:rPr>
          <w:rFonts w:ascii="Palatino Linotype" w:eastAsia="Palatino Linotype" w:hAnsi="Palatino Linotype" w:cs="Palatino Linotype"/>
          <w:color w:val="auto"/>
          <w:sz w:val="20"/>
          <w:szCs w:val="20"/>
        </w:rPr>
        <w:t xml:space="preserve"> In</w:t>
      </w:r>
      <w:r w:rsidRPr="00C10A63">
        <w:rPr>
          <w:rFonts w:ascii="Palatino Linotype" w:eastAsia="Palatino Linotype" w:hAnsi="Palatino Linotype" w:cs="Palatino Linotype"/>
          <w:color w:val="auto"/>
          <w:sz w:val="20"/>
          <w:szCs w:val="20"/>
        </w:rPr>
        <w:t xml:space="preserve"> </w:t>
      </w:r>
      <w:r w:rsidR="006211D8"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{"citationItems":[{"id":"ITEM-1","itemData":{"DOI":"10.1016/j.jobe.2018.12.021","ISSN":"23527102","abstract":"This paper presents an up to date overview of the principal research topics and research trends within the Building Information Model (BIM) research domain. It also offers a detailed review of the integration of BIM and Building Energy Performance Simulation (BEPS). The different strategies to improve interoperability are reviewed together with the various applications of such an integration (BIM with BEPS) in the literature. Firstly, a scientometric analysis which allows identifying research patterns and emerging trends in a specific research domain is performed to categorise the large number of articles constituting BIM literature into several clusters, each representing a particular topic. The main research topic in each cluster, together with the chronological progress and evolution of each cluster are summarized through a literature review of the selected highly cited articles. Secondly, an analysis of the different aspects relevant to the integration of BIM with BEPS is performed to highlight the evolution of the interoperability between BIM and energy simulation tools. Subsequently, a review of the different applications of such integration (BIM with BEPS) is performed to identify potential knowledge gaps. This study highlights six main BIM research topics focusing on BIM adoption and benefits, BIM-aided management, progress monitoring and as-built modelling, interoperability, life cycle analysis and energy simulation. It also emphasises the lack of well-established strategies to ensure the interoperability between BIM and energy simulation tools. Furthermore, this study reports on the poor integration of BIM and BEPS for building system and control modelling as well as its limited application during the operational phase.","author":[{"dropping-particle":"","family":"Andriamamonjy","given":"Ando","non-dropping-particle":"","parse-names":false,"suffix":""},{"dropping-particle":"","family":"Saelens","given":"Dirk","non-dropping-particle":"","parse-names":false,"suffix":""},{"dropping-particle":"","family":"Klein","given":"Ralf","non-dropping-particle":"","parse-names":false,"suffix":""}],"container-title":"Journal of Building Engineering","id":"ITEM-1","issue":"December 2018","issued":{"date-parts":[["2019"]]},"page":"513-527","publisher":"Elsevier Ltd","title":"A combined scientometric and conventional literature review to grasp the entire BIM knowledge and its integration with energy simulation","type":"article-journal","volume":"22"},"uris":["http://www.mendeley.com/documents/?uuid=625d26b7-ab34-4526-9ebd-4cc0ed37c28d"]}],"mendeley":{"formattedCitation":"[33]","plainTextFormattedCitation":"[33]","previouslyFormattedCitation":"[33]"},"properties":{"noteIndex":0},"schema":"https://github.com/citation-style-language/schema/raw/master/csl-citation.json"}</w:instrText>
      </w:r>
      <w:r w:rsidR="006211D8"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[33]</w:t>
      </w:r>
      <w:r w:rsidR="006211D8" w:rsidRPr="00C10A63">
        <w:rPr>
          <w:rFonts w:ascii="Palatino Linotype" w:eastAsia="Palatino Linotype" w:hAnsi="Palatino Linotype" w:cs="Palatino Linotype"/>
          <w:color w:val="auto"/>
          <w:sz w:val="20"/>
          <w:szCs w:val="20"/>
        </w:rPr>
        <w:fldChar w:fldCharType="end"/>
      </w:r>
      <w:r w:rsidR="00564B5B" w:rsidRPr="00C10A63">
        <w:rPr>
          <w:rFonts w:ascii="Palatino Linotype" w:eastAsia="Palatino Linotype" w:hAnsi="Palatino Linotype" w:cs="Palatino Linotype"/>
          <w:color w:val="auto"/>
          <w:sz w:val="20"/>
          <w:szCs w:val="20"/>
        </w:rPr>
        <w:t xml:space="preserve">, </w:t>
      </w:r>
      <w:r w:rsidR="00150DAE" w:rsidRPr="00C10A63">
        <w:rPr>
          <w:rFonts w:ascii="Palatino Linotype" w:eastAsia="Palatino Linotype" w:hAnsi="Palatino Linotype" w:cs="Palatino Linotype"/>
          <w:color w:val="auto"/>
          <w:sz w:val="20"/>
          <w:szCs w:val="20"/>
        </w:rPr>
        <w:t xml:space="preserve">the </w:t>
      </w:r>
      <w:r w:rsidR="00564B5B" w:rsidRPr="00C10A63">
        <w:rPr>
          <w:rFonts w:ascii="Palatino Linotype" w:eastAsia="Palatino Linotype" w:hAnsi="Palatino Linotype" w:cs="Palatino Linotype"/>
          <w:color w:val="auto"/>
          <w:sz w:val="20"/>
          <w:szCs w:val="20"/>
        </w:rPr>
        <w:t>authors</w:t>
      </w:r>
      <w:r w:rsidR="006211D8" w:rsidRPr="00C10A63">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color w:val="auto"/>
          <w:sz w:val="20"/>
          <w:szCs w:val="20"/>
        </w:rPr>
        <w:t xml:space="preserve">performed </w:t>
      </w:r>
      <w:r w:rsidR="00571FB8" w:rsidRPr="00C10A63">
        <w:rPr>
          <w:rFonts w:ascii="Palatino Linotype" w:eastAsia="Palatino Linotype" w:hAnsi="Palatino Linotype" w:cs="Palatino Linotype"/>
          <w:color w:val="auto"/>
          <w:sz w:val="20"/>
          <w:szCs w:val="20"/>
        </w:rPr>
        <w:t xml:space="preserve">a </w:t>
      </w:r>
      <w:proofErr w:type="spellStart"/>
      <w:r w:rsidRPr="00C10A63">
        <w:rPr>
          <w:rFonts w:ascii="Palatino Linotype" w:eastAsia="Palatino Linotype" w:hAnsi="Palatino Linotype" w:cs="Palatino Linotype"/>
          <w:color w:val="auto"/>
          <w:sz w:val="20"/>
          <w:szCs w:val="20"/>
        </w:rPr>
        <w:t>scientometric</w:t>
      </w:r>
      <w:proofErr w:type="spellEnd"/>
      <w:r w:rsidRPr="00C10A63">
        <w:rPr>
          <w:rFonts w:ascii="Palatino Linotype" w:eastAsia="Palatino Linotype" w:hAnsi="Palatino Linotype" w:cs="Palatino Linotype"/>
          <w:color w:val="auto"/>
          <w:sz w:val="20"/>
          <w:szCs w:val="20"/>
        </w:rPr>
        <w:t xml:space="preserve"> analysis of papers retrieved from the </w:t>
      </w:r>
      <w:proofErr w:type="spellStart"/>
      <w:r w:rsidRPr="00C10A63">
        <w:rPr>
          <w:rFonts w:ascii="Palatino Linotype" w:eastAsia="Palatino Linotype" w:hAnsi="Palatino Linotype" w:cs="Palatino Linotype"/>
          <w:color w:val="auto"/>
          <w:sz w:val="20"/>
          <w:szCs w:val="20"/>
        </w:rPr>
        <w:t>WoS</w:t>
      </w:r>
      <w:proofErr w:type="spellEnd"/>
      <w:r w:rsidRPr="00C10A63">
        <w:rPr>
          <w:rFonts w:ascii="Palatino Linotype" w:eastAsia="Palatino Linotype" w:hAnsi="Palatino Linotype" w:cs="Palatino Linotype"/>
          <w:color w:val="auto"/>
          <w:sz w:val="20"/>
          <w:szCs w:val="20"/>
        </w:rPr>
        <w:t xml:space="preserve"> database. Papers focused on a narrow area of BIM applications within BEPS and covered </w:t>
      </w:r>
      <w:r w:rsidR="00571FB8" w:rsidRPr="00C10A63">
        <w:rPr>
          <w:rFonts w:ascii="Palatino Linotype" w:eastAsia="Palatino Linotype" w:hAnsi="Palatino Linotype" w:cs="Palatino Linotype"/>
          <w:color w:val="auto"/>
          <w:sz w:val="20"/>
          <w:szCs w:val="20"/>
        </w:rPr>
        <w:t xml:space="preserve">the period from </w:t>
      </w:r>
      <w:r w:rsidRPr="00C10A63">
        <w:rPr>
          <w:rFonts w:ascii="Palatino Linotype" w:eastAsia="Palatino Linotype" w:hAnsi="Palatino Linotype" w:cs="Palatino Linotype"/>
          <w:color w:val="auto"/>
          <w:sz w:val="20"/>
          <w:szCs w:val="20"/>
        </w:rPr>
        <w:t>2016 to 2018.</w:t>
      </w:r>
      <w:r w:rsidR="00564B5B" w:rsidRPr="00C10A63">
        <w:rPr>
          <w:rFonts w:ascii="Palatino Linotype" w:eastAsia="Palatino Linotype" w:hAnsi="Palatino Linotype" w:cs="Palatino Linotype"/>
          <w:color w:val="auto"/>
          <w:sz w:val="20"/>
          <w:szCs w:val="20"/>
        </w:rPr>
        <w:t xml:space="preserve"> </w:t>
      </w:r>
      <w:r w:rsidR="00571FB8" w:rsidRPr="00C10A63">
        <w:rPr>
          <w:rFonts w:ascii="Palatino Linotype" w:eastAsia="Palatino Linotype" w:hAnsi="Palatino Linotype" w:cs="Palatino Linotype"/>
          <w:color w:val="auto"/>
          <w:sz w:val="20"/>
          <w:szCs w:val="20"/>
        </w:rPr>
        <w:t>The a</w:t>
      </w:r>
      <w:r w:rsidR="00564B5B" w:rsidRPr="00C10A63">
        <w:rPr>
          <w:rFonts w:ascii="Palatino Linotype" w:eastAsia="Palatino Linotype" w:hAnsi="Palatino Linotype" w:cs="Palatino Linotype"/>
          <w:color w:val="auto"/>
          <w:sz w:val="20"/>
          <w:szCs w:val="20"/>
        </w:rPr>
        <w:t>uthors of</w:t>
      </w:r>
      <w:r w:rsidRPr="00C10A63">
        <w:rPr>
          <w:rFonts w:ascii="Palatino Linotype" w:eastAsia="Palatino Linotype" w:hAnsi="Palatino Linotype" w:cs="Palatino Linotype"/>
          <w:color w:val="auto"/>
          <w:sz w:val="20"/>
          <w:szCs w:val="20"/>
        </w:rPr>
        <w:t xml:space="preserve"> </w:t>
      </w:r>
      <w:r w:rsidR="006211D8"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{"citationItems":[{"id":"ITEM-1","itemData":{"DOI":"10.1016/j.autcon.2020.103086","ISSN":"09265805","abstract":"Building information modelling (BIM) applications are being increasingly introduced throughout the construction industry and within academia, a large amount of BIM applications has been recommended within literature. However, coverage of the theory of BIM diffusion (which combines contextual and technical issues of the applications) remains scant and underdeveloped. Compatibility is one of the key contextual factors of Diffusion of Innovation theory that involves predicting BIM adopters' behaviours and identifying what components require extra effort for successful BIM implementation. However, this important theoretical concept has not been developed in pertinent BIM literature nor used correctly to extend existing knowledge because compatibility variables are not understood in a construction context. This seriously impedes the correct usage of BIM in construction. This study systematically and critically reviews BIM compatibility (BIM-COM) literature to distinguish compatibility issues at the organisational level and the concept of interoperability at the technical level. A sample of 57 out of the 131 articles constituted secondary data and each paper represented the unit of analysis. Bibliographic analysis techniques were used to identify co-authoring network and contents' concentration in the created bibliography. Content analysis and text mining approaches were employed using a thematic clustering analysis for grouping authors and themes within articles. The findings illustrate that the concept of compatibility is surprisingly poorly understood and often overlooked in the literature. The paper argues that interoperability issues prevail as the key practical barrier to BIM implementation. The paper identifies a large knowledge gap in terms of improving compatibility measures, which should be employed by innovators to assess their BIM applications before they offer it to construction companies. The findings presented will help to extend BIM applications and speed up the adoption rate among stakeholders with different needs and using different file formats.","author":[{"dropping-particle":"","family":"Shirowzhan","given":"Sara","non-dropping-particle":"","parse-names":false,"suffix":""},{"dropping-particle":"","family":"Sepasgozar","given":"Samad M.E.","non-dropping-particle":"","parse-names":false,"suffix":""},{"dropping-particle":"","family":"Edwards","given":"David J.","non-dropping-particle":"","parse-names":false,"suffix":""},{"dropping-particle":"","family":"Li","given":"Heng","non-dropping-particle":"","parse-names":false,"suffix":""},{"dropping-particle":"","family":"Wang","given":"Chen","non-dropping-particle":"","parse-names":false,"suffix":""}],"container-title":"Automation in Construction","id":"ITEM-1","issue":"July 2019","issued":{"date-parts":[["2020"]]},"page":"103086","publisher":"Elsevier","title":"BIM compatibility and its differentiation with interoperability challenges as an innovation factor","type":"article-journal","volume":"112"},"uris":["http://www.mendeley.com/documents/?uuid=6e11b3f2-f048-4818-944f-cbfa4abf70f8"]}],"mendeley":{"formattedCitation":"[29]","plainTextFormattedCitation":"[29]","previouslyFormattedCitation":"[29]"},"properties":{"noteIndex":0},"schema":"https://github.com/citation-style-language/schema/raw/master/csl-citation.json"}</w:instrText>
      </w:r>
      <w:r w:rsidR="006211D8"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[29]</w:t>
      </w:r>
      <w:r w:rsidR="006211D8" w:rsidRPr="00C10A63">
        <w:rPr>
          <w:rFonts w:ascii="Palatino Linotype" w:eastAsia="Palatino Linotype" w:hAnsi="Palatino Linotype" w:cs="Palatino Linotype"/>
          <w:color w:val="auto"/>
          <w:sz w:val="20"/>
          <w:szCs w:val="20"/>
        </w:rPr>
        <w:fldChar w:fldCharType="end"/>
      </w:r>
      <w:r w:rsidR="006211D8" w:rsidRPr="00C10A63">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color w:val="auto"/>
          <w:sz w:val="20"/>
          <w:szCs w:val="20"/>
        </w:rPr>
        <w:t xml:space="preserve">presented </w:t>
      </w:r>
      <w:r w:rsidR="00150DAE" w:rsidRPr="00C10A63">
        <w:rPr>
          <w:rFonts w:ascii="Palatino Linotype" w:eastAsia="Palatino Linotype" w:hAnsi="Palatino Linotype" w:cs="Palatino Linotype"/>
          <w:color w:val="auto"/>
          <w:sz w:val="20"/>
          <w:szCs w:val="20"/>
        </w:rPr>
        <w:t xml:space="preserve">a </w:t>
      </w:r>
      <w:r w:rsidRPr="00C10A63">
        <w:rPr>
          <w:rFonts w:ascii="Palatino Linotype" w:eastAsia="Palatino Linotype" w:hAnsi="Palatino Linotype" w:cs="Palatino Linotype"/>
          <w:color w:val="auto"/>
          <w:sz w:val="20"/>
          <w:szCs w:val="20"/>
        </w:rPr>
        <w:t xml:space="preserve">systematic search of papers </w:t>
      </w:r>
      <w:r w:rsidR="00A3664E" w:rsidRPr="00C10A63">
        <w:rPr>
          <w:rFonts w:ascii="Palatino Linotype" w:eastAsia="Palatino Linotype" w:hAnsi="Palatino Linotype" w:cs="Palatino Linotype"/>
          <w:color w:val="auto"/>
          <w:sz w:val="20"/>
          <w:szCs w:val="20"/>
        </w:rPr>
        <w:t>from 2012 to 2015</w:t>
      </w:r>
      <w:r w:rsidR="00571FB8" w:rsidRPr="00C10A63">
        <w:rPr>
          <w:rFonts w:ascii="Palatino Linotype" w:eastAsia="Palatino Linotype" w:hAnsi="Palatino Linotype" w:cs="Palatino Linotype"/>
          <w:color w:val="auto"/>
          <w:sz w:val="20"/>
          <w:szCs w:val="20"/>
        </w:rPr>
        <w:t>,</w:t>
      </w:r>
      <w:r w:rsidR="00A3664E" w:rsidRPr="00C10A63">
        <w:rPr>
          <w:rFonts w:ascii="Palatino Linotype" w:eastAsia="Palatino Linotype" w:hAnsi="Palatino Linotype" w:cs="Palatino Linotype"/>
          <w:color w:val="auto"/>
          <w:sz w:val="20"/>
          <w:szCs w:val="20"/>
        </w:rPr>
        <w:t xml:space="preserve"> retrieved from the Scopus database</w:t>
      </w:r>
      <w:r w:rsidR="00571FB8"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 to </w:t>
      </w:r>
      <w:r w:rsidR="004276D8" w:rsidRPr="00C10A63">
        <w:rPr>
          <w:rFonts w:ascii="Palatino Linotype" w:eastAsia="Palatino Linotype" w:hAnsi="Palatino Linotype" w:cs="Palatino Linotype"/>
          <w:color w:val="auto"/>
          <w:sz w:val="20"/>
          <w:szCs w:val="20"/>
        </w:rPr>
        <w:t>analy</w:t>
      </w:r>
      <w:r w:rsidR="00571FB8" w:rsidRPr="00C10A63">
        <w:rPr>
          <w:rFonts w:ascii="Palatino Linotype" w:eastAsia="Palatino Linotype" w:hAnsi="Palatino Linotype" w:cs="Palatino Linotype"/>
          <w:color w:val="auto"/>
          <w:sz w:val="20"/>
          <w:szCs w:val="20"/>
        </w:rPr>
        <w:t>z</w:t>
      </w:r>
      <w:r w:rsidR="004276D8" w:rsidRPr="00C10A63">
        <w:rPr>
          <w:rFonts w:ascii="Palatino Linotype" w:eastAsia="Palatino Linotype" w:hAnsi="Palatino Linotype" w:cs="Palatino Linotype"/>
          <w:color w:val="auto"/>
          <w:sz w:val="20"/>
          <w:szCs w:val="20"/>
        </w:rPr>
        <w:t>e</w:t>
      </w:r>
      <w:r w:rsidR="002B05E5" w:rsidRPr="00C10A63">
        <w:rPr>
          <w:rFonts w:ascii="Palatino Linotype" w:eastAsia="Palatino Linotype" w:hAnsi="Palatino Linotype" w:cs="Palatino Linotype"/>
          <w:color w:val="auto"/>
          <w:sz w:val="20"/>
          <w:szCs w:val="20"/>
        </w:rPr>
        <w:t xml:space="preserve"> BIM compatibility issues.</w:t>
      </w:r>
      <w:r w:rsidR="00564B5B" w:rsidRPr="00C10A63">
        <w:rPr>
          <w:rFonts w:ascii="Palatino Linotype" w:eastAsia="Palatino Linotype" w:hAnsi="Palatino Linotype" w:cs="Palatino Linotype"/>
          <w:color w:val="auto"/>
          <w:sz w:val="20"/>
          <w:szCs w:val="20"/>
        </w:rPr>
        <w:t xml:space="preserve"> In</w:t>
      </w:r>
      <w:r w:rsidRPr="00C10A63">
        <w:rPr>
          <w:rFonts w:ascii="Palatino Linotype" w:eastAsia="Palatino Linotype" w:hAnsi="Palatino Linotype" w:cs="Palatino Linotype"/>
          <w:color w:val="auto"/>
          <w:sz w:val="20"/>
          <w:szCs w:val="20"/>
        </w:rPr>
        <w:t xml:space="preserve"> </w:t>
      </w:r>
      <w:r w:rsidR="002B05E5"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{"citationItems":[{"id":"ITEM-1","itemData":{"DOI":"10.1108/ECAM-09-2019-0511","ISSN":"09699988","abstract":"Purpose: The purpose of this paper is to summarize the current applications of BIM, the integration of related technologies and the tendencies and challenges systematically. Design/methodology/approach: Using quantitative and qualitative bibliometric statistical methods, the current mode of interaction between BIM and other related technologies is summarized. Findings: This paper identified 24 different BIM applications in the life cycle. From two perspectives, the implementation status of BIM applications and integrated technologies are respectively studied. The future industry development framework is drawn comprehensively. We summarized the challenges of BIM applications from the perspectives of management, technology and promotion, and confirmed that most of the challenges come from the two driving factors of promotion and management. Research limitations/implications: The technical challenges reviewed in this paper are from the collected literature we have extracted, which is only a part of the practical challenges and not comprehensive enough. Practical implications: We summarized the current mode of interactive use of BIM and sorted out the challenges faced by BIM applications to provide reference for the risks and challenges faced by the future industry. Originality/value: There is little literature to integrate BIM applications and to establish BIM related challenges and risk frameworks. In this paper, we provide a review of the current implementation level of BIM and the risks and challenges of stakeholders through three aspects of management, technology and promotion.","author":[{"dropping-particle":"","family":"Meng","given":"Qingfeng","non-dropping-particle":"","parse-names":false,"suffix":""},{"dropping-particle":"","family":"Zhang","given":"Yifan","non-dropping-particle":"","parse-names":false,"suffix":""},{"dropping-particle":"","family":"Li","given":"Zhen","non-dropping-particle":"","parse-names":false,"suffix":""},{"dropping-particle":"","family":"Shi","given":"Weixiang","non-dropping-particle":"","parse-names":false,"suffix":""},{"dropping-particle":"","family":"Wang","given":"Jun","non-dropping-particle":"","parse-names":false,"suffix":""},{"dropping-particle":"","family":"Sun","given":"Yanhui","non-dropping-particle":"","parse-names":false,"suffix":""},{"dropping-particle":"","family":"Xu","given":"Li","non-dropping-particle":"","parse-names":false,"suffix":""},{"dropping-particle":"","family":"Wang","given":"Xiangyu","non-dropping-particle":"","parse-names":false,"suffix":""}],"container-title":"Engineering, Construction and Architectural Management","id":"ITEM-1","issue":"8","issued":{"date-parts":[["2020"]]},"page":"1647-1677","title":"A review of integrated applications of BIM and related technologies in whole building life cycle","type":"article-journal","volume":"27"},"uris":["http://www.mendeley.com/documents/?uuid=9ef71ec2-30a7-4dd7-865d-36262a178873"]}],"mendeley":{"formattedCitation":"[54]","plainTextFormattedCitation":"[54]","previouslyFormattedCitation":"[51]"},"properties":{"noteIndex":0},"schema":"https://github.com/citation-style-language/schema/raw/master/csl-citation.json"}</w:instrText>
      </w:r>
      <w:r w:rsidR="002B05E5"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[54]</w:t>
      </w:r>
      <w:r w:rsidR="002B05E5" w:rsidRPr="00C10A63">
        <w:rPr>
          <w:rFonts w:ascii="Palatino Linotype" w:eastAsia="Palatino Linotype" w:hAnsi="Palatino Linotype" w:cs="Palatino Linotype"/>
          <w:color w:val="auto"/>
          <w:sz w:val="20"/>
          <w:szCs w:val="20"/>
        </w:rPr>
        <w:fldChar w:fldCharType="end"/>
      </w:r>
      <w:r w:rsidR="00564B5B" w:rsidRPr="00C10A63">
        <w:rPr>
          <w:rFonts w:ascii="Palatino Linotype" w:eastAsia="Palatino Linotype" w:hAnsi="Palatino Linotype" w:cs="Palatino Linotype"/>
          <w:color w:val="auto"/>
          <w:sz w:val="20"/>
          <w:szCs w:val="20"/>
        </w:rPr>
        <w:t xml:space="preserve">, </w:t>
      </w:r>
      <w:r w:rsidR="00571FB8" w:rsidRPr="00C10A63">
        <w:rPr>
          <w:rFonts w:ascii="Palatino Linotype" w:eastAsia="Palatino Linotype" w:hAnsi="Palatino Linotype" w:cs="Palatino Linotype"/>
          <w:color w:val="auto"/>
          <w:sz w:val="20"/>
          <w:szCs w:val="20"/>
        </w:rPr>
        <w:t xml:space="preserve">the </w:t>
      </w:r>
      <w:r w:rsidR="00564B5B" w:rsidRPr="00C10A63">
        <w:rPr>
          <w:rFonts w:ascii="Palatino Linotype" w:eastAsia="Palatino Linotype" w:hAnsi="Palatino Linotype" w:cs="Palatino Linotype"/>
          <w:color w:val="auto"/>
          <w:sz w:val="20"/>
          <w:szCs w:val="20"/>
        </w:rPr>
        <w:t>authors</w:t>
      </w:r>
      <w:r w:rsidR="002B05E5" w:rsidRPr="00C10A63">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color w:val="auto"/>
          <w:sz w:val="20"/>
          <w:szCs w:val="20"/>
        </w:rPr>
        <w:t xml:space="preserve">performed </w:t>
      </w:r>
      <w:r w:rsidR="00571FB8" w:rsidRPr="00C10A63">
        <w:rPr>
          <w:rFonts w:ascii="Palatino Linotype" w:eastAsia="Palatino Linotype" w:hAnsi="Palatino Linotype" w:cs="Palatino Linotype"/>
          <w:color w:val="auto"/>
          <w:sz w:val="20"/>
          <w:szCs w:val="20"/>
        </w:rPr>
        <w:t xml:space="preserve">a </w:t>
      </w:r>
      <w:r w:rsidRPr="00C10A63">
        <w:rPr>
          <w:rFonts w:ascii="Palatino Linotype" w:eastAsia="Palatino Linotype" w:hAnsi="Palatino Linotype" w:cs="Palatino Linotype"/>
          <w:color w:val="auto"/>
          <w:sz w:val="20"/>
          <w:szCs w:val="20"/>
        </w:rPr>
        <w:t xml:space="preserve">bibliometric analysis of papers published in 2020 and retrieved from </w:t>
      </w:r>
      <w:r w:rsidR="00571FB8" w:rsidRPr="00C10A63">
        <w:rPr>
          <w:rFonts w:ascii="Palatino Linotype" w:eastAsia="Palatino Linotype" w:hAnsi="Palatino Linotype" w:cs="Palatino Linotype"/>
          <w:color w:val="auto"/>
          <w:sz w:val="20"/>
          <w:szCs w:val="20"/>
        </w:rPr>
        <w:t xml:space="preserve">the </w:t>
      </w:r>
      <w:r w:rsidRPr="00C10A63">
        <w:rPr>
          <w:rFonts w:ascii="Palatino Linotype" w:eastAsia="Palatino Linotype" w:hAnsi="Palatino Linotype" w:cs="Palatino Linotype"/>
          <w:color w:val="auto"/>
          <w:sz w:val="20"/>
          <w:szCs w:val="20"/>
        </w:rPr>
        <w:t xml:space="preserve">Scopus and Google Scholar databases to reveal the </w:t>
      </w:r>
      <w:r w:rsidR="00571FB8" w:rsidRPr="00C10A63">
        <w:rPr>
          <w:rFonts w:ascii="Palatino Linotype" w:eastAsia="Palatino Linotype" w:hAnsi="Palatino Linotype" w:cs="Palatino Linotype"/>
          <w:color w:val="auto"/>
          <w:sz w:val="20"/>
          <w:szCs w:val="20"/>
        </w:rPr>
        <w:t xml:space="preserve">most relevant </w:t>
      </w:r>
      <w:r w:rsidRPr="00C10A63">
        <w:rPr>
          <w:rFonts w:ascii="Palatino Linotype" w:eastAsia="Palatino Linotype" w:hAnsi="Palatino Linotype" w:cs="Palatino Linotype"/>
          <w:color w:val="auto"/>
          <w:sz w:val="20"/>
          <w:szCs w:val="20"/>
        </w:rPr>
        <w:t>issues related to building life cycle management, technology application and integration.</w:t>
      </w:r>
      <w:r w:rsidR="00564B5B" w:rsidRPr="00C10A63">
        <w:rPr>
          <w:rFonts w:ascii="Palatino Linotype" w:eastAsia="Palatino Linotype" w:hAnsi="Palatino Linotype" w:cs="Palatino Linotype"/>
          <w:color w:val="auto"/>
          <w:sz w:val="20"/>
          <w:szCs w:val="20"/>
        </w:rPr>
        <w:t xml:space="preserve"> </w:t>
      </w:r>
      <w:r w:rsidR="00571FB8" w:rsidRPr="00C10A63">
        <w:rPr>
          <w:rFonts w:ascii="Palatino Linotype" w:eastAsia="Palatino Linotype" w:hAnsi="Palatino Linotype" w:cs="Palatino Linotype"/>
          <w:color w:val="auto"/>
          <w:sz w:val="20"/>
          <w:szCs w:val="20"/>
        </w:rPr>
        <w:t>The a</w:t>
      </w:r>
      <w:r w:rsidR="00564B5B" w:rsidRPr="00C10A63">
        <w:rPr>
          <w:rFonts w:ascii="Palatino Linotype" w:eastAsia="Palatino Linotype" w:hAnsi="Palatino Linotype" w:cs="Palatino Linotype"/>
          <w:color w:val="auto"/>
          <w:sz w:val="20"/>
          <w:szCs w:val="20"/>
        </w:rPr>
        <w:t>uthors of</w:t>
      </w:r>
      <w:r w:rsidR="002B05E5" w:rsidRPr="00C10A63">
        <w:rPr>
          <w:rFonts w:ascii="Palatino Linotype" w:eastAsia="Palatino Linotype" w:hAnsi="Palatino Linotype" w:cs="Palatino Linotype"/>
          <w:color w:val="auto"/>
          <w:sz w:val="20"/>
          <w:szCs w:val="20"/>
        </w:rPr>
        <w:t xml:space="preserve"> </w:t>
      </w:r>
      <w:r w:rsidR="002B05E5"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{"citationItems":[{"id":"ITEM-1","itemData":{"DOI":"10.3390/app10134444","ISSN":"20763417","abstract":"Building Information Modelling (BIM) is creating new opportunities for the Architecture, Engineering and Construction industry. One of them is the integration of the Building Sustainability Assessment (BSA) during the design process. Currently, an approach for using BIM to foster and optimise the application of BSA methods has not been clearly established yet, creating a knowledge gap on the application of BIM for sustainability assessment purposes. Thus, this paper analyses the current role of BIM to evaluate three BSA methods-LEED, BREEAM and SBTool. The current BIM applicability is assessed by performing a systematic review, where the criteria being assessed and the applied BIM software are identified. A comparison is made to determine which BSA method can currently take more advantage from BIM and to identify the number of assessed criteria from each one. Furthermore, the attractiveness of a BIM-based assessment for SBTool is analysed, facing the actual BIM scenario for LEED and BREEAM. Despite the restrictions, BIM use is increasing for sustainability purposes. Most of the analysed studies and identified software are still focused on the use of LEED for assessing sustainability during the design phase. However, BIM software capabilities can also support the assessment of the other BSA methods so that process replicability can happen. Among the most addressed criteria, the energy and material-related categories are the most eminent. Autodesk Revit is the most-used software. A BIM-based assessment for SBTool will have enough attractiveness. It can assess, at least, the same percentage of criteria as the other schemes, creating new opportunities to enhance building sustainability.","author":[{"dropping-particle":"","family":"Carvalho","given":"José Pedro","non-dropping-particle":"","parse-names":false,"suffix":""},{"dropping-particle":"","family":"Bragança","given":"Luís","non-dropping-particle":"","parse-names":false,"suffix":""},{"dropping-particle":"","family":"Mateus","given":"Ricardo","non-dropping-particle":"","parse-names":false,"suffix":""}],"container-title":"Applied Sciences (Switzerland)","id":"ITEM-1","issue":"13","issued":{"date-parts":[["2020"]]},"title":"A systematic review of the role of BIM in building sustainability assessment methods","type":"article-journal","volume":"10"},"uris":["http://www.mendeley.com/documents/?uuid=90cf6ce1-4d57-4870-b3da-8068d1527f9f"]}],"mendeley":{"formattedCitation":"[55]","plainTextFormattedCitation":"[55]","previouslyFormattedCitation":"[52]"},"properties":{"noteIndex":0},"schema":"https://github.com/citation-style-language/schema/raw/master/csl-citation.json"}</w:instrText>
      </w:r>
      <w:r w:rsidR="002B05E5"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[55]</w:t>
      </w:r>
      <w:r w:rsidR="002B05E5"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 xml:space="preserve"> investigated BIM integration solutions with tools </w:t>
      </w:r>
      <w:r w:rsidR="00571FB8" w:rsidRPr="00C10A63">
        <w:rPr>
          <w:rFonts w:ascii="Palatino Linotype" w:eastAsia="Palatino Linotype" w:hAnsi="Palatino Linotype" w:cs="Palatino Linotype"/>
          <w:color w:val="auto"/>
          <w:sz w:val="20"/>
          <w:szCs w:val="20"/>
        </w:rPr>
        <w:t xml:space="preserve">such as </w:t>
      </w:r>
      <w:r w:rsidRPr="00C10A63">
        <w:rPr>
          <w:rFonts w:ascii="Palatino Linotype" w:eastAsia="Palatino Linotype" w:hAnsi="Palatino Linotype" w:cs="Palatino Linotype"/>
          <w:color w:val="auto"/>
          <w:sz w:val="20"/>
          <w:szCs w:val="20"/>
        </w:rPr>
        <w:t xml:space="preserve">BREEAM, LEED </w:t>
      </w:r>
      <w:r w:rsidR="00A3664E" w:rsidRPr="00C10A63">
        <w:rPr>
          <w:rFonts w:ascii="Palatino Linotype" w:eastAsia="Palatino Linotype" w:hAnsi="Palatino Linotype" w:cs="Palatino Linotype"/>
          <w:color w:val="auto"/>
          <w:sz w:val="20"/>
          <w:szCs w:val="20"/>
        </w:rPr>
        <w:t xml:space="preserve">and </w:t>
      </w:r>
      <w:proofErr w:type="spellStart"/>
      <w:r w:rsidR="00A3664E" w:rsidRPr="00C10A63">
        <w:rPr>
          <w:rFonts w:ascii="Palatino Linotype" w:eastAsia="Palatino Linotype" w:hAnsi="Palatino Linotype" w:cs="Palatino Linotype"/>
          <w:color w:val="auto"/>
          <w:sz w:val="20"/>
          <w:szCs w:val="20"/>
        </w:rPr>
        <w:t>SBTool</w:t>
      </w:r>
      <w:proofErr w:type="spellEnd"/>
      <w:r w:rsidR="00A3664E" w:rsidRPr="00C10A63">
        <w:rPr>
          <w:rFonts w:ascii="Palatino Linotype" w:eastAsia="Palatino Linotype" w:hAnsi="Palatino Linotype" w:cs="Palatino Linotype"/>
          <w:color w:val="auto"/>
          <w:sz w:val="20"/>
          <w:szCs w:val="20"/>
        </w:rPr>
        <w:t>,</w:t>
      </w:r>
      <w:r w:rsidR="00571FB8" w:rsidRPr="00C10A63">
        <w:rPr>
          <w:rFonts w:ascii="Palatino Linotype" w:eastAsia="Palatino Linotype" w:hAnsi="Palatino Linotype" w:cs="Palatino Linotype"/>
          <w:color w:val="auto"/>
          <w:sz w:val="20"/>
          <w:szCs w:val="20"/>
        </w:rPr>
        <w:t xml:space="preserve"> in order</w:t>
      </w:r>
      <w:r w:rsidR="00A3664E" w:rsidRPr="00C10A63">
        <w:rPr>
          <w:rFonts w:ascii="Palatino Linotype" w:eastAsia="Palatino Linotype" w:hAnsi="Palatino Linotype" w:cs="Palatino Linotype"/>
          <w:color w:val="auto"/>
          <w:sz w:val="20"/>
          <w:szCs w:val="20"/>
        </w:rPr>
        <w:t xml:space="preserve"> to evaluate</w:t>
      </w:r>
      <w:r w:rsidRPr="00C10A63">
        <w:rPr>
          <w:rFonts w:ascii="Palatino Linotype" w:eastAsia="Palatino Linotype" w:hAnsi="Palatino Linotype" w:cs="Palatino Linotype"/>
          <w:color w:val="auto"/>
          <w:sz w:val="20"/>
          <w:szCs w:val="20"/>
        </w:rPr>
        <w:t xml:space="preserve"> the performance of buildings and projects. Results </w:t>
      </w:r>
      <w:proofErr w:type="gramStart"/>
      <w:r w:rsidR="00FC4795" w:rsidRPr="00C10A63">
        <w:rPr>
          <w:rFonts w:ascii="Palatino Linotype" w:eastAsia="Palatino Linotype" w:hAnsi="Palatino Linotype" w:cs="Palatino Linotype"/>
          <w:color w:val="auto"/>
          <w:sz w:val="20"/>
          <w:szCs w:val="20"/>
        </w:rPr>
        <w:t xml:space="preserve">were </w:t>
      </w:r>
      <w:r w:rsidRPr="00C10A63">
        <w:rPr>
          <w:rFonts w:ascii="Palatino Linotype" w:eastAsia="Palatino Linotype" w:hAnsi="Palatino Linotype" w:cs="Palatino Linotype"/>
          <w:color w:val="auto"/>
          <w:sz w:val="20"/>
          <w:szCs w:val="20"/>
        </w:rPr>
        <w:t>presented</w:t>
      </w:r>
      <w:proofErr w:type="gramEnd"/>
      <w:r w:rsidRPr="00C10A63">
        <w:rPr>
          <w:rFonts w:ascii="Palatino Linotype" w:eastAsia="Palatino Linotype" w:hAnsi="Palatino Linotype" w:cs="Palatino Linotype"/>
          <w:color w:val="auto"/>
          <w:sz w:val="20"/>
          <w:szCs w:val="20"/>
        </w:rPr>
        <w:t xml:space="preserve"> in papers published </w:t>
      </w:r>
      <w:r w:rsidR="00571FB8" w:rsidRPr="00C10A63">
        <w:rPr>
          <w:rFonts w:ascii="Palatino Linotype" w:eastAsia="Palatino Linotype" w:hAnsi="Palatino Linotype" w:cs="Palatino Linotype"/>
          <w:color w:val="auto"/>
          <w:sz w:val="20"/>
          <w:szCs w:val="20"/>
        </w:rPr>
        <w:t xml:space="preserve">over a </w:t>
      </w:r>
      <w:r w:rsidRPr="00C10A63">
        <w:rPr>
          <w:rFonts w:ascii="Palatino Linotype" w:eastAsia="Palatino Linotype" w:hAnsi="Palatino Linotype" w:cs="Palatino Linotype"/>
          <w:color w:val="auto"/>
          <w:sz w:val="20"/>
          <w:szCs w:val="20"/>
        </w:rPr>
        <w:t>ten</w:t>
      </w:r>
      <w:r w:rsidR="00571FB8"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year</w:t>
      </w:r>
      <w:r w:rsidR="00571FB8" w:rsidRPr="00C10A63">
        <w:rPr>
          <w:rFonts w:ascii="Palatino Linotype" w:eastAsia="Palatino Linotype" w:hAnsi="Palatino Linotype" w:cs="Palatino Linotype"/>
          <w:color w:val="auto"/>
          <w:sz w:val="20"/>
          <w:szCs w:val="20"/>
        </w:rPr>
        <w:t xml:space="preserve"> period</w:t>
      </w:r>
      <w:r w:rsidRPr="00C10A63">
        <w:rPr>
          <w:rFonts w:ascii="Palatino Linotype" w:eastAsia="Palatino Linotype" w:hAnsi="Palatino Linotype" w:cs="Palatino Linotype"/>
          <w:color w:val="auto"/>
          <w:sz w:val="20"/>
          <w:szCs w:val="20"/>
        </w:rPr>
        <w:t xml:space="preserve"> from 2009 to 2019.</w:t>
      </w:r>
      <w:r w:rsidR="00564B5B" w:rsidRPr="00C10A63">
        <w:rPr>
          <w:rFonts w:ascii="Palatino Linotype" w:eastAsia="Palatino Linotype" w:hAnsi="Palatino Linotype" w:cs="Palatino Linotype"/>
          <w:color w:val="auto"/>
          <w:sz w:val="20"/>
          <w:szCs w:val="20"/>
        </w:rPr>
        <w:t xml:space="preserve"> In</w:t>
      </w:r>
      <w:r w:rsidRPr="00C10A63">
        <w:rPr>
          <w:rFonts w:ascii="Palatino Linotype" w:eastAsia="Palatino Linotype" w:hAnsi="Palatino Linotype" w:cs="Palatino Linotype"/>
          <w:color w:val="auto"/>
          <w:sz w:val="20"/>
          <w:szCs w:val="20"/>
        </w:rPr>
        <w:t xml:space="preserve"> </w:t>
      </w:r>
      <w:r w:rsidR="002B05E5"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{"citationItems":[{"id":"ITEM-1","itemData":{"DOI":"10.1016/j.rser.2020.110372","ISSN":"18790690","abstract":"Energy consumption of buildings is at the forefront of the total energy consumption list, and its environmental impact is increasing, thus making construction industry as a key player in energy. A systematic and comprehensive life cycle perspective assessment of building energy is crucial for maintaining project sustainability. Building energy analysis from life cycle perspective has been increasingly favoured by scholars. However, the links and contents of many literatures have not been summarized and lacking systematic literature research. This review-based research used a holistic analysis approach as the framework. Bibliometrics method in the first stage was used to select 255 papers published during 2009–2019 related to life cycle energy of buildings (LCE-B). Scientometric analysis in the second stage was adopted for identifying the journal sources, scholars, regions and articles that have been fruitful and influential in LCE-B research, and keywords analysis was proposed to preliminarily explore the research topics in the domain (e.g. analysis of optimisation). Results showed that BIM and multi-objective optimisation have become research hotspots recently. An in-depth qualitative discussion in the last stage was conducted to achieve three main objectives: (1) summarise mainstream research topics (e.g. calculation and parameter determination of embodied energy); (2) discuss existing research gaps (e.g. the spatial heterogeneity of embodied energy); and (3) identify future research directions. This study provides a comprehensive knowledge framework combined with philosophical theories that links current research fields with future research trends, providing researchers with multi-disciplinary guidance to gain insight into the latest research on LCE-B.","author":[{"dropping-particle":"","family":"Li","given":"Clyde Zhengdao","non-dropping-particle":"","parse-names":false,"suffix":""},{"dropping-particle":"","family":"Lai","given":"Xulu","non-dropping-particle":"","parse-names":false,"suffix":""},{"dropping-particle":"","family":"Xiao","given":"Bing","non-dropping-particle":"","parse-names":false,"suffix":""},{"dropping-particle":"","family":"Tam","given":"Vivian W.Y.","non-dropping-particle":"","parse-names":false,"suffix":""},{"dropping-particle":"","family":"Guo","given":"Shan","non-dropping-particle":"","parse-names":false,"suffix":""},{"dropping-particle":"","family":"Zhao","given":"Yiyu","non-dropping-particle":"","parse-names":false,"suffix":""}],"container-title":"Renewable and Sustainable Energy Reviews","id":"ITEM-1","issue":"September","issued":{"date-parts":[["2020"]]},"page":"110372","publisher":"Elsevier Ltd","title":"A holistic review on life cycle energy of buildings: An analysis from 2009 to 2019","type":"article-journal","volume":"134"},"uris":["http://www.mendeley.com/documents/?uuid=0f12eb9d-5f41-4751-9705-d2de565fc755"]}],"mendeley":{"formattedCitation":"[53]","plainTextFormattedCitation":"[53]","previouslyFormattedCitation":"[50]"},"properties":{"noteIndex":0},"schema":"https://github.com/citation-style-language/schema/raw/master/csl-citation.json"}</w:instrText>
      </w:r>
      <w:r w:rsidR="002B05E5"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[53]</w:t>
      </w:r>
      <w:r w:rsidR="002B05E5" w:rsidRPr="00C10A63">
        <w:rPr>
          <w:rFonts w:ascii="Palatino Linotype" w:eastAsia="Palatino Linotype" w:hAnsi="Palatino Linotype" w:cs="Palatino Linotype"/>
          <w:color w:val="auto"/>
          <w:sz w:val="20"/>
          <w:szCs w:val="20"/>
        </w:rPr>
        <w:fldChar w:fldCharType="end"/>
      </w:r>
      <w:r w:rsidR="00564B5B" w:rsidRPr="00C10A63">
        <w:rPr>
          <w:rFonts w:ascii="Palatino Linotype" w:eastAsia="Palatino Linotype" w:hAnsi="Palatino Linotype" w:cs="Palatino Linotype"/>
          <w:color w:val="auto"/>
          <w:sz w:val="20"/>
          <w:szCs w:val="20"/>
        </w:rPr>
        <w:t>,</w:t>
      </w:r>
      <w:r w:rsidR="00571FB8" w:rsidRPr="00C10A63">
        <w:rPr>
          <w:rFonts w:ascii="Palatino Linotype" w:eastAsia="Palatino Linotype" w:hAnsi="Palatino Linotype" w:cs="Palatino Linotype"/>
          <w:color w:val="auto"/>
          <w:sz w:val="20"/>
          <w:szCs w:val="20"/>
        </w:rPr>
        <w:t xml:space="preserve"> the</w:t>
      </w:r>
      <w:r w:rsidR="00564B5B" w:rsidRPr="00C10A63">
        <w:rPr>
          <w:rFonts w:ascii="Palatino Linotype" w:eastAsia="Palatino Linotype" w:hAnsi="Palatino Linotype" w:cs="Palatino Linotype"/>
          <w:color w:val="auto"/>
          <w:sz w:val="20"/>
          <w:szCs w:val="20"/>
        </w:rPr>
        <w:t xml:space="preserve"> authors</w:t>
      </w:r>
      <w:r w:rsidR="002B05E5" w:rsidRPr="00C10A63">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color w:val="auto"/>
          <w:sz w:val="20"/>
          <w:szCs w:val="20"/>
        </w:rPr>
        <w:t xml:space="preserve">performed </w:t>
      </w:r>
      <w:r w:rsidR="00571FB8" w:rsidRPr="00C10A63">
        <w:rPr>
          <w:rFonts w:ascii="Palatino Linotype" w:eastAsia="Palatino Linotype" w:hAnsi="Palatino Linotype" w:cs="Palatino Linotype"/>
          <w:color w:val="auto"/>
          <w:sz w:val="20"/>
          <w:szCs w:val="20"/>
        </w:rPr>
        <w:t xml:space="preserve">a </w:t>
      </w:r>
      <w:r w:rsidRPr="00C10A63">
        <w:rPr>
          <w:rFonts w:ascii="Palatino Linotype" w:eastAsia="Palatino Linotype" w:hAnsi="Palatino Linotype" w:cs="Palatino Linotype"/>
          <w:color w:val="auto"/>
          <w:sz w:val="20"/>
          <w:szCs w:val="20"/>
        </w:rPr>
        <w:t xml:space="preserve">review and bibliometric search of </w:t>
      </w:r>
      <w:proofErr w:type="spellStart"/>
      <w:r w:rsidRPr="00C10A63">
        <w:rPr>
          <w:rFonts w:ascii="Palatino Linotype" w:eastAsia="Palatino Linotype" w:hAnsi="Palatino Linotype" w:cs="Palatino Linotype"/>
          <w:color w:val="auto"/>
          <w:sz w:val="20"/>
          <w:szCs w:val="20"/>
        </w:rPr>
        <w:t>WoS</w:t>
      </w:r>
      <w:proofErr w:type="spellEnd"/>
      <w:r w:rsidRPr="00C10A63">
        <w:rPr>
          <w:rFonts w:ascii="Palatino Linotype" w:eastAsia="Palatino Linotype" w:hAnsi="Palatino Linotype" w:cs="Palatino Linotype"/>
          <w:color w:val="auto"/>
          <w:sz w:val="20"/>
          <w:szCs w:val="20"/>
        </w:rPr>
        <w:t xml:space="preserve"> papers published from 2009 to 2019 </w:t>
      </w:r>
      <w:r w:rsidR="00571FB8" w:rsidRPr="00C10A63">
        <w:rPr>
          <w:rFonts w:ascii="Palatino Linotype" w:eastAsia="Palatino Linotype" w:hAnsi="Palatino Linotype" w:cs="Palatino Linotype"/>
          <w:color w:val="auto"/>
          <w:sz w:val="20"/>
          <w:szCs w:val="20"/>
        </w:rPr>
        <w:t xml:space="preserve">that </w:t>
      </w:r>
      <w:r w:rsidRPr="00C10A63">
        <w:rPr>
          <w:rFonts w:ascii="Palatino Linotype" w:eastAsia="Palatino Linotype" w:hAnsi="Palatino Linotype" w:cs="Palatino Linotype"/>
          <w:color w:val="auto"/>
          <w:sz w:val="20"/>
          <w:szCs w:val="20"/>
        </w:rPr>
        <w:t xml:space="preserve">investigated energy inputs and outputs </w:t>
      </w:r>
      <w:r w:rsidR="00571FB8" w:rsidRPr="00C10A63">
        <w:rPr>
          <w:rFonts w:ascii="Palatino Linotype" w:eastAsia="Palatino Linotype" w:hAnsi="Palatino Linotype" w:cs="Palatino Linotype"/>
          <w:color w:val="auto"/>
          <w:sz w:val="20"/>
          <w:szCs w:val="20"/>
        </w:rPr>
        <w:t xml:space="preserve">during the </w:t>
      </w:r>
      <w:r w:rsidRPr="00C10A63">
        <w:rPr>
          <w:rFonts w:ascii="Palatino Linotype" w:eastAsia="Palatino Linotype" w:hAnsi="Palatino Linotype" w:cs="Palatino Linotype"/>
          <w:color w:val="auto"/>
          <w:sz w:val="20"/>
          <w:szCs w:val="20"/>
        </w:rPr>
        <w:t>building life cycle.</w:t>
      </w:r>
      <w:r w:rsidR="00564B5B" w:rsidRPr="00C10A63">
        <w:rPr>
          <w:rFonts w:ascii="Palatino Linotype" w:eastAsia="Palatino Linotype" w:hAnsi="Palatino Linotype" w:cs="Palatino Linotype"/>
          <w:color w:val="auto"/>
          <w:sz w:val="20"/>
          <w:szCs w:val="20"/>
        </w:rPr>
        <w:t xml:space="preserve"> </w:t>
      </w:r>
      <w:r w:rsidR="00571FB8" w:rsidRPr="00C10A63">
        <w:rPr>
          <w:rFonts w:ascii="Palatino Linotype" w:eastAsia="Palatino Linotype" w:hAnsi="Palatino Linotype" w:cs="Palatino Linotype"/>
          <w:color w:val="auto"/>
          <w:sz w:val="20"/>
          <w:szCs w:val="20"/>
        </w:rPr>
        <w:t>The a</w:t>
      </w:r>
      <w:r w:rsidR="00564B5B" w:rsidRPr="00C10A63">
        <w:rPr>
          <w:rFonts w:ascii="Palatino Linotype" w:eastAsia="Palatino Linotype" w:hAnsi="Palatino Linotype" w:cs="Palatino Linotype"/>
          <w:color w:val="auto"/>
          <w:sz w:val="20"/>
          <w:szCs w:val="20"/>
        </w:rPr>
        <w:t>uthors of</w:t>
      </w:r>
      <w:r w:rsidR="002B05E5" w:rsidRPr="00C10A63">
        <w:rPr>
          <w:rFonts w:ascii="Palatino Linotype" w:eastAsia="Palatino Linotype" w:hAnsi="Palatino Linotype" w:cs="Palatino Linotype"/>
          <w:color w:val="auto"/>
          <w:sz w:val="20"/>
          <w:szCs w:val="20"/>
        </w:rPr>
        <w:t xml:space="preserve"> </w:t>
      </w:r>
      <w:r w:rsidR="002B05E5"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{"citationItems":[{"id":"ITEM-1","itemData":{"DOI":"10.1016/j.jclepro.2020.122264","ISSN":"09596526","abstract":"The construction industry globally is one of the most environmentally damaging of sectors. Additionally, the resources consumed and the operational energy requirements of buildings are ‘locked-in’, potentially for decades. The Intergovernmental Panel on Climate Change has recognised construction as a sector in which significant improvements can, and indeed must, be made. But the industry is often argued to be unique, in its multiplicity of stakeholders, transient organisational structures, avoidance of risk and impact on society. The current Virtual Special Issue (VSI) sought to bring together a collection of papers on progress and potential for improvement in the construction sector, in terms of both sustainability and resilience to the changing climate. A total of 34 papers form the VSI. Insights from social science include the need for more holistic perspectives at multiple levels, from buildings to urban plans, and the centrality of human relationships, through leadership, collaboration and along supply chains. Insights from a technology perspective include BIM applications for green and off-site construction, enhanced estimation of construction waste, and developments in materials. Insights on low-carbon construction include evidence that reducing both costs and emissions in the construction sector is viable. This editorial reviews the VSI papers and makes a number of recommendations including the need to recognize that values and understanding change over time and that leadership and human decision-making are essential factors for transformation. Alongside the progress described on sustainability in multiple areas, the editorial calls for an invigorated research focus on how construction can adapt the built environment to the changing future that is before us all.","author":[{"dropping-particle":"","family":"Murtagh","given":"Niamh","non-dropping-particle":"","parse-names":false,"suffix":""},{"dropping-particle":"","family":"Scott","given":"Lloyd","non-dropping-particle":"","parse-names":false,"suffix":""},{"dropping-particle":"","family":"Fan","given":"Jingli","non-dropping-particle":"","parse-names":false,"suffix":""}],"container-title":"Journal of Cleaner Production","id":"ITEM-1","issued":{"date-parts":[["2020"]]},"page":"122264","publisher":"Elsevier Ltd","title":"Sustainable and resilient construction: Current status and future challenges","type":"article-journal","volume":"268"},"uris":["http://www.mendeley.com/documents/?uuid=4f73953c-7c32-452b-ad97-b189aec83d45"]}],"mendeley":{"formattedCitation":"[51]","plainTextFormattedCitation":"[51]","previouslyFormattedCitation":"[48]"},"properties":{"noteIndex":0},"schema":"https://github.com/citation-style-language/schema/raw/master/csl-citation.json"}</w:instrText>
      </w:r>
      <w:r w:rsidR="002B05E5"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[51]</w:t>
      </w:r>
      <w:r w:rsidR="002B05E5"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 xml:space="preserve"> reviewed the progress and potential for improvement in the construction sector</w:t>
      </w:r>
      <w:r w:rsidR="00571FB8" w:rsidRPr="00C10A63">
        <w:rPr>
          <w:rFonts w:ascii="Palatino Linotype" w:eastAsia="Palatino Linotype" w:hAnsi="Palatino Linotype" w:cs="Palatino Linotype"/>
          <w:color w:val="auto"/>
          <w:sz w:val="20"/>
          <w:szCs w:val="20"/>
        </w:rPr>
        <w:t xml:space="preserve"> as</w:t>
      </w:r>
      <w:r w:rsidRPr="00C10A63">
        <w:rPr>
          <w:rFonts w:ascii="Palatino Linotype" w:eastAsia="Palatino Linotype" w:hAnsi="Palatino Linotype" w:cs="Palatino Linotype"/>
          <w:color w:val="auto"/>
          <w:sz w:val="20"/>
          <w:szCs w:val="20"/>
        </w:rPr>
        <w:t xml:space="preserve"> discussed in papers published in 2014-2020.</w:t>
      </w:r>
      <w:r w:rsidR="002B05E5" w:rsidRPr="00C10A63">
        <w:rPr>
          <w:rFonts w:ascii="Palatino Linotype" w:eastAsia="Palatino Linotype" w:hAnsi="Palatino Linotype" w:cs="Palatino Linotype"/>
          <w:color w:val="auto"/>
          <w:sz w:val="20"/>
          <w:szCs w:val="20"/>
        </w:rPr>
        <w:t xml:space="preserve"> </w:t>
      </w:r>
      <w:r w:rsidR="00564B5B" w:rsidRPr="00C10A63">
        <w:rPr>
          <w:rFonts w:ascii="Palatino Linotype" w:eastAsia="Palatino Linotype" w:hAnsi="Palatino Linotype" w:cs="Palatino Linotype"/>
          <w:color w:val="auto"/>
          <w:sz w:val="20"/>
          <w:szCs w:val="20"/>
        </w:rPr>
        <w:t xml:space="preserve">In </w:t>
      </w:r>
      <w:r w:rsidR="002B05E5"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{"citationItems":[{"id":"ITEM-1","itemData":{"DOI":"10.1016/j.enbuild.2020.110340","ISSN":"03787788","abstract":"Annually, 48% of the global energy is used by buildings in their construction, operation, and maintenance, causing significant damage to the environment due to the resulting greenhouse gas emissions. During their life cycles, buildings use energy in the form of embodied energy (EE) and operating energy (OE). In a conventional building, EE accounts for 10–20% of a building's life cycle energy (LCE), while OE accounts for 80–90%. As a result, the building sector has taken several measures to reduce OE in buildings. These OE reducing measures fail to account for the subsequent increase in EE and might cause an increase in the building's overall LCE. A systematic review of the literature shows limited research that comprehensively evaluates the impact of design measures aimed at OE reduction on EE for different construction assemblies. In this study, we quantify and compare trade-offs on EE demand, caused by OE reduction measures for eight different building wall assemblies across four climatic zones within the United States. The EE and OE demands of the ASHRAE 90.1–2016 benchmark model and its variations were computed using Tally™ and Autodesk® Green Building Studio® (GBS), respectively. The results helped us determine the EE factor (EE spent per unit of OE savings) for different OE reduction measures. Although the calculated EE factors vary across different climatic zones and construction assemblies, these factors show significant EE costs for different OE reduction measures. This knowledge could help inform the design of evolutionary and deep/machine learning-based algorithms to assess and optimize building energy use.","author":[{"dropping-particle":"","family":"Venkatraj","given":"Varusha","non-dropping-particle":"","parse-names":false,"suffix":""},{"dropping-particle":"","family":"Dixit","given":"Manish Kumar","non-dropping-particle":"","parse-names":false,"suffix":""},{"dropping-particle":"","family":"Yan","given":"Wei","non-dropping-particle":"","parse-names":false,"suffix":""},{"dropping-particle":"","family":"Lavy","given":"Sarel","non-dropping-particle":"","parse-names":false,"suffix":""}],"container-title":"Energy and Buildings","id":"ITEM-1","issued":{"date-parts":[["2020"]]},"page":"110340","publisher":"Elsevier B.V.","title":"Evaluating the impact of operating energy reduction measures on embodied energy","type":"article-journal","volume":"226"},"uris":["http://www.mendeley.com/documents/?uuid=de7f431d-1060-40ff-9f2a-6bb9022b81c3"]}],"mendeley":{"formattedCitation":"[18]","plainTextFormattedCitation":"[18]","previouslyFormattedCitation":"[18]"},"properties":{"noteIndex":0},"schema":"https://github.com/citation-style-language/schema/raw/master/csl-citation.json"}</w:instrText>
      </w:r>
      <w:r w:rsidR="002B05E5"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[18]</w:t>
      </w:r>
      <w:r w:rsidR="002B05E5" w:rsidRPr="00C10A63">
        <w:rPr>
          <w:rFonts w:ascii="Palatino Linotype" w:eastAsia="Palatino Linotype" w:hAnsi="Palatino Linotype" w:cs="Palatino Linotype"/>
          <w:color w:val="auto"/>
          <w:sz w:val="20"/>
          <w:szCs w:val="20"/>
        </w:rPr>
        <w:fldChar w:fldCharType="end"/>
      </w:r>
      <w:r w:rsidR="00564B5B" w:rsidRPr="00C10A63">
        <w:rPr>
          <w:rFonts w:ascii="Palatino Linotype" w:eastAsia="Palatino Linotype" w:hAnsi="Palatino Linotype" w:cs="Palatino Linotype"/>
          <w:color w:val="auto"/>
          <w:sz w:val="20"/>
          <w:szCs w:val="20"/>
        </w:rPr>
        <w:t xml:space="preserve">, </w:t>
      </w:r>
      <w:r w:rsidR="00571FB8" w:rsidRPr="00C10A63">
        <w:rPr>
          <w:rFonts w:ascii="Palatino Linotype" w:eastAsia="Palatino Linotype" w:hAnsi="Palatino Linotype" w:cs="Palatino Linotype"/>
          <w:color w:val="auto"/>
          <w:sz w:val="20"/>
          <w:szCs w:val="20"/>
        </w:rPr>
        <w:t xml:space="preserve">the </w:t>
      </w:r>
      <w:r w:rsidR="00564B5B" w:rsidRPr="00C10A63">
        <w:rPr>
          <w:rFonts w:ascii="Palatino Linotype" w:eastAsia="Palatino Linotype" w:hAnsi="Palatino Linotype" w:cs="Palatino Linotype"/>
          <w:color w:val="auto"/>
          <w:sz w:val="20"/>
          <w:szCs w:val="20"/>
        </w:rPr>
        <w:t>authors</w:t>
      </w:r>
      <w:r w:rsidRPr="00C10A63">
        <w:rPr>
          <w:rFonts w:ascii="Palatino Linotype" w:eastAsia="Palatino Linotype" w:hAnsi="Palatino Linotype" w:cs="Palatino Linotype"/>
          <w:color w:val="auto"/>
          <w:sz w:val="20"/>
          <w:szCs w:val="20"/>
        </w:rPr>
        <w:t xml:space="preserve"> performed a systematic literature review of papers published in</w:t>
      </w:r>
      <w:r w:rsidR="00571FB8" w:rsidRPr="00C10A63">
        <w:rPr>
          <w:rFonts w:ascii="Palatino Linotype" w:eastAsia="Palatino Linotype" w:hAnsi="Palatino Linotype" w:cs="Palatino Linotype"/>
          <w:color w:val="auto"/>
          <w:sz w:val="20"/>
          <w:szCs w:val="20"/>
        </w:rPr>
        <w:t xml:space="preserve"> the</w:t>
      </w:r>
      <w:r w:rsidRPr="00C10A63">
        <w:rPr>
          <w:rFonts w:ascii="Palatino Linotype" w:eastAsia="Palatino Linotype" w:hAnsi="Palatino Linotype" w:cs="Palatino Linotype"/>
          <w:color w:val="auto"/>
          <w:sz w:val="20"/>
          <w:szCs w:val="20"/>
        </w:rPr>
        <w:t xml:space="preserve"> period from 1997 to 2020 and focused on solving issues </w:t>
      </w:r>
      <w:r w:rsidR="00571FB8" w:rsidRPr="00C10A63">
        <w:rPr>
          <w:rFonts w:ascii="Palatino Linotype" w:eastAsia="Palatino Linotype" w:hAnsi="Palatino Linotype" w:cs="Palatino Linotype"/>
          <w:color w:val="auto"/>
          <w:sz w:val="20"/>
          <w:szCs w:val="20"/>
        </w:rPr>
        <w:t xml:space="preserve">related to </w:t>
      </w:r>
      <w:r w:rsidRPr="00C10A63">
        <w:rPr>
          <w:rFonts w:ascii="Palatino Linotype" w:eastAsia="Palatino Linotype" w:hAnsi="Palatino Linotype" w:cs="Palatino Linotype"/>
          <w:color w:val="auto"/>
          <w:sz w:val="20"/>
          <w:szCs w:val="20"/>
        </w:rPr>
        <w:t xml:space="preserve">energy management </w:t>
      </w:r>
      <w:r w:rsidR="00571FB8" w:rsidRPr="00C10A63">
        <w:rPr>
          <w:rFonts w:ascii="Palatino Linotype" w:eastAsia="Palatino Linotype" w:hAnsi="Palatino Linotype" w:cs="Palatino Linotype"/>
          <w:color w:val="auto"/>
          <w:sz w:val="20"/>
          <w:szCs w:val="20"/>
        </w:rPr>
        <w:t xml:space="preserve">during the </w:t>
      </w:r>
      <w:r w:rsidRPr="00C10A63">
        <w:rPr>
          <w:rFonts w:ascii="Palatino Linotype" w:eastAsia="Palatino Linotype" w:hAnsi="Palatino Linotype" w:cs="Palatino Linotype"/>
          <w:color w:val="auto"/>
          <w:sz w:val="20"/>
          <w:szCs w:val="20"/>
        </w:rPr>
        <w:t>building life cycle.</w:t>
      </w:r>
      <w:r w:rsidR="00564B5B" w:rsidRPr="00C10A63">
        <w:rPr>
          <w:rFonts w:ascii="Palatino Linotype" w:eastAsia="Palatino Linotype" w:hAnsi="Palatino Linotype" w:cs="Palatino Linotype"/>
          <w:color w:val="auto"/>
          <w:sz w:val="20"/>
          <w:szCs w:val="20"/>
        </w:rPr>
        <w:t xml:space="preserve"> </w:t>
      </w:r>
      <w:r w:rsidR="00571FB8" w:rsidRPr="00C10A63">
        <w:rPr>
          <w:rFonts w:ascii="Palatino Linotype" w:eastAsia="Palatino Linotype" w:hAnsi="Palatino Linotype" w:cs="Palatino Linotype"/>
          <w:color w:val="auto"/>
          <w:sz w:val="20"/>
          <w:szCs w:val="20"/>
        </w:rPr>
        <w:t>The a</w:t>
      </w:r>
      <w:r w:rsidR="00564B5B" w:rsidRPr="00C10A63">
        <w:rPr>
          <w:rFonts w:ascii="Palatino Linotype" w:eastAsia="Palatino Linotype" w:hAnsi="Palatino Linotype" w:cs="Palatino Linotype"/>
          <w:color w:val="auto"/>
          <w:sz w:val="20"/>
          <w:szCs w:val="20"/>
        </w:rPr>
        <w:t>uthors of</w:t>
      </w:r>
      <w:r w:rsidR="007A0A50" w:rsidRPr="00C10A63">
        <w:rPr>
          <w:rFonts w:ascii="Palatino Linotype" w:eastAsia="Palatino Linotype" w:hAnsi="Palatino Linotype" w:cs="Palatino Linotype"/>
          <w:color w:val="auto"/>
          <w:sz w:val="20"/>
          <w:szCs w:val="20"/>
        </w:rPr>
        <w:t xml:space="preserve"> </w:t>
      </w:r>
      <w:r w:rsidR="007A0A50"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Production","id":"ITEM-1","issued":{"date-parts":[["2019"]]},"page":"397-412","publisher":"Elsevier Ltd","title":"A systematic literature review of interoperability in the green Building Information Modeling lifecycle","type":"article-journal","volume":"223"},"uris":["http://www.mendeley.com/documents/?uuid=1de5c4a7-af3a-40c0-8b77-a35812861d29"]}],"mendeley":{"formattedCitation":"[21]","plainTextFormattedCitation":"[21]","previouslyFormattedCitation":"[21]"},"properties":{"noteIndex":0},"schema":"https://github.com/citation-style-language/schema/raw/master/csl-citation.json"}</w:instrText>
      </w:r>
      <w:r w:rsidR="007A0A50" w:rsidRPr="00C10A63">
        <w:rPr>
          <w:rFonts w:ascii="Palatino Linotype" w:eastAsia="Palatino Linotype" w:hAnsi="Palatino Linotype" w:cs="Palatino Linotype"/>
          <w:color w:val="auto"/>
          <w:sz w:val="20"/>
          <w:szCs w:val="20"/>
        </w:rPr>
        <w:fldChar w:fldCharType="separate"/>
      </w:r>
      <w:r w:rsidR="00B075D8" w:rsidRPr="00C10A63">
        <w:rPr>
          <w:rFonts w:ascii="Palatino Linotype" w:eastAsia="Palatino Linotype" w:hAnsi="Palatino Linotype" w:cs="Palatino Linotype"/>
          <w:noProof/>
          <w:color w:val="auto"/>
          <w:sz w:val="20"/>
          <w:szCs w:val="20"/>
        </w:rPr>
        <w:t>[21]</w:t>
      </w:r>
      <w:r w:rsidR="007A0A50" w:rsidRPr="00C10A63">
        <w:rPr>
          <w:rFonts w:ascii="Palatino Linotype" w:eastAsia="Palatino Linotype" w:hAnsi="Palatino Linotype" w:cs="Palatino Linotype"/>
          <w:color w:val="auto"/>
          <w:sz w:val="20"/>
          <w:szCs w:val="20"/>
        </w:rPr>
        <w:fldChar w:fldCharType="end"/>
      </w:r>
      <w:r w:rsidR="00564B5B" w:rsidRPr="00C10A63">
        <w:rPr>
          <w:rFonts w:ascii="Palatino Linotype" w:eastAsia="Palatino Linotype" w:hAnsi="Palatino Linotype" w:cs="Palatino Linotype"/>
          <w:color w:val="auto"/>
          <w:sz w:val="20"/>
          <w:szCs w:val="20"/>
        </w:rPr>
        <w:t xml:space="preserve"> presented </w:t>
      </w:r>
      <w:r w:rsidRPr="00C10A63">
        <w:rPr>
          <w:rFonts w:ascii="Palatino Linotype" w:eastAsia="Palatino Linotype" w:hAnsi="Palatino Linotype" w:cs="Palatino Linotype"/>
          <w:color w:val="auto"/>
          <w:sz w:val="20"/>
          <w:szCs w:val="20"/>
        </w:rPr>
        <w:t>a systematic literature review</w:t>
      </w:r>
      <w:r w:rsidR="00564B5B" w:rsidRPr="00C10A63">
        <w:rPr>
          <w:rFonts w:ascii="Palatino Linotype" w:eastAsia="Palatino Linotype" w:hAnsi="Palatino Linotype" w:cs="Palatino Linotype"/>
          <w:color w:val="auto"/>
          <w:sz w:val="20"/>
          <w:szCs w:val="20"/>
        </w:rPr>
        <w:t xml:space="preserve"> and</w:t>
      </w:r>
      <w:r w:rsidRPr="00C10A63">
        <w:rPr>
          <w:rFonts w:ascii="Palatino Linotype" w:eastAsia="Palatino Linotype" w:hAnsi="Palatino Linotype" w:cs="Palatino Linotype"/>
          <w:color w:val="auto"/>
          <w:sz w:val="20"/>
          <w:szCs w:val="20"/>
        </w:rPr>
        <w:t xml:space="preserve"> </w:t>
      </w:r>
      <w:r w:rsidR="004276D8" w:rsidRPr="00C10A63">
        <w:rPr>
          <w:rFonts w:ascii="Palatino Linotype" w:eastAsia="Palatino Linotype" w:hAnsi="Palatino Linotype" w:cs="Palatino Linotype"/>
          <w:color w:val="auto"/>
          <w:sz w:val="20"/>
          <w:szCs w:val="20"/>
        </w:rPr>
        <w:t>analy</w:t>
      </w:r>
      <w:r w:rsidR="00571FB8" w:rsidRPr="00C10A63">
        <w:rPr>
          <w:rFonts w:ascii="Palatino Linotype" w:eastAsia="Palatino Linotype" w:hAnsi="Palatino Linotype" w:cs="Palatino Linotype"/>
          <w:color w:val="auto"/>
          <w:sz w:val="20"/>
          <w:szCs w:val="20"/>
        </w:rPr>
        <w:t>z</w:t>
      </w:r>
      <w:r w:rsidR="004276D8" w:rsidRPr="00C10A63">
        <w:rPr>
          <w:rFonts w:ascii="Palatino Linotype" w:eastAsia="Palatino Linotype" w:hAnsi="Palatino Linotype" w:cs="Palatino Linotype"/>
          <w:color w:val="auto"/>
          <w:sz w:val="20"/>
          <w:szCs w:val="20"/>
        </w:rPr>
        <w:t>ed</w:t>
      </w:r>
      <w:r w:rsidRPr="00C10A63">
        <w:rPr>
          <w:rFonts w:ascii="Palatino Linotype" w:eastAsia="Palatino Linotype" w:hAnsi="Palatino Linotype" w:cs="Palatino Linotype"/>
          <w:color w:val="auto"/>
          <w:sz w:val="20"/>
          <w:szCs w:val="20"/>
        </w:rPr>
        <w:t xml:space="preserve"> papers published in</w:t>
      </w:r>
      <w:r w:rsidR="00571FB8" w:rsidRPr="00C10A63">
        <w:rPr>
          <w:rFonts w:ascii="Palatino Linotype" w:eastAsia="Palatino Linotype" w:hAnsi="Palatino Linotype" w:cs="Palatino Linotype"/>
          <w:color w:val="auto"/>
          <w:sz w:val="20"/>
          <w:szCs w:val="20"/>
        </w:rPr>
        <w:t xml:space="preserve"> the</w:t>
      </w:r>
      <w:r w:rsidRPr="00C10A63">
        <w:rPr>
          <w:rFonts w:ascii="Palatino Linotype" w:eastAsia="Palatino Linotype" w:hAnsi="Palatino Linotype" w:cs="Palatino Linotype"/>
          <w:color w:val="auto"/>
          <w:sz w:val="20"/>
          <w:szCs w:val="20"/>
        </w:rPr>
        <w:t xml:space="preserve"> Scopus, Engineering Village</w:t>
      </w:r>
      <w:r w:rsidR="00571FB8" w:rsidRPr="00C10A63">
        <w:rPr>
          <w:rFonts w:ascii="Palatino Linotype" w:eastAsia="Palatino Linotype" w:hAnsi="Palatino Linotype" w:cs="Palatino Linotype"/>
          <w:color w:val="auto"/>
          <w:sz w:val="20"/>
          <w:szCs w:val="20"/>
        </w:rPr>
        <w:t xml:space="preserve"> and</w:t>
      </w:r>
      <w:r w:rsidRPr="00C10A63">
        <w:rPr>
          <w:rFonts w:ascii="Palatino Linotype" w:eastAsia="Palatino Linotype" w:hAnsi="Palatino Linotype" w:cs="Palatino Linotype"/>
          <w:color w:val="auto"/>
          <w:sz w:val="20"/>
          <w:szCs w:val="20"/>
        </w:rPr>
        <w:t xml:space="preserve"> </w:t>
      </w:r>
      <w:proofErr w:type="spellStart"/>
      <w:r w:rsidRPr="00C10A63">
        <w:rPr>
          <w:rFonts w:ascii="Palatino Linotype" w:eastAsia="Palatino Linotype" w:hAnsi="Palatino Linotype" w:cs="Palatino Linotype"/>
          <w:color w:val="auto"/>
          <w:sz w:val="20"/>
          <w:szCs w:val="20"/>
        </w:rPr>
        <w:t>Proquest</w:t>
      </w:r>
      <w:proofErr w:type="spellEnd"/>
      <w:r w:rsidRPr="00C10A63">
        <w:rPr>
          <w:rFonts w:ascii="Palatino Linotype" w:eastAsia="Palatino Linotype" w:hAnsi="Palatino Linotype" w:cs="Palatino Linotype"/>
          <w:color w:val="auto"/>
          <w:sz w:val="20"/>
          <w:szCs w:val="20"/>
        </w:rPr>
        <w:t xml:space="preserve"> databases in the period from 2016 to 2018. The review covered solutions </w:t>
      </w:r>
      <w:r w:rsidR="00571FB8" w:rsidRPr="00C10A63">
        <w:rPr>
          <w:rFonts w:ascii="Palatino Linotype" w:eastAsia="Palatino Linotype" w:hAnsi="Palatino Linotype" w:cs="Palatino Linotype"/>
          <w:color w:val="auto"/>
          <w:sz w:val="20"/>
          <w:szCs w:val="20"/>
        </w:rPr>
        <w:t xml:space="preserve">for </w:t>
      </w:r>
      <w:r w:rsidRPr="00C10A63">
        <w:rPr>
          <w:rFonts w:ascii="Palatino Linotype" w:eastAsia="Palatino Linotype" w:hAnsi="Palatino Linotype" w:cs="Palatino Linotype"/>
          <w:color w:val="auto"/>
          <w:sz w:val="20"/>
          <w:szCs w:val="20"/>
        </w:rPr>
        <w:t xml:space="preserve">efficient interoperability within the </w:t>
      </w:r>
      <w:r w:rsidRPr="00C10A63">
        <w:rPr>
          <w:rFonts w:ascii="Palatino Linotype" w:eastAsia="Palatino Linotype" w:hAnsi="Palatino Linotype" w:cs="Palatino Linotype"/>
          <w:color w:val="auto"/>
          <w:sz w:val="20"/>
          <w:szCs w:val="20"/>
        </w:rPr>
        <w:lastRenderedPageBreak/>
        <w:t>life</w:t>
      </w:r>
      <w:r w:rsidR="00571FB8" w:rsidRPr="00C10A63">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color w:val="auto"/>
          <w:sz w:val="20"/>
          <w:szCs w:val="20"/>
        </w:rPr>
        <w:t>cycle</w:t>
      </w:r>
      <w:r w:rsidR="00571FB8"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 supported by BIM.</w:t>
      </w:r>
      <w:r w:rsidR="00564B5B" w:rsidRPr="00C10A63">
        <w:rPr>
          <w:rFonts w:ascii="Palatino Linotype" w:eastAsia="Palatino Linotype" w:hAnsi="Palatino Linotype" w:cs="Palatino Linotype"/>
          <w:color w:val="auto"/>
          <w:sz w:val="20"/>
          <w:szCs w:val="20"/>
        </w:rPr>
        <w:t xml:space="preserve"> In</w:t>
      </w:r>
      <w:r w:rsidR="007A0A50" w:rsidRPr="00C10A63">
        <w:rPr>
          <w:rFonts w:ascii="Palatino Linotype" w:eastAsia="Palatino Linotype" w:hAnsi="Palatino Linotype" w:cs="Palatino Linotype"/>
          <w:color w:val="auto"/>
          <w:sz w:val="20"/>
          <w:szCs w:val="20"/>
        </w:rPr>
        <w:t xml:space="preserve"> </w:t>
      </w:r>
      <w:r w:rsidR="007A0A50"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{"citationItems":[{"id":"ITEM-1","itemData":{"DOI":"10.1016/j.jclepro.2019.119213","ISSN":"09596526","abstract":"The need for sustainable built environment is pressing; an urgency that spans environmental, economic and social values of sustainability. Since late 1980s, the Lean philosophy has been adopted in the construction sector, with a focus on efficiency, predominantly as a function of economic competence. More recently, however, the Lean principles and practices have been revisited and increasingly used to create and preserve social and environmental values as well. The result was a growing, but dispersed, body of knowledge on sustainability and Lean construction, and hence, equivocal about how Lean contributes to sustainability. By means of a Systematic Literature Review (SLR) based on 118 journal articles from 1998 to 2017, this article aims to provide a comprehensive understanding of “how Lean helps achieve and maintain sustainability in construction sector”. The findings are structured into a holistic framework, which underlines a multidimensional approach toward sustainability, i.e., focus on stakeholders, across various construction phases, while simultaneously being heedful of concerns regarding people, planet, and profit. It became clear that the current body of knowledge is mainly skewed toward economic values, which calls for more research in the social and environmental aspects of construction. This study assembles a palette of existing best practices, based on which scholars’ and practitioners’ can balance their efforts across three dimensions of sustainability. Moreover, it identifies several under-researched areas of Lean sustainable construction that have the potential to be expanded in by future researchers.","author":[{"dropping-particle":"","family":"Solaimani","given":"Sam","non-dropping-particle":"","parse-names":false,"suffix":""},{"dropping-particle":"","family":"Sedighi","given":"Mohamad","non-dropping-particle":"","parse-names":false,"suffix":""}],"container-title":"Journal of Cleaner Production","id":"ITEM-1","issued":{"date-parts":[["2020"]]},"page":"119213","publisher":"Elsevier Ltd","title":"Toward a holistic view on lean sustainable construction: A literature review","type":"article-journal","volume":"248"},"uris":["http://www.mendeley.com/documents/?uuid=565601f8-f21b-4647-855d-73272f3a8910"]}],"mendeley":{"formattedCitation":"[56]","plainTextFormattedCitation":"[56]","previouslyFormattedCitation":"[53]"},"properties":{"noteIndex":0},"schema":"https://github.com/citation-style-language/schema/raw/master/csl-citation.json"}</w:instrText>
      </w:r>
      <w:r w:rsidR="007A0A50"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[56]</w:t>
      </w:r>
      <w:r w:rsidR="007A0A50" w:rsidRPr="00C10A63">
        <w:rPr>
          <w:rFonts w:ascii="Palatino Linotype" w:eastAsia="Palatino Linotype" w:hAnsi="Palatino Linotype" w:cs="Palatino Linotype"/>
          <w:color w:val="auto"/>
          <w:sz w:val="20"/>
          <w:szCs w:val="20"/>
        </w:rPr>
        <w:fldChar w:fldCharType="end"/>
      </w:r>
      <w:r w:rsidR="00564B5B" w:rsidRPr="00C10A63">
        <w:rPr>
          <w:rFonts w:ascii="Palatino Linotype" w:eastAsia="Palatino Linotype" w:hAnsi="Palatino Linotype" w:cs="Palatino Linotype"/>
          <w:color w:val="auto"/>
          <w:sz w:val="20"/>
          <w:szCs w:val="20"/>
        </w:rPr>
        <w:t xml:space="preserve">, </w:t>
      </w:r>
      <w:r w:rsidR="00571FB8" w:rsidRPr="00C10A63">
        <w:rPr>
          <w:rFonts w:ascii="Palatino Linotype" w:eastAsia="Palatino Linotype" w:hAnsi="Palatino Linotype" w:cs="Palatino Linotype"/>
          <w:color w:val="auto"/>
          <w:sz w:val="20"/>
          <w:szCs w:val="20"/>
        </w:rPr>
        <w:t xml:space="preserve">the </w:t>
      </w:r>
      <w:r w:rsidR="00564B5B" w:rsidRPr="00C10A63">
        <w:rPr>
          <w:rFonts w:ascii="Palatino Linotype" w:eastAsia="Palatino Linotype" w:hAnsi="Palatino Linotype" w:cs="Palatino Linotype"/>
          <w:color w:val="auto"/>
          <w:sz w:val="20"/>
          <w:szCs w:val="20"/>
        </w:rPr>
        <w:t>authors</w:t>
      </w:r>
      <w:r w:rsidRPr="00C10A63">
        <w:rPr>
          <w:rFonts w:ascii="Palatino Linotype" w:eastAsia="Palatino Linotype" w:hAnsi="Palatino Linotype" w:cs="Palatino Linotype"/>
          <w:color w:val="auto"/>
          <w:sz w:val="20"/>
          <w:szCs w:val="20"/>
        </w:rPr>
        <w:t xml:space="preserve"> performed a systematic literature review of papers focused on sustainability</w:t>
      </w:r>
      <w:r w:rsidR="00571FB8" w:rsidRPr="00C10A63">
        <w:rPr>
          <w:rFonts w:ascii="Palatino Linotype" w:eastAsia="Palatino Linotype" w:hAnsi="Palatino Linotype" w:cs="Palatino Linotype"/>
          <w:color w:val="auto"/>
          <w:sz w:val="20"/>
          <w:szCs w:val="20"/>
        </w:rPr>
        <w:t xml:space="preserve"> and</w:t>
      </w:r>
      <w:r w:rsidRPr="00C10A63">
        <w:rPr>
          <w:rFonts w:ascii="Palatino Linotype" w:eastAsia="Palatino Linotype" w:hAnsi="Palatino Linotype" w:cs="Palatino Linotype"/>
          <w:color w:val="auto"/>
          <w:sz w:val="20"/>
          <w:szCs w:val="20"/>
        </w:rPr>
        <w:t xml:space="preserve"> </w:t>
      </w:r>
      <w:r w:rsidR="00571FB8" w:rsidRPr="00C10A63">
        <w:rPr>
          <w:rFonts w:ascii="Palatino Linotype" w:eastAsia="Palatino Linotype" w:hAnsi="Palatino Linotype" w:cs="Palatino Linotype"/>
          <w:color w:val="auto"/>
          <w:sz w:val="20"/>
          <w:szCs w:val="20"/>
        </w:rPr>
        <w:t>l</w:t>
      </w:r>
      <w:r w:rsidRPr="00C10A63">
        <w:rPr>
          <w:rFonts w:ascii="Palatino Linotype" w:eastAsia="Palatino Linotype" w:hAnsi="Palatino Linotype" w:cs="Palatino Linotype"/>
          <w:color w:val="auto"/>
          <w:sz w:val="20"/>
          <w:szCs w:val="20"/>
        </w:rPr>
        <w:t xml:space="preserve">ean and green construction, published in </w:t>
      </w:r>
      <w:r w:rsidR="00150DAE" w:rsidRPr="00C10A63">
        <w:rPr>
          <w:rFonts w:ascii="Palatino Linotype" w:eastAsia="Palatino Linotype" w:hAnsi="Palatino Linotype" w:cs="Palatino Linotype"/>
          <w:color w:val="auto"/>
          <w:sz w:val="20"/>
          <w:szCs w:val="20"/>
        </w:rPr>
        <w:t xml:space="preserve">the </w:t>
      </w:r>
      <w:r w:rsidRPr="00C10A63">
        <w:rPr>
          <w:rFonts w:ascii="Palatino Linotype" w:eastAsia="Palatino Linotype" w:hAnsi="Palatino Linotype" w:cs="Palatino Linotype"/>
          <w:color w:val="auto"/>
          <w:sz w:val="20"/>
          <w:szCs w:val="20"/>
        </w:rPr>
        <w:t>Scopus database from 1998 to 2017. In most reviews</w:t>
      </w:r>
      <w:r w:rsidR="00571FB8"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 the articles were retrieved from a single database, mainly from </w:t>
      </w:r>
      <w:proofErr w:type="spellStart"/>
      <w:r w:rsidRPr="00C10A63">
        <w:rPr>
          <w:rFonts w:ascii="Palatino Linotype" w:eastAsia="Palatino Linotype" w:hAnsi="Palatino Linotype" w:cs="Palatino Linotype"/>
          <w:color w:val="auto"/>
          <w:sz w:val="20"/>
          <w:szCs w:val="20"/>
        </w:rPr>
        <w:t>WoS</w:t>
      </w:r>
      <w:proofErr w:type="spellEnd"/>
      <w:r w:rsidR="007A0A50" w:rsidRPr="00C10A63">
        <w:rPr>
          <w:rFonts w:ascii="Palatino Linotype" w:eastAsia="Palatino Linotype" w:hAnsi="Palatino Linotype" w:cs="Palatino Linotype"/>
          <w:color w:val="auto"/>
          <w:sz w:val="20"/>
          <w:szCs w:val="20"/>
        </w:rPr>
        <w:t xml:space="preserve"> </w:t>
      </w:r>
      <w:r w:rsidR="007A0A50"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review","type":"article-journal","volume":"39"},"uris":["http://www.mendeley.com/documents/?uuid=ea110b57-3358-4bd7-9d04-2a4865988532"]},{"id":"ITEM-2","itemData":{"DOI":"10.1016/j.jobe.2018.12.021","ISSN":"23527102","abstract":"This paper presents an up to date overview of the principal research topics and research trends within the Building Information Model (BIM) research domain. It also offers a detailed review of the integration of BIM and Building Energy Performance Simulation (BEPS). The different strategies to improve interoperability are reviewed together with the various applications of such an integration (BIM with BEPS) in the literature. Firstly, a scientometric analysis which allows identifying research patterns and emerging trends in a specific research domain is performed to categorise the large number of articles constituting BIM literature into several clusters, each representing a particular topic. The main research topic in each cluster, together with the chronological progress and evolution of each cluster are summarized through a literature review of the selected highly cited articles. Secondly, an analysis of the different aspects relevant to the integration of BIM with BEPS is performed to highlight the evolution of the interoperability between BIM and energy simulation tools. Subsequently, a review of the different applications of such integration (BIM with BEPS) is performed to identify potential knowledge gaps. This study highlights six main BIM research topics focusing on BIM adoption and benefits, BIM-aided management, progress monitoring and as-built modelling, interoperability, life cycle analysis and energy simulation. It also emphasises the lack of well-established strategies to ensure the interoperability between BIM and energy simulation tools. Furthermore, this study reports on the poor integration of BIM and BEPS for building system and control modelling as well as its limited application during the operational phase.","author":[{"dropping-particle":"","family":"Andriamamonjy","given":"Ando","non-dropping-particle":"","parse-names":false,"suffix":""},{"dropping-particle":"","family":"Saelens","given":"Dirk","non-dropping-particle":"","parse-names":false,"suffix":""},{"dropping-particle":"","family":"Klein","given":"Ralf","non-dropping-particle":"","parse-names":false,"suffix":""}],"container-title":"Journal of Building Engineering","id":"ITEM-2","issue":"December 2018","issued":{"date-parts":[["2019"]]},"page":"513-527","publisher":"Elsevier Ltd","title":"A combined scientometric and conventional literature review to grasp the entire BIM knowledge and its integration with energy simulation","type":"article-journal","volume":"22"},"uris":["http://www.mendeley.com/documents/?uuid=625d26b7-ab34-4526-9ebd-4cc0ed37c28d"]},{"id":"ITEM-3","itemData":{"DOI":"10.1108/ECAM-09-2019-0511","ISSN":"09699988","abstract":"Purpose: The purpose of this paper is to summarize the current applications of BIM, the integration of related technologies and the tendencies and challenges systematically. Design/methodology/approach: Using quantitative and qualitative bibliometric statistical methods, the current mode of interaction between BIM and other related technologies is summarized. Findings: This paper identified 24 different BIM applications in the life cycle. From two perspectives, the implementation status of BIM applications and integrated technologies are respectively studied. The future industry development framework is drawn comprehensively. We summarized the challenges of BIM applications from the perspectives of management, technology and promotion, and confirmed that most of the challenges come from the two driving factors of promotion and management. Research limitations/implications: The technical challenges reviewed in this paper are from the collected literature we have extracted, which is only a part of the practical challenges and not comprehensive enough. Practical implications: We summarized the current mode of interactive use of BIM and sorted out the challenges faced by BIM applications to provide reference for the risks and challenges faced by the future industry. Originality/value: There is little literature to integrate BIM applications and to establish BIM related challenges and risk frameworks. In this paper, we provide a review of the current implementation level of BIM and the risks and challenges of stakeholders through three aspects of management, technology and promotion.","author":[{"dropping-particle":"","family":"Meng","given":"Qingfeng","non-dropping-particle":"","parse-names":false,"suffix":""},{"dropping-particle":"","family":"Zhang","given":"Yifan","non-dropping-particle":"","parse-names":false,"suffix":""},{"dropping-particle":"","family":"Li","given":"Zhen","non-dropping-particle":"","parse-names":false,"suffix":""},{"dropping-particle":"","family":"Shi","given":"Weixiang","non-dropping-particle":"","parse-names":false,"suffix":""},{"dropping-particle":"","family":"Wang","given":"Jun","non-dropping-particle":"","parse-names":false,"suffix":""},{"dropping-particle":"","family":"Sun","given":"Yanhui","non-dropping-particle":"","parse-names":false,"suffix":""},{"dropping-particle":"","family":"Xu","given":"Li","non-dropping-particle":"","parse-names":false,"suffix":""},{"dropping-particle":"","family":"Wang","given":"Xiangyu","non-dropping-particle":"","parse-names":false,"suffix":""}],"container-title":"Engineering, Construction and Architectural Management","id":"ITEM-3","issue":"8","issued":{"date-parts":[["2020"]]},"page":"1647-1677","title":"A review of integrated applications of BIM and related technologies in whole building life cycle","type":"article-journal","volume":"27"},"uris":["http://www.mendeley.com/documents/?uuid=38348ea8-39e2-4869-8406-d9ed537b4a25"]},{"id":"ITEM-4","itemData":{"DOI":"10.3390/app10134444","ISSN":"20763417","abstract":"Building Information Modelling (BIM) is creating new opportunities for the Architecture, Engineering and Construction industry. One of them is the integration of the Building Sustainability Assessment (BSA) during the design process. Currently, an approach for using BIM to foster and optimise the application of BSA methods has not been clearly established yet, creating a knowledge gap on the application of BIM for sustainability assessment purposes. Thus, this paper analyses the current role of BIM to evaluate three BSA methods-LEED, BREEAM and SBTool. The current BIM applicability is assessed by performing a systematic review, where the criteria being assessed and the applied BIM software are identified. A comparison is made to determine which BSA method can currently take more advantage from BIM and to identify the number of assessed criteria from each one. Furthermore, the attractiveness of a BIM-based assessment for SBTool is analysed, facing the actual BIM scenario for LEED and BREEAM. Despite the restrictions, BIM use is increasing for sustainability purposes. Most of the analysed studies and identified software are still focused on the use of LEED for assessing sustainability during the design phase. However, BIM software capabilities can also support the assessment of the other BSA methods so that process replicability can happen. Among the most addressed criteria, the energy and material-related categories are the most eminent. Autodesk Revit is the most-used software. A BIM-based assessment for SBTool will have enough attractiveness. It can assess, at least, the same percentage of criteria as the other schemes, creating new opportunities to enhance building sustainability.","author":[{"dropping-particle":"","family":"Carvalho","given":"José Pedro","non-dropping-particle":"","parse-names":false,"suffix":""},{"dropping-particle":"","family":"Bragança","given":"Luís","non-dropping-particle":"","parse-names":false,"suffix":""},{"dropping-particle":"","family":"Mateus","given":"Ricardo","non-dropping-particle":"","parse-names":false,"suffix":""}],"container-title":"Applied Sciences (Switzerland)","id":"ITEM-4","issue":"13","issued":{"date-parts":[["2020"]]},"title":"A systematic review of the role of BIM in building sustainability assessment methods","type":"article-journal","volume":"10"},"uris":["http://www.mendeley.com/documents/?uuid=90cf6ce1-4d57-4870-b3da-8068d1527f9f"]},{"id":"ITEM-5","itemData":{"DOI":"10.1016/j.rser.2020.110372","ISSN":"18790690","abstract":"Energy consumption of buildings is at the forefront of the total energy consumption list, and its environmental impact is increasing, thus making construction industry as a key player in energy. A systematic and comprehensive life cycle perspective assessment of building energy is crucial for maintaining project sustainability. Building energy analysis from life cycle perspective has been increasingly favoured by scholars. However, the links and contents of many literatures have not been summarized and lacking systematic literature research. This review-based research used a holistic analysis approach as the framework. Bibliometrics method in the first stage was used to select 255 papers published during 2009–2019 related to life cycle energy of buildings (LCE-B). Scientometric analysis in the second stage was adopted for identifying the journal sources, scholars, regions and articles that have been fruitful and influential in LCE-B research, and keywords analysis was proposed to preliminarily explore the research topics in the domain (e.g. analysis of optimisation). Results showed that BIM and multi-objective optimisation have become research hotspots recently. An in-depth qualitative discussion in the last stage was conducted to achieve three main objectives: (1) summarise mainstream research topics (e.g. calculation and parameter determination of embodied energy); (2) discuss existing research gaps (e.g. the spatial heterogeneity of embodied energy); and (3) identify future research directions. This study provides a comprehensive knowledge framework combined with philosophical theories that links current research fields with future research trends, providing researchers with multi-disciplinary guidance to gain insight into the latest research on LCE-B.","author":[{"dropping-particle":"","family":"Li","given":"Clyde Zhengdao","non-dropping-particle":"","parse-names":false,"suffix":""},{"dropping-particle":"","family":"Lai","given":"Xulu","non-dropping-particle":"","parse-names":false,"suffix":""},{"dropping-particle":"","family":"Xiao","given":"Bing","non-dropping-particle":"","parse-names":false,"suffix":""},{"dropping-particle":"","family":"Tam","given":"Vivian W.Y.","non-dropping-particle":"","parse-names":false,"suffix":""},{"dropping-particle":"","family":"Guo","given":"Shan","non-dropping-particle":"","parse-names":false,"suffix":""},{"dropping-particle":"","family":"Zhao","given":"Yiyu","non-dropping-particle":"","parse-names":false,"suffix":""}],"container-title":"Renewable and Sustainable Energy Reviews","id":"ITEM-5","issue":"September","issued":{"date-parts":[["2020"]]},"page":"110372","publisher":"Elsevier Ltd","title":"A holistic review on life cycle energy of buildings: An analysis from 2009 to 2019","type":"article-journal","volume":"134"},"uris":["http://www.mendeley.com/documents/?uuid=0f12eb9d-5f41-4751-9705-d2de565fc755"]}],"mendeley":{"formattedCitation":"[30,33,53–55]","plainTextFormattedCitation":"[30,33,53–55]","previouslyFormattedCitation":"[30,33,50–52]"},"properties":{"noteIndex":0},"schema":"https://github.com/citation-style-language/schema/raw/master/csl-citation.json"}</w:instrText>
      </w:r>
      <w:r w:rsidR="007A0A50"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[30,33,53–55]</w:t>
      </w:r>
      <w:r w:rsidR="007A0A50"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 xml:space="preserve"> or Scopus</w:t>
      </w:r>
      <w:r w:rsidR="00220121" w:rsidRPr="00C10A63">
        <w:rPr>
          <w:rFonts w:ascii="Palatino Linotype" w:eastAsia="Palatino Linotype" w:hAnsi="Palatino Linotype" w:cs="Palatino Linotype"/>
          <w:color w:val="auto"/>
          <w:sz w:val="20"/>
          <w:szCs w:val="20"/>
        </w:rPr>
        <w:t xml:space="preserve"> </w:t>
      </w:r>
      <w:r w:rsidR="00220121"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Engineering","id":"ITEM-1","issue":"January","issued":{"date-parts":[["2019"]]},"page":"100755","publisher":"Elsevier Ltd","title":"Building information modeling for facilities management: A literature review and future research directions","type":"article-journal","volume":"24"},"uris":["http://www.mendeley.com/documents/?uuid=9916dc3b-971a-4a75-9b0c-7c1441c8032d"]},{"id":"ITEM-2","itemData":{"DOI":"10.1016/j.autcon.2018.04.006","ISSN":"09265805","abstract":"Research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Construction","id":"ITEM-2","issue":"March","issued":{"date-parts":[["2018"]]},"page":"312-326","publisher":"Elsevier","title":"Digitisation in facilities management: A literature review and future research directions","type":"article-journal","volume":"92"},"uris":["http://www.mendeley.com/documents/?uuid=5b8c82d8-1641-4dc9-8bfd-79887c292c0d"]},{"id":"ITEM-3","itemData":{"DOI":"10.1016/j.autcon.2020.103086","ISSN":"09265805","abstract":"Building information modelling (BIM) applications are being increasingly introduced throughout the construction industry and within academia, a large amount of BIM applications has been recommended within literature. However, coverage of the theory of BIM diffusion (which combines contextual and technical issues of the applications) remains scant and underdeveloped. Compatibility is one of the key contextual factors of Diffusion of Innovation theory that involves predicting BIM adopters' behaviours and identifying what components require extra effort for successful BIM implementation. However, this important theoretical concept has not been developed in pertinent BIM literature nor used correctly to extend existing knowledge because compatibility variables are not understood in a construction context. This seriously impedes the correct usage of BIM in construction. This study systematically and critically reviews BIM compatibility (BIM-COM) literature to distinguish compatibility issues at the organisational level and the concept of interoperability at the technical level. A sample of 57 out of the 131 articles constituted secondary data and each paper represented the unit of analysis. Bibliographic analysis techniques were used to identify co-authoring network and contents' concentration in the created bibliography. Content analysis and text mining approaches were employed using a thematic clustering analysis for grouping authors and themes within articles. The findings illustrate that the concept of compatibility is surprisingly poorly understood and often overlooked in the literature. The paper argues that interoperability issues prevail as the key practical barrier to BIM implementation. The paper identifies a large knowledge gap in terms of improving compatibility measures, which should be employed by innovators to assess their BIM applications before they offer it to construction companies. The findings presented will help to extend BIM applications and speed up the adoption rate among stakeholders with different needs and using different file formats.","author":[{"dropping-particle":"","family":"Shirowzhan","given":"Sara","non-dropping-particle":"","parse-names":false,"suffix":""},{"dropping-particle":"","family":"Sepasgozar","given":"Samad M.E.","non-dropping-particle":"","parse-names":false,"suffix":""},{"dropping-particle":"","family":"Edwards","given":"David J.","non-dropping-particle":"","parse-names":false,"suffix":""},{"dropping-particle":"","family":"Li","given":"Heng","non-dropping-particle":"","parse-names":false,"suffix":""},{"dropping-particle":"","family":"Wang","given":"Chen","non-dropping-particle":"","parse-names":false,"suffix":""}],"container-title":"Automation in Construction","id":"ITEM-3","issue":"July 2019","issued":{"date-parts":[["2020"]]},"page":"103086","publisher":"Elsevier","title":"BIM compatibility and its differentiation with interoperability challenges as an innovation factor","type":"article-journal","volume":"112"},"uris":["http://www.mendeley.com/documents/?uuid=6e11b3f2-f048-4818-944f-cbfa4abf70f8"]},{"id":"ITEM-4","itemData":{"DOI":"10.1016/j.jclepro.2019.03.114","ISSN":"09596526","abstract":"The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Production","id":"ITEM-4","issued":{"date-parts":[["2019"]]},"page":"397-412","publisher":"Elsevier Ltd","title":"A systematic literature review of interoperability in the green Building Information Modeling lifecycle","type":"article-journal","volume":"223"},"uris":["http://www.mendeley.com/documents/?uuid=1de5c4a7-af3a-40c0-8b77-a35812861d29"]},{"id":"ITEM-5","itemData":{"DOI":"10.1016/j.jclepro.2019.119213","ISSN":"09596526","abstract":"The need for sustainable built environment is pressing; an urgency that spans environmental, economic and social values of sustainability. Since late 1980s, the Lean philosophy has been adopted in the construction sector, with a focus on efficiency, predominantly as a function of economic competence. More recently, however, the Lean principles and practices have been revisited and increasingly used to create and preserve social and environmental values as well. The result was a growing, but dispersed, body of knowledge on sustainability and Lean construction, and hence, equivocal about how Lean contributes to sustainability. By means of a Systematic Literature Review (SLR) based on 118 journal articles from 1998 to 2017, this article aims to provide a comprehensive understanding of “how Lean helps achieve and maintain sustainability in construction sector”. The findings are structured into a holistic framework, which underlines a multidimensional approach toward sustainability, i.e., focus on stakeholders, across various construction phases, while simultaneously being heedful of concerns regarding people, planet, and profit. It became clear that the current body of knowledge is mainly skewed toward economic values, which calls for more research in the social and environmental aspects of construction. This study assembles a palette of existing best practices, based on which scholars’ and practitioners’ can balance their efforts across three dimensions of sustainability. Moreover, it identifies several under-researched areas of Lean sustainable construction that have the potential to be expanded in by future researchers.","author":[{"dropping-particle":"","family":"Solaimani","given":"Sam","non-dropping-particle":"","parse-names":false,"suffix":""},{"dropping-particle":"","family":"Sedighi","given":"Mohamad","non-dropping-particle":"","parse-names":false,"suffix":""}],"container-title":"Journal of Cleaner Production","id":"ITEM-5","issued":{"date-parts":[["2020"]]},"page":"119213","publisher":"Elsevier Ltd","title":"Toward a holistic view on lean sustainable construction: A literature review","type":"article-journal","volume":"248"},"uris":["http://www.mendeley.com/documents/?uuid=565601f8-f21b-4647-855d-73272f3a8910"]}],"mendeley":{"formattedCitation":"[16,17,21,29,56]","plainTextFormattedCitation":"[16,17,21,29,56]","previouslyFormattedCitation":"[16,17,21,29,53]"},"properties":{"noteIndex":0},"schema":"https://github.com/citation-style-language/schema/raw/master/csl-citation.json"}</w:instrText>
      </w:r>
      <w:r w:rsidR="00220121"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[16,17,21,29,56]</w:t>
      </w:r>
      <w:r w:rsidR="00220121"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 A few referred to Google Scholar</w:t>
      </w:r>
      <w:r w:rsidR="00220121" w:rsidRPr="00C10A63">
        <w:rPr>
          <w:rFonts w:ascii="Palatino Linotype" w:eastAsia="Palatino Linotype" w:hAnsi="Palatino Linotype" w:cs="Palatino Linotype"/>
          <w:color w:val="auto"/>
          <w:sz w:val="20"/>
          <w:szCs w:val="20"/>
        </w:rPr>
        <w:t xml:space="preserve"> </w:t>
      </w:r>
      <w:r w:rsidR="00220121"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Construction","id":"ITEM-1","issue":"March","issued":{"date-parts":[["2018"]]},"page":"312-326","publisher":"Elsevier","title":"Digitisation in facilities management: A literature review and future research directions","type":"article-journal","volume":"92"},"uris":["http://www.mendeley.com/documents/?uuid=5b8c82d8-1641-4dc9-8bfd-79887c292c0d"]},{"id":"ITEM-2","itemData":{"DOI":"10.1108/ECAM-09-2019-0511","ISSN":"09699988","abstract":"Purpose: The purpose of this paper is to summarize the current applications of BIM, the integration of related technologies and the tendencies and challenges systematically. Design/methodology/approach: Using quantitative and qualitative bibliometric statistical methods, the current mode of interaction between BIM and other related technologies is summarized. Findings: This paper identified 24 different BIM applications in the life cycle. From two perspectives, the implementation status of BIM applications and integrated technologies are respectively studied. The future industry development framework is drawn comprehensively. We summarized the challenges of BIM applications from the perspectives of management, technology and promotion, and confirmed that most of the challenges come from the two driving factors of promotion and management. Research limitations/implications: The technical challenges reviewed in this paper are from the collected literature we have extracted, which is only a part of the practical challenges and not comprehensive enough. Practical implications: We summarized the current mode of interactive use of BIM and sorted out the challenges faced by BIM applications to provide reference for the risks and challenges faced by the future industry. Originality/value: There is little literature to integrate BIM applications and to establish BIM related challenges and risk frameworks. In this paper, we provide a review of the current implementation level of BIM and the risks and challenges of stakeholders through three aspects of management, technology and promotion.","author":[{"dropping-particle":"","family":"Meng","given":"Qingfeng","non-dropping-particle":"","parse-names":false,"suffix":""},{"dropping-particle":"","family":"Zhang","given":"Yifan","non-dropping-particle":"","parse-names":false,"suffix":""},{"dropping-particle":"","family":"Li","given":"Zhen","non-dropping-particle":"","parse-names":false,"suffix":""},{"dropping-particle":"","family":"Shi","given":"Weixiang","non-dropping-particle":"","parse-names":false,"suffix":""},{"dropping-particle":"","family":"Wang","given":"Jun","non-dropping-particle":"","parse-names":false,"suffix":""},{"dropping-particle":"","family":"Sun","given":"Yanhui","non-dropping-particle":"","parse-names":false,"suffix":""},{"dropping-particle":"","family":"Xu","given":"Li","non-dropping-particle":"","parse-names":false,"suffix":""},{"dropping-particle":"","family":"Wang","given":"Xiangyu","non-dropping-particle":"","parse-names":false,"suffix":""}],"container-title":"Engineering, Construction and Architectural Management","id":"ITEM-2","issue":"8","issued":{"date-parts":[["2020"]]},"page":"1647-1677","title":"A review of integrated applications of BIM and related technologies in whole building life cycle","type":"article-journal","volume":"27"},"uris":["http://www.mendeley.com/documents/?uuid=38348ea8-39e2-4869-8406-d9ed537b4a25"]},{"id":"ITEM-3","itemData":{"DOI":"10.1016/j.enbuild.2020.110340","ISSN":"03787788","abstract":"Annually, 48% of the global energy is used by buildings in their construction, operation, and maintenance, causing significant damage to the environment due to the resulting greenhouse gas emissions. During their life cycles, buildings use energy in the form of embodied energy (EE) and operating energy (OE). In a conventional building, EE accounts for 10–20% of a building's life cycle energy (LCE), while OE accounts for 80–90%. As a result, the building sector has taken several measures to reduce OE in buildings. These OE reducing measures fail to account for the subsequent increase in EE and might cause an increase in the building's overall LCE. A systematic review of the literature shows limited research that comprehensively evaluates the impact of design measures aimed at OE reduction on EE for different construction assemblies. In this study, we quantify and compare trade-offs on EE demand, caused by OE reduction measures for eight different building wall assemblies across four climatic zones within the United States. The EE and OE demands of the ASHRAE 90.1–2016 benchmark model and its variations were computed using Tally™ and Autodesk® Green Building Studio® (GBS), respectively. The results helped us determine the EE factor (EE spent per unit of OE savings) for different OE reduction measures. Although the calculated EE factors vary across different climatic zones and construction assemblies, these factors show significant EE costs for different OE reduction measures. This knowledge could help inform the design of evolutionary and deep/machine learning-based algorithms to assess and optimize building energy use.","author":[{"dropping-particle":"","family":"Venkatraj","given":"Varusha","non-dropping-particle":"","parse-names":false,"suffix":""},{"dropping-particle":"","family":"Dixit","given":"Manish Kumar","non-dropping-particle":"","parse-names":false,"suffix":""},{"dropping-particle":"","family":"Yan","given":"Wei","non-dropping-particle":"","parse-names":false,"suffix":""},{"dropping-particle":"","family":"Lavy","given":"Sarel","non-dropping-particle":"","parse-names":false,"suffix":""}],"container-title":"Energy and Buildings","id":"ITEM-3","issued":{"date-parts":[["2020"]]},"page":"110340","publisher":"Elsevier B.V.","title":"Evaluating the impact of operating energy reduction measures on embodied energy","type":"article-journal","volume":"226"},"uris":["http://www.mendeley.com/documents/?uuid=de7f431d-1060-40ff-9f2a-6bb9022b81c3"]}],"mendeley":{"formattedCitation":"[17,18,54]","plainTextFormattedCitation":"[17,18,54]","previouslyFormattedCitation":"[17,18,51]"},"properties":{"noteIndex":0},"schema":"https://github.com/citation-style-language/schema/raw/master/csl-citation.json"}</w:instrText>
      </w:r>
      <w:r w:rsidR="00220121"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[17,18,54]</w:t>
      </w:r>
      <w:r w:rsidR="00220121"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 xml:space="preserve"> or </w:t>
      </w:r>
      <w:proofErr w:type="spellStart"/>
      <w:r w:rsidRPr="00C10A63">
        <w:rPr>
          <w:rFonts w:ascii="Palatino Linotype" w:eastAsia="Palatino Linotype" w:hAnsi="Palatino Linotype" w:cs="Palatino Linotype"/>
          <w:color w:val="auto"/>
          <w:sz w:val="20"/>
          <w:szCs w:val="20"/>
        </w:rPr>
        <w:t>Proquest</w:t>
      </w:r>
      <w:proofErr w:type="spellEnd"/>
      <w:r w:rsidR="00220121" w:rsidRPr="00C10A63">
        <w:rPr>
          <w:rFonts w:ascii="Palatino Linotype" w:eastAsia="Palatino Linotype" w:hAnsi="Palatino Linotype" w:cs="Palatino Linotype"/>
          <w:color w:val="auto"/>
          <w:sz w:val="20"/>
          <w:szCs w:val="20"/>
        </w:rPr>
        <w:t xml:space="preserve"> </w:t>
      </w:r>
      <w:r w:rsidR="00220121"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Production","id":"ITEM-1","issued":{"date-parts":[["2019"]]},"page":"397-412","publisher":"Elsevier Ltd","title":"A systematic literature review of interoperability in the green Building Information Modeling lifecycle","type":"article-journal","volume":"223"},"uris":["http://www.mendeley.com/documents/?uuid=1de5c4a7-af3a-40c0-8b77-a35812861d29"]}],"mendeley":{"formattedCitation":"[21]","plainTextFormattedCitation":"[21]","previouslyFormattedCitation":"[21]"},"properties":{"noteIndex":0},"schema":"https://github.com/citation-style-language/schema/raw/master/csl-citation.json"}</w:instrText>
      </w:r>
      <w:r w:rsidR="00220121" w:rsidRPr="00C10A63">
        <w:rPr>
          <w:rFonts w:ascii="Palatino Linotype" w:eastAsia="Palatino Linotype" w:hAnsi="Palatino Linotype" w:cs="Palatino Linotype"/>
          <w:color w:val="auto"/>
          <w:sz w:val="20"/>
          <w:szCs w:val="20"/>
        </w:rPr>
        <w:fldChar w:fldCharType="separate"/>
      </w:r>
      <w:r w:rsidR="00B075D8" w:rsidRPr="00C10A63">
        <w:rPr>
          <w:rFonts w:ascii="Palatino Linotype" w:eastAsia="Palatino Linotype" w:hAnsi="Palatino Linotype" w:cs="Palatino Linotype"/>
          <w:noProof/>
          <w:color w:val="auto"/>
          <w:sz w:val="20"/>
          <w:szCs w:val="20"/>
        </w:rPr>
        <w:t>[21]</w:t>
      </w:r>
      <w:r w:rsidR="00220121"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 xml:space="preserve">. Unlike </w:t>
      </w:r>
      <w:r w:rsidR="00571FB8" w:rsidRPr="00C10A63">
        <w:rPr>
          <w:rFonts w:ascii="Palatino Linotype" w:eastAsia="Palatino Linotype" w:hAnsi="Palatino Linotype" w:cs="Palatino Linotype"/>
          <w:color w:val="auto"/>
          <w:sz w:val="20"/>
          <w:szCs w:val="20"/>
        </w:rPr>
        <w:t>those described above</w:t>
      </w:r>
      <w:r w:rsidRPr="00C10A63">
        <w:rPr>
          <w:rFonts w:ascii="Palatino Linotype" w:eastAsia="Palatino Linotype" w:hAnsi="Palatino Linotype" w:cs="Palatino Linotype"/>
          <w:color w:val="auto"/>
          <w:sz w:val="20"/>
          <w:szCs w:val="20"/>
        </w:rPr>
        <w:t>, our review analy</w:t>
      </w:r>
      <w:r w:rsidR="00571FB8" w:rsidRPr="00C10A63">
        <w:rPr>
          <w:rFonts w:ascii="Palatino Linotype" w:eastAsia="Palatino Linotype" w:hAnsi="Palatino Linotype" w:cs="Palatino Linotype"/>
          <w:color w:val="auto"/>
          <w:sz w:val="20"/>
          <w:szCs w:val="20"/>
        </w:rPr>
        <w:t>z</w:t>
      </w:r>
      <w:r w:rsidRPr="00C10A63">
        <w:rPr>
          <w:rFonts w:ascii="Palatino Linotype" w:eastAsia="Palatino Linotype" w:hAnsi="Palatino Linotype" w:cs="Palatino Linotype"/>
          <w:color w:val="auto"/>
          <w:sz w:val="20"/>
          <w:szCs w:val="20"/>
        </w:rPr>
        <w:t xml:space="preserve">es a </w:t>
      </w:r>
      <w:r w:rsidR="00571FB8" w:rsidRPr="00C10A63">
        <w:rPr>
          <w:rFonts w:ascii="Palatino Linotype" w:eastAsia="Palatino Linotype" w:hAnsi="Palatino Linotype" w:cs="Palatino Linotype"/>
          <w:color w:val="auto"/>
          <w:sz w:val="20"/>
          <w:szCs w:val="20"/>
        </w:rPr>
        <w:t>range</w:t>
      </w:r>
      <w:r w:rsidRPr="00C10A63">
        <w:rPr>
          <w:rFonts w:ascii="Palatino Linotype" w:eastAsia="Palatino Linotype" w:hAnsi="Palatino Linotype" w:cs="Palatino Linotype"/>
          <w:color w:val="auto"/>
          <w:sz w:val="20"/>
          <w:szCs w:val="20"/>
        </w:rPr>
        <w:t xml:space="preserve"> of articles taken from two databases, </w:t>
      </w:r>
      <w:proofErr w:type="spellStart"/>
      <w:r w:rsidRPr="00C10A63">
        <w:rPr>
          <w:rFonts w:ascii="Palatino Linotype" w:eastAsia="Palatino Linotype" w:hAnsi="Palatino Linotype" w:cs="Palatino Linotype"/>
          <w:color w:val="auto"/>
          <w:sz w:val="20"/>
          <w:szCs w:val="20"/>
        </w:rPr>
        <w:t>WoS</w:t>
      </w:r>
      <w:proofErr w:type="spellEnd"/>
      <w:r w:rsidRPr="00C10A63">
        <w:rPr>
          <w:rFonts w:ascii="Palatino Linotype" w:eastAsia="Palatino Linotype" w:hAnsi="Palatino Linotype" w:cs="Palatino Linotype"/>
          <w:color w:val="auto"/>
          <w:sz w:val="20"/>
          <w:szCs w:val="20"/>
        </w:rPr>
        <w:t xml:space="preserve"> and Scopus. The research questions </w:t>
      </w:r>
      <w:r w:rsidR="00571FB8" w:rsidRPr="00C10A63">
        <w:rPr>
          <w:rFonts w:ascii="Palatino Linotype" w:eastAsia="Palatino Linotype" w:hAnsi="Palatino Linotype" w:cs="Palatino Linotype"/>
          <w:color w:val="auto"/>
          <w:sz w:val="20"/>
          <w:szCs w:val="20"/>
        </w:rPr>
        <w:t xml:space="preserve">posed in </w:t>
      </w:r>
      <w:r w:rsidRPr="00C10A63">
        <w:rPr>
          <w:rFonts w:ascii="Palatino Linotype" w:eastAsia="Palatino Linotype" w:hAnsi="Palatino Linotype" w:cs="Palatino Linotype"/>
          <w:color w:val="auto"/>
          <w:sz w:val="20"/>
          <w:szCs w:val="20"/>
        </w:rPr>
        <w:t xml:space="preserve">this review do not replicate the research questions of previous studies, as the latter </w:t>
      </w:r>
      <w:r w:rsidR="00571FB8" w:rsidRPr="00C10A63">
        <w:rPr>
          <w:rFonts w:ascii="Palatino Linotype" w:eastAsia="Palatino Linotype" w:hAnsi="Palatino Linotype" w:cs="Palatino Linotype"/>
          <w:color w:val="auto"/>
          <w:sz w:val="20"/>
          <w:szCs w:val="20"/>
        </w:rPr>
        <w:t xml:space="preserve">were </w:t>
      </w:r>
      <w:r w:rsidRPr="00C10A63">
        <w:rPr>
          <w:rFonts w:ascii="Palatino Linotype" w:eastAsia="Palatino Linotype" w:hAnsi="Palatino Linotype" w:cs="Palatino Linotype"/>
          <w:color w:val="auto"/>
          <w:sz w:val="20"/>
          <w:szCs w:val="20"/>
        </w:rPr>
        <w:t>mainly focused on separate building life cycle stages</w:t>
      </w:r>
      <w:r w:rsidR="00220121" w:rsidRPr="00C10A63">
        <w:rPr>
          <w:rFonts w:ascii="Palatino Linotype" w:eastAsia="Palatino Linotype" w:hAnsi="Palatino Linotype" w:cs="Palatino Linotype"/>
          <w:color w:val="auto"/>
          <w:sz w:val="20"/>
          <w:szCs w:val="20"/>
        </w:rPr>
        <w:t xml:space="preserve"> </w:t>
      </w:r>
      <w:r w:rsidR="00220121"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review","type":"article-journal","volume":"39"},"uris":["http://www.mendeley.com/documents/?uuid=ea110b57-3358-4bd7-9d04-2a4865988532"]},{"id":"ITEM-2","itemData":{"DOI":"10.1016/j.jobe.2019.100755","ISSN":"23527102","abstract":"Although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Engineering","id":"ITEM-2","issue":"January","issued":{"date-parts":[["2019"]]},"page":"100755","publisher":"Elsevier Ltd","title":"Building information modeling for facilities management: A literature review and future research directions","type":"article-journal","volume":"24"},"uris":["http://www.mendeley.com/documents/?uuid=9916dc3b-971a-4a75-9b0c-7c1441c8032d"]},{"id":"ITEM-3","itemData":{"DOI":"10.1016/j.autcon.2018.04.006","ISSN":"09265805","abstract":"Research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Construction","id":"ITEM-3","issue":"March","issued":{"date-parts":[["2018"]]},"page":"312-326","publisher":"Elsevier","title":"Digitisation in facilities management: A literature review and future research directions","type":"article-journal","volume":"92"},"uris":["http://www.mendeley.com/documents/?uuid=5b8c82d8-1641-4dc9-8bfd-79887c292c0d"]}],"mendeley":{"formattedCitation":"[16,17,30]","plainTextFormattedCitation":"[16,17,30]","previouslyFormattedCitation":"[16,17,30]"},"properties":{"noteIndex":0},"schema":"https://github.com/citation-style-language/schema/raw/master/csl-citation.json"}</w:instrText>
      </w:r>
      <w:r w:rsidR="00220121"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[16,17,30]</w:t>
      </w:r>
      <w:r w:rsidR="00220121"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 different domains of energy analysis</w:t>
      </w:r>
      <w:r w:rsidR="00220121" w:rsidRPr="00C10A63">
        <w:rPr>
          <w:rFonts w:ascii="Palatino Linotype" w:eastAsia="Palatino Linotype" w:hAnsi="Palatino Linotype" w:cs="Palatino Linotype"/>
          <w:color w:val="auto"/>
          <w:sz w:val="20"/>
          <w:szCs w:val="20"/>
        </w:rPr>
        <w:t xml:space="preserve"> </w:t>
      </w:r>
      <w:r w:rsidR="00220121"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review","type":"article-journal","volume":"39"},"uris":["http://www.mendeley.com/documents/?uuid=ea110b57-3358-4bd7-9d04-2a4865988532"]},{"id":"ITEM-2","itemData":{"DOI":"10.1016/j.jobe.2019.100755","ISSN":"23527102","abstract":"Although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Engineering","id":"ITEM-2","issue":"January","issued":{"date-parts":[["2019"]]},"page":"100755","publisher":"Elsevier Ltd","title":"Building information modeling for facilities management: A literature review and future research directions","type":"article-journal","volume":"24"},"uris":["http://www.mendeley.com/documents/?uuid=9916dc3b-971a-4a75-9b0c-7c1441c8032d"]},{"id":"ITEM-3","itemData":{"DOI":"10.1016/j.autcon.2018.04.006","ISSN":"09265805","abstract":"Research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Construction","id":"ITEM-3","issue":"March","issued":{"date-parts":[["2018"]]},"page":"312-326","publisher":"Elsevier","title":"Digitisation in facilities management: A literature review and future research directions","type":"article-journal","volume":"92"},"uris":["http://www.mendeley.com/documents/?uuid=5b8c82d8-1641-4dc9-8bfd-79887c292c0d"]},{"id":"ITEM-4","itemData":{"DOI":"10.1016/j.rser.2020.110372","ISSN":"18790690","abstract":"Energy consumption of buildings is at the forefront of the total energy consumption list, and its environmental impact is increasing, thus making construction industry as a key player in energy. A systematic and comprehensive life cycle perspective assessment of building energy is crucial for maintaining project sustainability. Building energy analysis from life cycle perspective has been increasingly favoured by scholars. However, the links and contents of many literatures have not been summarized and lacking systematic literature research. This review-based research used a holistic analysis approach as the framework. Bibliometrics method in the first stage was used to select 255 papers published during 2009–2019 related to life cycle energy of buildings (LCE-B). Scientometric analysis in the second stage was adopted for identifying the journal sources, scholars, regions and articles that have been fruitful and influential in LCE-B research, and keywords analysis was proposed to preliminarily explore the research topics in the domain (e.g. analysis of optimisation). Results showed that BIM and multi-objective optimisation have become research hotspots recently. An in-depth qualitative discussion in the last stage was conducted to achieve three main objectives: (1) summarise mainstream research topics (e.g. calculation and parameter determination of embodied energy); (2) discuss existing research gaps (e.g. the spatial heterogeneity of embodied energy); and (3) identify future research directions. This study provides a comprehensive knowledge framework combined with philosophical theories that links current research fields with future research trends, providing researchers with multi-disciplinary guidance to gain insight into the latest research on LCE-B.","author":[{"dropping-particle":"","family":"Li","given":"Clyde Zhengdao","non-dropping-particle":"","parse-names":false,"suffix":""},{"dropping-particle":"","family":"Lai","given":"Xulu","non-dropping-particle":"","parse-names":false,"suffix":""},{"dropping-particle":"","family":"Xiao","given":"Bing","non-dropping-particle":"","parse-names":false,"suffix":""},{"dropping-particle":"","family":"Tam","given":"Vivian W.Y.","non-dropping-particle":"","parse-names":false,"suffix":""},{"dropping-particle":"","family":"Guo","given":"Shan","non-dropping-particle":"","parse-names":false,"suffix":""},{"dropping-particle":"","family":"Zhao","given":"Yiyu","non-dropping-particle":"","parse-names":false,"suffix":""}],"container-title":"Renewable and Sustainable Energy Reviews","id":"ITEM-4","issue":"September","issued":{"date-parts":[["2020"]]},"page":"110372","publisher":"Elsevier Ltd","title":"A holistic review on life cycle energy of buildings: An analysis from 2009 to 2019","type":"article-journal","volume":"134"},"uris":["http://www.mendeley.com/documents/?uuid=0f12eb9d-5f41-4751-9705-d2de565fc755"]},{"id":"ITEM-5","itemData":{"DOI":"10.1016/j.enbuild.2020.110340","ISSN":"03787788","abstract":"Annually, 48% of the global energy is used by buildings in their construction, operation, and maintenance, causing significant damage to the environment due to the resulting greenhouse gas emissions. During their life cycles, buildings use energy in the form of embodied energy (EE) and operating energy (OE). In a conventional building, EE accounts for 10–20% of a building's life cycle energy (LCE), while OE accounts for 80–90%. As a result, the building sector has taken several measures to reduce OE in buildings. These OE reducing measures fail to account for the subsequent increase in EE and might cause an increase in the building's overall LCE. A systematic review of the literature shows limited research that comprehensively evaluates the impact of design measures aimed at OE reduction on EE for different construction assemblies. In this study, we quantify and compare trade-offs on EE demand, caused by OE reduction measures for eight different building wall assemblies across four climatic zones within the United States. The EE and OE demands of the ASHRAE 90.1–2016 benchmark model and its variations were computed using Tally™ and Autodesk® Green Building Studio® (GBS), respectively. The results helped us determine the EE factor (EE spent per unit of OE savings) for different OE reduction measures. Although the calculated EE factors vary across different climatic zones and construction assemblies, these factors show significant EE costs for different OE reduction measures. This knowledge could help inform the design of evolutionary and deep/machine learning-based algorithms to assess and optimize building energy use.","author":[{"dropping-particle":"","family":"Venkatraj","given":"Varusha","non-dropping-particle":"","parse-names":false,"suffix":""},{"dropping-particle":"","family":"Dixit","given":"Manish Kumar","non-dropping-particle":"","parse-names":false,"suffix":""},{"dropping-particle":"","family":"Yan","given":"Wei","non-dropping-particle":"","parse-names":false,"suffix":""},{"dropping-particle":"","family":"Lavy","given":"Sarel","non-dropping-particle":"","parse-names":false,"suffix":""}],"container-title":"Energy and Buildings","id":"ITEM-5","issued":{"date-parts":[["2020"]]},"page":"110340","publisher":"Elsevier B.V.","title":"Evaluating the impact of operating energy reduction measures on embodied energy","type":"article-journal","volume":"226"},"uris":["http://www.mendeley.com/documents/?uuid=de7f431d-1060-40ff-9f2a-6bb9022b81c3"]}],"mendeley":{"formattedCitation":"[16–18,30,53]","plainTextFormattedCitation":"[16–18,30,53]","previouslyFormattedCitation":"[16–18,30,50]"},"properties":{"noteIndex":0},"schema":"https://github.com/citation-style-language/schema/raw/master/csl-citation.json"}</w:instrText>
      </w:r>
      <w:r w:rsidR="00220121"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[16–18,30,53]</w:t>
      </w:r>
      <w:r w:rsidR="00220121"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 xml:space="preserve"> and sustainability</w:t>
      </w:r>
      <w:r w:rsidR="00220121" w:rsidRPr="00C10A63">
        <w:rPr>
          <w:rFonts w:ascii="Palatino Linotype" w:eastAsia="Palatino Linotype" w:hAnsi="Palatino Linotype" w:cs="Palatino Linotype"/>
          <w:color w:val="auto"/>
          <w:sz w:val="20"/>
          <w:szCs w:val="20"/>
        </w:rPr>
        <w:t xml:space="preserve"> </w:t>
      </w:r>
      <w:r w:rsidR="00220121"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{"citationItems":[{"id":"ITEM-1","itemData":{"DOI":"10.3390/app10134444","ISSN":"20763417","abstract":"Building Information Modelling (BIM) is creating new opportunities for the Architecture, Engineering and Construction industry. One of them is the integration of the Building Sustainability Assessment (BSA) during the design process. Currently, an approach for using BIM to foster and optimise the application of BSA methods has not been clearly established yet, creating a knowledge gap on the application of BIM for sustainability assessment purposes. Thus, this paper analyses the current role of BIM to evaluate three BSA methods-LEED, BREEAM and SBTool. The current BIM applicability is assessed by performing a systematic review, where the criteria being assessed and the applied BIM software are identified. A comparison is made to determine which BSA method can currently take more advantage from BIM and to identify the number of assessed criteria from each one. Furthermore, the attractiveness of a BIM-based assessment for SBTool is analysed, facing the actual BIM scenario for LEED and BREEAM. Despite the restrictions, BIM use is increasing for sustainability purposes. Most of the analysed studies and identified software are still focused on the use of LEED for assessing sustainability during the design phase. However, BIM software capabilities can also support the assessment of the other BSA methods so that process replicability can happen. Among the most addressed criteria, the energy and material-related categories are the most eminent. Autodesk Revit is the most-used software. A BIM-based assessment for SBTool will have enough attractiveness. It can assess, at least, the same percentage of criteria as the other schemes, creating new opportunities to enhance building sustainability.","author":[{"dropping-particle":"","family":"Carvalho","given":"José Pedro","non-dropping-particle":"","parse-names":false,"suffix":""},{"dropping-particle":"","family":"Bragança","given":"Luís","non-dropping-particle":"","parse-names":false,"suffix":""},{"dropping-particle":"","family":"Mateus","given":"Ricardo","non-dropping-particle":"","parse-names":false,"suffix":""}],"container-title":"Applied Sciences (Switzerland)","id":"ITEM-1","issue":"13","issued":{"date-parts":[["2020"]]},"title":"A systematic review of the role of BIM in building sustainability assessment methods","type":"article-journal","volume":"10"},"uris":["http://www.mendeley.com/documents/?uuid=90cf6ce1-4d57-4870-b3da-8068d1527f9f"]},{"id":"ITEM-2","itemData":{"DOI":"10.1016/j.jclepro.2020.122264","ISSN":"09596526","abstract":"The construction industry globally is one of the most environmentally damaging of sectors. Additionally, the resources consumed and the operational energy requirements of buildings are ‘locked-in’, potentially for decades. The Intergovernmental Panel on Climate Change has recognised construction as a sector in which significant improvements can, and indeed must, be made. But the industry is often argued to be unique, in its multiplicity of stakeholders, transient organisational structures, avoidance of risk and impact on society. The current Virtual Special Issue (VSI) sought to bring together a collection of papers on progress and potential for improvement in the construction sector, in terms of both sustainability and resilience to the changing climate. A total of 34 papers form the VSI. Insights from social science include the need for more holistic perspectives at multiple levels, from buildings to urban plans, and the centrality of human relationships, through leadership, collaboration and along supply chains. Insights from a technology perspective include BIM applications for green and off-site construction, enhanced estimation of construction waste, and developments in materials. Insights on low-carbon construction include evidence that reducing both costs and emissions in the construction sector is viable. This editorial reviews the VSI papers and makes a number of recommendations including the need to recognize that values and understanding change over time and that leadership and human decision-making are essential factors for transformation. Alongside the progress described on sustainability in multiple areas, the editorial calls for an invigorated research focus on how construction can adapt the built environment to the changing future that is before us all.","author":[{"dropping-particle":"","family":"Murtagh","given":"Niamh","non-dropping-particle":"","parse-names":false,"suffix":""},{"dropping-particle":"","family":"Scott","given":"Lloyd","non-dropping-particle":"","parse-names":false,"suffix":""},{"dropping-particle":"","family":"Fan","given":"Jingli","non-dropping-particle":"","parse-names":false,"suffix":""}],"container-title":"Journal of Cleaner Production","id":"ITEM-2","issued":{"date-parts":[["2020"]]},"page":"122264","publisher":"Elsevier Ltd","title":"Sustainable and resilient construction: Current status and future challenges","type":"article-journal","volume":"268"},"uris":["http://www.mendeley.com/documents/?uuid=4f73953c-7c32-452b-ad97-b189aec83d45"]},{"id":"ITEM-3","itemData":{"DOI":"10.1016/j.enbuild.2020.110340","ISSN":"03787788","abstract":"Annually, 48% of the global energy is used by buildings in their construction, operation, and maintenance, causing significant damage to the environment due to the resulting greenhouse gas emissions. During their life cycles, buildings use energy in the form of embodied energy (EE) and operating energy (OE). In a conventional building, EE accounts for 10–20% of a building's life cycle energy (LCE), while OE accounts for 80–90%. As a result, the building sector has taken several measures to reduce OE in buildings. These OE reducing measures fail to account for the subsequent increase in EE and might cause an increase in the building's overall LCE. A systematic review of the literature shows limited research that comprehensively evaluates the impact of design measures aimed at OE reduction on EE for different construction assemblies. In this study, we quantify and compare trade-offs on EE demand, caused by OE reduction measures for eight different building wall assemblies across four climatic zones within the United States. The EE and OE demands of the ASHRAE 90.1–2016 benchmark model and its variations were computed using Tally™ and Autodesk® Green Building Studio® (GBS), respectively. The results helped us determine the EE factor (EE spent per unit of OE savings) for different OE reduction measures. Although the calculated EE factors vary across different climatic zones and construction assemblies, these factors show significant EE costs for different OE reduction measures. This knowledge could help inform the design of evolutionary and deep/machine learning-based algorithms to assess and optimize building energy use.","author":[{"dropping-particle":"","family":"Venkatraj","given":"Varusha","non-dropping-particle":"","parse-names":false,"suffix":""},{"dropping-particle":"","family":"Dixit","given":"Manish Kumar","non-dropping-particle":"","parse-names":false,"suffix":""},{"dropping-particle":"","family":"Yan","given":"Wei","non-dropping-particle":"","parse-names":false,"suffix":""},{"dropping-particle":"","family":"Lavy","given":"Sarel","non-dropping-particle":"","parse-names":false,"suffix":""}],"container-title":"Energy and Buildings","id":"ITEM-3","issued":{"date-parts":[["2020"]]},"page":"110340","publisher":"Elsevier B.V.","title":"Evaluating the impact of operating energy reduction measures on embodied energy","type":"article-journal","volume":"226"},"uris":["http://www.mendeley.com/documents/?uuid=de7f431d-1060-40ff-9f2a-6bb9022b81c3"]},{"id":"ITEM-4","itemData":{"DOI":"10.1016/j.jclepro.2019.03.114","ISSN":"09596526","abstract":"The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Production","id":"ITEM-4","issued":{"date-parts":[["2019"]]},"page":"397-412","publisher":"Elsevier Ltd","title":"A systematic literature review of interoperability in the green Building Information Modeling lifecycle","type":"article-journal","volume":"223"},"uris":["http://www.mendeley.com/documents/?uuid=1de5c4a7-af3a-40c0-8b77-a35812861d29"]},{"id":"ITEM-5","itemData":{"DOI":"10.1016/j.jclepro.2019.119213","ISSN":"09596526","abstract":"The need for sustainable built environment is pressing; an urgency that spans environmental, economic and social values of sustainability. Since late 1980s, the Lean philosophy has been adopted in the construction sector, with a focus on efficiency, predominantly as a function of economic competence. More recently, however, the Lean principles and practices have been revisited and increasingly used to create and preserve social and environmental values as well. The result was a growing, but dispersed, body of knowledge on sustainability and Lean construction, and hence, equivocal about how Lean contributes to sustainability. By means of a Systematic Literature Review (SLR) based on 118 journal articles from 1998 to 2017, this article aims to provide a comprehensive understanding of “how Lean helps achieve and maintain sustainability in construction sector”. The findings are structured into a holistic framework, which underlines a multidimensional approach toward sustainability, i.e., focus on stakeholders, across various construction phases, while simultaneously being heedful of concerns regarding people, planet, and profit. It became clear that the current body of knowledge is mainly skewed toward economic values, which calls for more research in the social and environmental aspects of construction. This study assembles a palette of existing best practices, based on which scholars’ and practitioners’ can balance their efforts across three dimensions of sustainability. Moreover, it identifies several under-researched areas of Lean sustainable construction that have the potential to be expanded in by future researchers.","author":[{"dropping-particle":"","family":"Solaimani","given":"Sam","non-dropping-particle":"","parse-names":false,"suffix":""},{"dropping-particle":"","family":"Sedighi","given":"Mohamad","non-dropping-particle":"","parse-names":false,"suffix":""}],"container-title":"Journal of Cleaner Production","id":"ITEM-5","issued":{"date-parts":[["2020"]]},"page":"119213","publisher":"Elsevier Ltd","title":"Toward a holistic view on lean sustainable construction: A literature review","type":"article-journal","volume":"248"},"uris":["http://www.mendeley.com/documents/?uuid=565601f8-f21b-4647-855d-73272f3a8910"]}],"mendeley":{"formattedCitation":"[18,21,51,55,56]","plainTextFormattedCitation":"[18,21,51,55,56]","previouslyFormattedCitation":"[18,21,48,52,53]"},"properties":{"noteIndex":0},"schema":"https://github.com/citation-style-language/schema/raw/master/csl-citation.json"}</w:instrText>
      </w:r>
      <w:r w:rsidR="00220121"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[18,21,51,55,56]</w:t>
      </w:r>
      <w:r w:rsidR="00220121"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 Most of the previous reviews</w:t>
      </w:r>
      <w:r w:rsidR="00220121" w:rsidRPr="00C10A63">
        <w:rPr>
          <w:rFonts w:ascii="Palatino Linotype" w:eastAsia="Palatino Linotype" w:hAnsi="Palatino Linotype" w:cs="Palatino Linotype"/>
          <w:color w:val="auto"/>
          <w:sz w:val="20"/>
          <w:szCs w:val="20"/>
        </w:rPr>
        <w:t xml:space="preserve"> </w:t>
      </w:r>
      <w:r w:rsidR="00220121"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review","type":"article-journal","volume":"39"},"uris":["http://www.mendeley.com/documents/?uuid=ea110b57-3358-4bd7-9d04-2a4865988532"]},{"id":"ITEM-2","itemData":{"DOI":"10.1016/j.autcon.2018.04.006","ISSN":"09265805","abstract":"Research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Construction","id":"ITEM-2","issue":"March","issued":{"date-parts":[["2018"]]},"page":"312-326","publisher":"Elsevier","title":"Digitisation in facilities management: A literature review and future research directions","type":"article-journal","volume":"92"},"uris":["http://www.mendeley.com/documents/?uuid=5b8c82d8-1641-4dc9-8bfd-79887c292c0d"]},{"id":"ITEM-3","itemData":{"DOI":"10.3390/app10134444","ISSN":"20763417","abstract":"Building Information Modelling (BIM) is creating new opportunities for the Architecture, Engineering and Construction industry. One of them is the integration of the Building Sustainability Assessment (BSA) during the design process. Currently, an approach for using BIM to foster and optimise the application of BSA methods has not been clearly established yet, creating a knowledge gap on the application of BIM for sustainability assessment purposes. Thus, this paper analyses the current role of BIM to evaluate three BSA methods-LEED, BREEAM and SBTool. The current BIM applicability is assessed by performing a systematic review, where the criteria being assessed and the applied BIM software are identified. A comparison is made to determine which BSA method can currently take more advantage from BIM and to identify the number of assessed criteria from each one. Furthermore, the attractiveness of a BIM-based assessment for SBTool is analysed, facing the actual BIM scenario for LEED and BREEAM. Despite the restrictions, BIM use is increasing for sustainability purposes. Most of the analysed studies and identified software are still focused on the use of LEED for assessing sustainability during the design phase. However, BIM software capabilities can also support the assessment of the other BSA methods so that process replicability can happen. Among the most addressed criteria, the energy and material-related categories are the most eminent. Autodesk Revit is the most-used software. A BIM-based assessment for SBTool will have enough attractiveness. It can assess, at least, the same percentage of criteria as the other schemes, creating new opportunities to enhance building sustainability.","author":[{"dropping-particle":"","family":"Carvalho","given":"José Pedro","non-dropping-particle":"","parse-names":false,"suffix":""},{"dropping-particle":"","family":"Bragança","given":"Luís","non-dropping-particle":"","parse-names":false,"suffix":""},{"dropping-particle":"","family":"Mateus","given":"Ricardo","non-dropping-particle":"","parse-names":false,"suffix":""}],"container-title":"Applied Sciences (Switzerland)","id":"ITEM-3","issue":"13","issued":{"date-parts":[["2020"]]},"title":"A systematic review of the role of BIM in building sustainability assessment methods","type":"article-journal","volume":"10"},"uris":["http://www.mendeley.com/documents/?uuid=90cf6ce1-4d57-4870-b3da-8068d1527f9f"]},{"id":"ITEM-4","itemData":{"DOI":"10.1016/j.jclepro.2020.122264","ISSN":"09596526","abstract":"The construction industry globally is one of the most environmentally damaging of sectors. Additionally, the resources consumed and the operational energy requirements of buildings are ‘locked-in’, potentially for decades. The Intergovernmental Panel on Climate Change has recognised construction as a sector in which significant improvements can, and indeed must, be made. But the industry is often argued to be unique, in its multiplicity of stakeholders, transient organisational structures, avoidance of risk and impact on society. The current Virtual Special Issue (VSI) sought to bring together a collection of papers on progress and potential for improvement in the construction sector, in terms of both sustainability and resilience to the changing climate. A total of 34 papers form the VSI. Insights from social science include the need for more holistic perspectives at multiple levels, from buildings to urban plans, and the centrality of human relationships, through leadership, collaboration and along supply chains. Insights from a technology perspective include BIM applications for green and off-site construction, enhanced estimation of construction waste, and developments in materials. Insights on low-carbon construction include evidence that reducing both costs and emissions in the construction sector is viable. This editorial reviews the VSI papers and makes a number of recommendations including the need to recognize that values and understanding change over time and that leadership and human decision-making are essential factors for transformation. Alongside the progress described on sustainability in multiple areas, the editorial calls for an invigorated research focus on how construction can adapt the built environment to the changing future that is before us all.","author":[{"dropping-particle":"","family":"Murtagh","given":"Niamh","non-dropping-particle":"","parse-names":false,"suffix":""},{"dropping-particle":"","family":"Scott","given":"Lloyd","non-dropping-particle":"","parse-names":false,"suffix":""},{"dropping-particle":"","family":"Fan","given":"Jingli","non-dropping-particle":"","parse-names":false,"suffix":""}],"container-title":"Journal of Cleaner Production","id":"ITEM-4","issued":{"date-parts":[["2020"]]},"page":"122264","publisher":"Elsevier Ltd","title":"Sustainable and resilient construction: Current status and future challenges","type":"article-journal","volume":"268"},"uris":["http://www.mendeley.com/documents/?uuid=4f73953c-7c32-452b-ad97-b189aec83d45"]},{"id":"ITEM-5","itemData":{"DOI":"10.1016/j.enbuild.2020.110340","ISSN":"03787788","abstract":"Annually, 48% of the global energy is used by buildings in their construction, operation, and maintenance, causing significant damage to the environment due to the resulting greenhouse gas emissions. During their life cycles, buildings use energy in the form of embodied energy (EE) and operating energy (OE). In a conventional building, EE accounts for 10–20% of a building's life cycle energy (LCE), while OE accounts for 80–90%. As a result, the building sector has taken several measures to reduce OE in buildings. These OE reducing measures fail to account for the subsequent increase in EE and might cause an increase in the building's overall LCE. A systematic review of the literature shows limited research that comprehensively evaluates the impact of design measures aimed at OE reduction on EE for different construction assemblies. In this study, we quantify and compare trade-offs on EE demand, caused by OE reduction measures for eight different building wall assemblies across four climatic zones within the United States. The EE and OE demands of the ASHRAE 90.1–2016 benchmark model and its variations were computed using Tally™ and Autodesk® Green Building Studio® (GBS), respectively. The results helped us determine the EE factor (EE spent per unit of OE savings) for different OE reduction measures. Although the calculated EE factors vary across different climatic zones and construction assemblies, these factors show significant EE costs for different OE reduction measures. This knowledge could help inform the design of evolutionary and deep/machine learning-based algorithms to assess and optimize building energy use.","author":[{"dropping-particle":"","family":"Venkatraj","given":"Varusha","non-dropping-particle":"","parse-names":false,"suffix":""},{"dropping-particle":"","family":"Dixit","given":"Manish Kumar","non-dropping-particle":"","parse-names":false,"suffix":""},{"dropping-particle":"","family":"Yan","given":"Wei","non-dropping-particle":"","parse-names":false,"suffix":""},{"dropping-particle":"","family":"Lavy","given":"Sarel","non-dropping-particle":"","parse-names":false,"suffix":""}],"container-title":"Energy and Buildings","id":"ITEM-5","issued":{"date-parts":[["2020"]]},"page":"110340","publisher":"Elsevier B.V.","title":"Evaluating the impact of operating energy reduction measures on embodied energy","type":"article-journal","volume":"226"},"uris":["http://www.mendeley.com/documents/?uuid=de7f431d-1060-40ff-9f2a-6bb9022b81c3"]},{"id":"ITEM-6","itemData":{"DOI":"10.1016/j.jclepro.2019.03.114","ISSN":"09596526","abstract":"The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Production","id":"ITEM-6","issued":{"date-parts":[["2019"]]},"page":"397-412","publisher":"Elsevier Ltd","title":"A systematic literature review of interoperability in the green Building Information Modeling lifecycle","type":"article-journal","volume":"223"},"uris":["http://www.mendeley.com/documents/?uuid=1de5c4a7-af3a-40c0-8b77-a35812861d29"]},{"id":"ITEM-7","itemData":{"DOI":"10.1016/j.jclepro.2019.119213","ISSN":"09596526","abstract":"The need for sustainable built environment is pressing; an urgency that spans environmental, economic and social values of sustainability. Since late 1980s, the Lean philosophy has been adopted in the construction sector, with a focus on efficiency, predominantly as a function of economic competence. More recently, however, the Lean principles and practices have been revisited and increasingly used to create and preserve social and environmental values as well. The result was a growing, but dispersed, body of knowledge on sustainability and Lean construction, and hence, equivocal about how Lean contributes to sustainability. By means of a Systematic Literature Review (SLR) based on 118 journal articles from 1998 to 2017, this article aims to provide a comprehensive understanding of “how Lean helps achieve and maintain sustainability in construction sector”. The findings are structured into a holistic framework, which underlines a multidimensional approach toward sustainability, i.e., focus on stakeholders, across various construction phases, while simultaneously being heedful of concerns regarding people, planet, and profit. It became clear that the current body of knowledge is mainly skewed toward economic values, which calls for more research in the social and environmental aspects of construction. This study assembles a palette of existing best practices, based on which scholars’ and practitioners’ can balance their efforts across three dimensions of sustainability. Moreover, it identifies several under-researched areas of Lean sustainable construction that have the potential to be expanded in by future researchers.","author":[{"dropping-particle":"","family":"Solaimani","given":"Sam","non-dropping-particle":"","parse-names":false,"suffix":""},{"dropping-particle":"","family":"Sedighi","given":"Mohamad","non-dropping-particle":"","parse-names":false,"suffix":""}],"container-title":"Journal of Cleaner Production","id":"ITEM-7","issued":{"date-parts":[["2020"]]},"page":"119213","publisher":"Elsevier Ltd","title":"Toward a holistic view on lean sustainable construction: A literature review","type":"article-journal","volume":"248"},"uris":["http://www.mendeley.com/documents/?uuid=565601f8-f21b-4647-855d-73272f3a8910"]}],"mendeley":{"formattedCitation":"[17,18,21,30,51,55,56]","plainTextFormattedCitation":"[17,18,21,30,51,55,56]","previouslyFormattedCitation":"[17,18,21,30,48,52,53]"},"properties":{"noteIndex":0},"schema":"https://github.com/citation-style-language/schema/raw/master/csl-citation.json"}</w:instrText>
      </w:r>
      <w:r w:rsidR="00220121"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[17,18,21,30,51,55,56]</w:t>
      </w:r>
      <w:r w:rsidR="00220121"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 xml:space="preserve"> </w:t>
      </w:r>
      <w:r w:rsidR="009B3DD7" w:rsidRPr="00C10A63">
        <w:rPr>
          <w:rFonts w:ascii="Palatino Linotype" w:eastAsia="Palatino Linotype" w:hAnsi="Palatino Linotype" w:cs="Palatino Linotype"/>
          <w:color w:val="auto"/>
          <w:sz w:val="20"/>
          <w:szCs w:val="20"/>
        </w:rPr>
        <w:t>d</w:t>
      </w:r>
      <w:r w:rsidRPr="00C10A63">
        <w:rPr>
          <w:rFonts w:ascii="Palatino Linotype" w:eastAsia="Palatino Linotype" w:hAnsi="Palatino Linotype" w:cs="Palatino Linotype"/>
          <w:color w:val="auto"/>
          <w:sz w:val="20"/>
          <w:szCs w:val="20"/>
        </w:rPr>
        <w:t xml:space="preserve">id not use </w:t>
      </w:r>
      <w:r w:rsidR="00571FB8" w:rsidRPr="00C10A63">
        <w:rPr>
          <w:rFonts w:ascii="Palatino Linotype" w:eastAsia="Palatino Linotype" w:hAnsi="Palatino Linotype" w:cs="Palatino Linotype"/>
          <w:color w:val="auto"/>
          <w:sz w:val="20"/>
          <w:szCs w:val="20"/>
        </w:rPr>
        <w:t xml:space="preserve">a </w:t>
      </w:r>
      <w:r w:rsidRPr="00C10A63">
        <w:rPr>
          <w:rFonts w:ascii="Palatino Linotype" w:eastAsia="Palatino Linotype" w:hAnsi="Palatino Linotype" w:cs="Palatino Linotype"/>
          <w:color w:val="auto"/>
          <w:sz w:val="20"/>
          <w:szCs w:val="20"/>
        </w:rPr>
        <w:t xml:space="preserve">keyword map. </w:t>
      </w:r>
      <w:r w:rsidR="00571FB8" w:rsidRPr="00C10A63">
        <w:rPr>
          <w:rFonts w:ascii="Palatino Linotype" w:eastAsia="Palatino Linotype" w:hAnsi="Palatino Linotype" w:cs="Palatino Linotype"/>
          <w:color w:val="auto"/>
          <w:sz w:val="20"/>
          <w:szCs w:val="20"/>
        </w:rPr>
        <w:t>On the c</w:t>
      </w:r>
      <w:r w:rsidRPr="00C10A63">
        <w:rPr>
          <w:rFonts w:ascii="Palatino Linotype" w:eastAsia="Palatino Linotype" w:hAnsi="Palatino Linotype" w:cs="Palatino Linotype"/>
          <w:color w:val="auto"/>
          <w:sz w:val="20"/>
          <w:szCs w:val="20"/>
        </w:rPr>
        <w:t>ontrary,</w:t>
      </w:r>
      <w:sdt>
        <w:sdtPr>
          <w:rPr>
            <w:color w:val="auto"/>
          </w:rPr>
          <w:tag w:val="goog_rdk_2"/>
          <w:id w:val="-758454873"/>
        </w:sdtPr>
        <w:sdtContent/>
      </w:sdt>
      <w:r w:rsidRPr="00C10A63">
        <w:rPr>
          <w:rFonts w:ascii="Palatino Linotype" w:eastAsia="Palatino Linotype" w:hAnsi="Palatino Linotype" w:cs="Palatino Linotype"/>
          <w:color w:val="auto"/>
          <w:sz w:val="20"/>
          <w:szCs w:val="20"/>
        </w:rPr>
        <w:t xml:space="preserve"> this review presents results obtained by </w:t>
      </w:r>
      <w:r w:rsidR="004276D8" w:rsidRPr="00C10A63">
        <w:rPr>
          <w:rFonts w:ascii="Palatino Linotype" w:eastAsia="Palatino Linotype" w:hAnsi="Palatino Linotype" w:cs="Palatino Linotype"/>
          <w:color w:val="auto"/>
          <w:sz w:val="20"/>
          <w:szCs w:val="20"/>
        </w:rPr>
        <w:t>analy</w:t>
      </w:r>
      <w:r w:rsidR="00571FB8" w:rsidRPr="00C10A63">
        <w:rPr>
          <w:rFonts w:ascii="Palatino Linotype" w:eastAsia="Palatino Linotype" w:hAnsi="Palatino Linotype" w:cs="Palatino Linotype"/>
          <w:color w:val="auto"/>
          <w:sz w:val="20"/>
          <w:szCs w:val="20"/>
        </w:rPr>
        <w:t>z</w:t>
      </w:r>
      <w:r w:rsidR="004276D8" w:rsidRPr="00C10A63">
        <w:rPr>
          <w:rFonts w:ascii="Palatino Linotype" w:eastAsia="Palatino Linotype" w:hAnsi="Palatino Linotype" w:cs="Palatino Linotype"/>
          <w:color w:val="auto"/>
          <w:sz w:val="20"/>
          <w:szCs w:val="20"/>
        </w:rPr>
        <w:t>ing</w:t>
      </w:r>
      <w:r w:rsidRPr="00C10A63">
        <w:rPr>
          <w:rFonts w:ascii="Palatino Linotype" w:eastAsia="Palatino Linotype" w:hAnsi="Palatino Linotype" w:cs="Palatino Linotype"/>
          <w:color w:val="auto"/>
          <w:sz w:val="20"/>
          <w:szCs w:val="20"/>
        </w:rPr>
        <w:t xml:space="preserve"> a keyword m</w:t>
      </w:r>
      <w:r w:rsidR="00892EAD" w:rsidRPr="00C10A63">
        <w:rPr>
          <w:rFonts w:ascii="Palatino Linotype" w:eastAsia="Palatino Linotype" w:hAnsi="Palatino Linotype" w:cs="Palatino Linotype"/>
          <w:color w:val="auto"/>
          <w:sz w:val="20"/>
          <w:szCs w:val="20"/>
        </w:rPr>
        <w:t xml:space="preserve">ap of BIM and energy analysis. </w:t>
      </w:r>
      <w:r w:rsidRPr="00C10A63">
        <w:rPr>
          <w:rFonts w:ascii="Palatino Linotype" w:eastAsia="Palatino Linotype" w:hAnsi="Palatino Linotype" w:cs="Palatino Linotype"/>
          <w:color w:val="auto"/>
          <w:sz w:val="20"/>
          <w:szCs w:val="20"/>
        </w:rPr>
        <w:t xml:space="preserve">Additionally, </w:t>
      </w:r>
      <w:r w:rsidR="00150DAE" w:rsidRPr="00C10A63">
        <w:rPr>
          <w:rFonts w:ascii="Palatino Linotype" w:eastAsia="Palatino Linotype" w:hAnsi="Palatino Linotype" w:cs="Palatino Linotype"/>
          <w:color w:val="auto"/>
          <w:sz w:val="20"/>
          <w:szCs w:val="20"/>
        </w:rPr>
        <w:t xml:space="preserve">the </w:t>
      </w:r>
      <w:r w:rsidRPr="00C10A63">
        <w:rPr>
          <w:rFonts w:ascii="Palatino Linotype" w:eastAsia="Palatino Linotype" w:hAnsi="Palatino Linotype" w:cs="Palatino Linotype"/>
          <w:color w:val="auto"/>
          <w:sz w:val="20"/>
          <w:szCs w:val="20"/>
        </w:rPr>
        <w:t>present research analy</w:t>
      </w:r>
      <w:r w:rsidR="00571FB8" w:rsidRPr="00C10A63">
        <w:rPr>
          <w:rFonts w:ascii="Palatino Linotype" w:eastAsia="Palatino Linotype" w:hAnsi="Palatino Linotype" w:cs="Palatino Linotype"/>
          <w:color w:val="auto"/>
          <w:sz w:val="20"/>
          <w:szCs w:val="20"/>
        </w:rPr>
        <w:t>z</w:t>
      </w:r>
      <w:r w:rsidRPr="00C10A63">
        <w:rPr>
          <w:rFonts w:ascii="Palatino Linotype" w:eastAsia="Palatino Linotype" w:hAnsi="Palatino Linotype" w:cs="Palatino Linotype"/>
          <w:color w:val="auto"/>
          <w:sz w:val="20"/>
          <w:szCs w:val="20"/>
        </w:rPr>
        <w:t>es the most recent papers</w:t>
      </w:r>
      <w:r w:rsidR="00571FB8"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 published in the period from 2010 to 2020.</w:t>
      </w:r>
    </w:p>
    <w:p w14:paraId="586E291D" w14:textId="3DC2AD67" w:rsidR="004276D8" w:rsidRPr="00C10A63" w:rsidRDefault="004276D8">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color w:val="auto"/>
          <w:sz w:val="20"/>
          <w:szCs w:val="20"/>
        </w:rPr>
        <w:t xml:space="preserve">A review of previous studies </w:t>
      </w:r>
      <w:r w:rsidR="00571FB8" w:rsidRPr="00C10A63">
        <w:rPr>
          <w:rFonts w:ascii="Palatino Linotype" w:eastAsia="Palatino Linotype" w:hAnsi="Palatino Linotype" w:cs="Palatino Linotype"/>
          <w:color w:val="auto"/>
          <w:sz w:val="20"/>
          <w:szCs w:val="20"/>
        </w:rPr>
        <w:t xml:space="preserve">involving </w:t>
      </w:r>
      <w:r w:rsidRPr="00C10A63">
        <w:rPr>
          <w:rFonts w:ascii="Palatino Linotype" w:eastAsia="Palatino Linotype" w:hAnsi="Palatino Linotype" w:cs="Palatino Linotype"/>
          <w:color w:val="auto"/>
          <w:sz w:val="20"/>
          <w:szCs w:val="20"/>
        </w:rPr>
        <w:t xml:space="preserve">BIM-based energy analyses revealed the growing </w:t>
      </w:r>
      <w:r w:rsidRPr="00C10A63">
        <w:rPr>
          <w:rFonts w:ascii="Palatino Linotype" w:eastAsia="Palatino Linotype" w:hAnsi="Palatino Linotype" w:cs="Palatino Linotype"/>
          <w:sz w:val="20"/>
          <w:szCs w:val="20"/>
        </w:rPr>
        <w:t>interest in energy simulation methodologies applied to various</w:t>
      </w:r>
      <w:r w:rsidR="00571FB8" w:rsidRPr="00C10A63">
        <w:rPr>
          <w:rFonts w:ascii="Palatino Linotype" w:eastAsia="Palatino Linotype" w:hAnsi="Palatino Linotype" w:cs="Palatino Linotype"/>
          <w:sz w:val="20"/>
          <w:szCs w:val="20"/>
        </w:rPr>
        <w:t xml:space="preserve"> stages of the</w:t>
      </w:r>
      <w:r w:rsidRPr="00C10A63">
        <w:rPr>
          <w:rFonts w:ascii="Palatino Linotype" w:eastAsia="Palatino Linotype" w:hAnsi="Palatino Linotype" w:cs="Palatino Linotype"/>
          <w:sz w:val="20"/>
          <w:szCs w:val="20"/>
        </w:rPr>
        <w:t xml:space="preserve"> building life cycle, </w:t>
      </w:r>
      <w:r w:rsidR="00571FB8" w:rsidRPr="00C10A63">
        <w:rPr>
          <w:rFonts w:ascii="Palatino Linotype" w:eastAsia="Palatino Linotype" w:hAnsi="Palatino Linotype" w:cs="Palatino Linotype"/>
          <w:sz w:val="20"/>
          <w:szCs w:val="20"/>
        </w:rPr>
        <w:t xml:space="preserve">contributing to </w:t>
      </w:r>
      <w:r w:rsidRPr="00C10A63">
        <w:rPr>
          <w:rFonts w:ascii="Palatino Linotype" w:eastAsia="Palatino Linotype" w:hAnsi="Palatino Linotype" w:cs="Palatino Linotype"/>
          <w:sz w:val="20"/>
          <w:szCs w:val="20"/>
        </w:rPr>
        <w:t xml:space="preserve">discussions on improving data exchange and interoperability. </w:t>
      </w:r>
      <w:r w:rsidR="00571FB8" w:rsidRPr="00C10A63">
        <w:rPr>
          <w:rFonts w:ascii="Palatino Linotype" w:eastAsia="Palatino Linotype" w:hAnsi="Palatino Linotype" w:cs="Palatino Linotype"/>
          <w:sz w:val="20"/>
          <w:szCs w:val="20"/>
        </w:rPr>
        <w:t>A s</w:t>
      </w:r>
      <w:r w:rsidRPr="00C10A63">
        <w:rPr>
          <w:rFonts w:ascii="Palatino Linotype" w:eastAsia="Palatino Linotype" w:hAnsi="Palatino Linotype" w:cs="Palatino Linotype"/>
          <w:sz w:val="20"/>
          <w:szCs w:val="20"/>
        </w:rPr>
        <w:t>ummary of the research questions</w:t>
      </w:r>
      <w:r w:rsidR="00571FB8" w:rsidRPr="00C10A63">
        <w:rPr>
          <w:rFonts w:ascii="Palatino Linotype" w:eastAsia="Palatino Linotype" w:hAnsi="Palatino Linotype" w:cs="Palatino Linotype"/>
          <w:sz w:val="20"/>
          <w:szCs w:val="20"/>
        </w:rPr>
        <w:t xml:space="preserve"> and</w:t>
      </w:r>
      <w:r w:rsidRPr="00C10A63">
        <w:rPr>
          <w:rFonts w:ascii="Palatino Linotype" w:eastAsia="Palatino Linotype" w:hAnsi="Palatino Linotype" w:cs="Palatino Linotype"/>
          <w:sz w:val="20"/>
          <w:szCs w:val="20"/>
        </w:rPr>
        <w:t xml:space="preserve"> issues,</w:t>
      </w:r>
      <w:r w:rsidR="00571FB8" w:rsidRPr="00C10A63">
        <w:rPr>
          <w:rFonts w:ascii="Palatino Linotype" w:eastAsia="Palatino Linotype" w:hAnsi="Palatino Linotype" w:cs="Palatino Linotype"/>
          <w:sz w:val="20"/>
          <w:szCs w:val="20"/>
        </w:rPr>
        <w:t xml:space="preserve"> a</w:t>
      </w:r>
      <w:r w:rsidRPr="00C10A63">
        <w:rPr>
          <w:rFonts w:ascii="Palatino Linotype" w:eastAsia="Palatino Linotype" w:hAnsi="Palatino Linotype" w:cs="Palatino Linotype"/>
          <w:sz w:val="20"/>
          <w:szCs w:val="20"/>
        </w:rPr>
        <w:t xml:space="preserve"> complete list of keywords and</w:t>
      </w:r>
      <w:r w:rsidR="00571FB8" w:rsidRPr="00C10A63">
        <w:rPr>
          <w:rFonts w:ascii="Palatino Linotype" w:eastAsia="Palatino Linotype" w:hAnsi="Palatino Linotype" w:cs="Palatino Linotype"/>
          <w:sz w:val="20"/>
          <w:szCs w:val="20"/>
        </w:rPr>
        <w:t xml:space="preserve"> the</w:t>
      </w:r>
      <w:r w:rsidRPr="00C10A63">
        <w:rPr>
          <w:rFonts w:ascii="Palatino Linotype" w:eastAsia="Palatino Linotype" w:hAnsi="Palatino Linotype" w:cs="Palatino Linotype"/>
          <w:sz w:val="20"/>
          <w:szCs w:val="20"/>
        </w:rPr>
        <w:t xml:space="preserve"> main results of similar reviews </w:t>
      </w:r>
      <w:r w:rsidR="00571FB8" w:rsidRPr="00C10A63">
        <w:rPr>
          <w:rFonts w:ascii="Palatino Linotype" w:eastAsia="Palatino Linotype" w:hAnsi="Palatino Linotype" w:cs="Palatino Linotype"/>
          <w:sz w:val="20"/>
          <w:szCs w:val="20"/>
        </w:rPr>
        <w:t xml:space="preserve">focused </w:t>
      </w:r>
      <w:r w:rsidRPr="00C10A63">
        <w:rPr>
          <w:rFonts w:ascii="Palatino Linotype" w:eastAsia="Palatino Linotype" w:hAnsi="Palatino Linotype" w:cs="Palatino Linotype"/>
          <w:sz w:val="20"/>
          <w:szCs w:val="20"/>
        </w:rPr>
        <w:t xml:space="preserve">on BIM-based energy simulations </w:t>
      </w:r>
      <w:proofErr w:type="gramStart"/>
      <w:r w:rsidRPr="00C10A63">
        <w:rPr>
          <w:rFonts w:ascii="Palatino Linotype" w:eastAsia="Palatino Linotype" w:hAnsi="Palatino Linotype" w:cs="Palatino Linotype"/>
          <w:sz w:val="20"/>
          <w:szCs w:val="20"/>
        </w:rPr>
        <w:t>is presented</w:t>
      </w:r>
      <w:proofErr w:type="gramEnd"/>
      <w:r w:rsidRPr="00C10A63">
        <w:rPr>
          <w:rFonts w:ascii="Palatino Linotype" w:eastAsia="Palatino Linotype" w:hAnsi="Palatino Linotype" w:cs="Palatino Linotype"/>
          <w:sz w:val="20"/>
          <w:szCs w:val="20"/>
        </w:rPr>
        <w:t xml:space="preserve"> in </w:t>
      </w:r>
      <w:r w:rsidRPr="00C10A63">
        <w:rPr>
          <w:rFonts w:ascii="Palatino Linotype" w:eastAsia="Palatino Linotype" w:hAnsi="Palatino Linotype" w:cs="Palatino Linotype"/>
          <w:color w:val="auto"/>
          <w:sz w:val="18"/>
          <w:szCs w:val="18"/>
        </w:rPr>
        <w:t>Appendix</w:t>
      </w:r>
      <w:r w:rsidRPr="00C10A63">
        <w:rPr>
          <w:rFonts w:ascii="Palatino Linotype" w:eastAsia="Palatino Linotype" w:hAnsi="Palatino Linotype" w:cs="Palatino Linotype"/>
          <w:sz w:val="20"/>
          <w:szCs w:val="20"/>
        </w:rPr>
        <w:t xml:space="preserve"> </w:t>
      </w:r>
      <w:r w:rsidR="00C032A5">
        <w:rPr>
          <w:rFonts w:ascii="Palatino Linotype" w:eastAsia="Palatino Linotype" w:hAnsi="Palatino Linotype" w:cs="Palatino Linotype"/>
          <w:sz w:val="20"/>
          <w:szCs w:val="20"/>
        </w:rPr>
        <w:t>A</w:t>
      </w:r>
      <w:del w:id="119" w:author="Rasa Džiugaitė-Tumėnienė" w:date="2021-09-24T11:20:00Z">
        <w:r w:rsidRPr="00C10A63" w:rsidDel="00642306">
          <w:rPr>
            <w:rFonts w:ascii="Palatino Linotype" w:eastAsia="Palatino Linotype" w:hAnsi="Palatino Linotype" w:cs="Palatino Linotype"/>
            <w:sz w:val="20"/>
            <w:szCs w:val="20"/>
          </w:rPr>
          <w:delText xml:space="preserve">. </w:delText>
        </w:r>
      </w:del>
      <w:ins w:id="120" w:author="Rasa Džiugaitė-Tumėnienė" w:date="2021-09-24T11:20:00Z">
        <w:r w:rsidR="00642306">
          <w:rPr>
            <w:rStyle w:val="FootnoteReference"/>
            <w:rFonts w:ascii="Palatino Linotype" w:eastAsia="Palatino Linotype" w:hAnsi="Palatino Linotype" w:cs="Palatino Linotype"/>
            <w:sz w:val="20"/>
            <w:szCs w:val="20"/>
          </w:rPr>
          <w:footnoteReference w:id="1"/>
        </w:r>
        <w:r w:rsidR="00642306">
          <w:rPr>
            <w:rFonts w:ascii="Palatino Linotype" w:eastAsia="Palatino Linotype" w:hAnsi="Palatino Linotype" w:cs="Palatino Linotype"/>
            <w:sz w:val="20"/>
            <w:szCs w:val="20"/>
          </w:rPr>
          <w:t>.</w:t>
        </w:r>
      </w:ins>
    </w:p>
    <w:p w14:paraId="5B3590B8" w14:textId="5B77B14B" w:rsidR="00030BC0" w:rsidRDefault="0020791C">
      <w:pPr>
        <w:pBdr>
          <w:top w:val="nil"/>
          <w:left w:val="nil"/>
          <w:bottom w:val="nil"/>
          <w:right w:val="nil"/>
          <w:between w:val="nil"/>
        </w:pBdr>
        <w:spacing w:before="240" w:after="120" w:line="240" w:lineRule="auto"/>
        <w:ind w:left="425" w:right="425"/>
        <w:jc w:val="center"/>
        <w:rPr>
          <w:rFonts w:ascii="Palatino Linotype" w:eastAsia="Palatino Linotype" w:hAnsi="Palatino Linotype" w:cs="Palatino Linotype"/>
          <w:color w:val="auto"/>
          <w:sz w:val="18"/>
          <w:szCs w:val="18"/>
        </w:rPr>
      </w:pPr>
      <w:r w:rsidRPr="00C10A63">
        <w:rPr>
          <w:rFonts w:ascii="Palatino Linotype" w:eastAsia="Palatino Linotype" w:hAnsi="Palatino Linotype" w:cs="Palatino Linotype"/>
          <w:b/>
          <w:color w:val="auto"/>
          <w:sz w:val="18"/>
          <w:szCs w:val="18"/>
        </w:rPr>
        <w:t>Table 1.</w:t>
      </w:r>
      <w:r w:rsidRPr="00C10A63">
        <w:rPr>
          <w:rFonts w:ascii="Palatino Linotype" w:eastAsia="Palatino Linotype" w:hAnsi="Palatino Linotype" w:cs="Palatino Linotype"/>
          <w:color w:val="auto"/>
          <w:sz w:val="18"/>
          <w:szCs w:val="18"/>
        </w:rPr>
        <w:t xml:space="preserve"> Summary of similar reviews on BIM and </w:t>
      </w:r>
      <w:r w:rsidR="00571FB8" w:rsidRPr="00C10A63">
        <w:rPr>
          <w:rFonts w:ascii="Palatino Linotype" w:eastAsia="Palatino Linotype" w:hAnsi="Palatino Linotype" w:cs="Palatino Linotype"/>
          <w:color w:val="auto"/>
          <w:sz w:val="18"/>
          <w:szCs w:val="18"/>
        </w:rPr>
        <w:t>energy.</w:t>
      </w:r>
    </w:p>
    <w:tbl>
      <w:tblPr>
        <w:tblW w:w="5000" w:type="pct"/>
        <w:tblBorders>
          <w:top w:val="single" w:sz="4" w:space="0" w:color="auto"/>
          <w:bottom w:val="single" w:sz="4" w:space="0" w:color="auto"/>
        </w:tblBorders>
        <w:tblLook w:val="04A0" w:firstRow="1" w:lastRow="0" w:firstColumn="1" w:lastColumn="0" w:noHBand="0" w:noVBand="1"/>
      </w:tblPr>
      <w:tblGrid>
        <w:gridCol w:w="682"/>
        <w:gridCol w:w="1695"/>
        <w:gridCol w:w="1832"/>
        <w:gridCol w:w="754"/>
        <w:gridCol w:w="1302"/>
        <w:gridCol w:w="826"/>
        <w:gridCol w:w="962"/>
        <w:gridCol w:w="791"/>
      </w:tblGrid>
      <w:tr w:rsidR="00A3246F" w:rsidRPr="004276D8" w14:paraId="7959F03D" w14:textId="77777777" w:rsidTr="003D59D1">
        <w:trPr>
          <w:trHeight w:val="20"/>
          <w:tblHeader/>
        </w:trPr>
        <w:tc>
          <w:tcPr>
            <w:tcW w:w="386" w:type="pct"/>
            <w:tcBorders>
              <w:top w:val="single" w:sz="4" w:space="0" w:color="auto"/>
              <w:bottom w:val="single" w:sz="4" w:space="0" w:color="auto"/>
            </w:tcBorders>
          </w:tcPr>
          <w:p w14:paraId="4E7F2345"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Ref.</w:t>
            </w:r>
          </w:p>
        </w:tc>
        <w:tc>
          <w:tcPr>
            <w:tcW w:w="958" w:type="pct"/>
            <w:tcBorders>
              <w:top w:val="single" w:sz="4" w:space="0" w:color="auto"/>
              <w:bottom w:val="single" w:sz="4" w:space="0" w:color="auto"/>
            </w:tcBorders>
          </w:tcPr>
          <w:p w14:paraId="7E78FB15"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Research method</w:t>
            </w:r>
          </w:p>
        </w:tc>
        <w:tc>
          <w:tcPr>
            <w:tcW w:w="1036" w:type="pct"/>
            <w:tcBorders>
              <w:top w:val="single" w:sz="4" w:space="0" w:color="auto"/>
              <w:bottom w:val="single" w:sz="4" w:space="0" w:color="auto"/>
            </w:tcBorders>
          </w:tcPr>
          <w:p w14:paraId="02455FDA"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Research domain</w:t>
            </w:r>
          </w:p>
        </w:tc>
        <w:tc>
          <w:tcPr>
            <w:tcW w:w="426" w:type="pct"/>
            <w:tcBorders>
              <w:top w:val="single" w:sz="4" w:space="0" w:color="auto"/>
              <w:bottom w:val="single" w:sz="4" w:space="0" w:color="auto"/>
            </w:tcBorders>
          </w:tcPr>
          <w:p w14:paraId="3A7ACE31"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RQ</w:t>
            </w:r>
            <w:r w:rsidRPr="004276D8">
              <w:rPr>
                <w:rFonts w:ascii="Palatino Linotype" w:eastAsia="Palatino Linotype" w:hAnsi="Palatino Linotype" w:cs="Palatino Linotype"/>
                <w:color w:val="auto"/>
                <w:sz w:val="20"/>
                <w:szCs w:val="20"/>
                <w:vertAlign w:val="superscript"/>
                <w:lang w:val="en-GB"/>
              </w:rPr>
              <w:t>1</w:t>
            </w:r>
          </w:p>
        </w:tc>
        <w:tc>
          <w:tcPr>
            <w:tcW w:w="736" w:type="pct"/>
            <w:tcBorders>
              <w:top w:val="single" w:sz="4" w:space="0" w:color="auto"/>
              <w:bottom w:val="single" w:sz="4" w:space="0" w:color="auto"/>
            </w:tcBorders>
          </w:tcPr>
          <w:p w14:paraId="1444F6C9"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Data-</w:t>
            </w:r>
          </w:p>
          <w:p w14:paraId="34BC445A"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base</w:t>
            </w:r>
          </w:p>
        </w:tc>
        <w:tc>
          <w:tcPr>
            <w:tcW w:w="467" w:type="pct"/>
            <w:tcBorders>
              <w:top w:val="single" w:sz="4" w:space="0" w:color="auto"/>
              <w:bottom w:val="single" w:sz="4" w:space="0" w:color="auto"/>
            </w:tcBorders>
          </w:tcPr>
          <w:p w14:paraId="3597078A"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b/>
                <w:color w:val="auto"/>
                <w:sz w:val="20"/>
                <w:szCs w:val="20"/>
                <w:lang w:val="en-GB"/>
              </w:rPr>
            </w:pPr>
            <w:proofErr w:type="spellStart"/>
            <w:r w:rsidRPr="004276D8">
              <w:rPr>
                <w:rFonts w:ascii="Palatino Linotype" w:eastAsia="Palatino Linotype" w:hAnsi="Palatino Linotype" w:cs="Palatino Linotype"/>
                <w:b/>
                <w:color w:val="auto"/>
                <w:sz w:val="20"/>
                <w:szCs w:val="20"/>
                <w:lang w:val="en-GB"/>
              </w:rPr>
              <w:t>Kwd</w:t>
            </w:r>
            <w:proofErr w:type="spellEnd"/>
            <w:r w:rsidRPr="004276D8">
              <w:rPr>
                <w:rFonts w:ascii="Palatino Linotype" w:eastAsia="Palatino Linotype" w:hAnsi="Palatino Linotype" w:cs="Palatino Linotype"/>
                <w:b/>
                <w:color w:val="auto"/>
                <w:sz w:val="20"/>
                <w:szCs w:val="20"/>
                <w:lang w:val="en-GB"/>
              </w:rPr>
              <w:t>. map</w:t>
            </w:r>
          </w:p>
        </w:tc>
        <w:tc>
          <w:tcPr>
            <w:tcW w:w="544" w:type="pct"/>
            <w:tcBorders>
              <w:top w:val="single" w:sz="4" w:space="0" w:color="auto"/>
              <w:bottom w:val="single" w:sz="4" w:space="0" w:color="auto"/>
            </w:tcBorders>
          </w:tcPr>
          <w:p w14:paraId="7E09009C"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No. of papers</w:t>
            </w:r>
          </w:p>
        </w:tc>
        <w:tc>
          <w:tcPr>
            <w:tcW w:w="447" w:type="pct"/>
            <w:tcBorders>
              <w:top w:val="single" w:sz="4" w:space="0" w:color="auto"/>
              <w:bottom w:val="single" w:sz="4" w:space="0" w:color="auto"/>
            </w:tcBorders>
          </w:tcPr>
          <w:p w14:paraId="3A696BD0"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Year</w:t>
            </w:r>
          </w:p>
        </w:tc>
      </w:tr>
      <w:tr w:rsidR="00A3246F" w:rsidRPr="004276D8" w14:paraId="0DC1BBE6" w14:textId="77777777" w:rsidTr="003D59D1">
        <w:trPr>
          <w:trHeight w:val="20"/>
        </w:trPr>
        <w:tc>
          <w:tcPr>
            <w:tcW w:w="386" w:type="pct"/>
            <w:tcBorders>
              <w:top w:val="single" w:sz="4" w:space="0" w:color="auto"/>
            </w:tcBorders>
          </w:tcPr>
          <w:p w14:paraId="0A6240A9" w14:textId="44F381CC"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fldChar w:fldCharType="begin" w:fldLock="1"/>
            </w:r>
            <w:r w:rsidR="008D1369">
              <w:rPr>
                <w:rFonts w:ascii="Palatino Linotype" w:eastAsia="Palatino Linotype" w:hAnsi="Palatino Linotype" w:cs="Palatino Linotype"/>
                <w:color w:val="auto"/>
                <w:sz w:val="20"/>
                <w:szCs w:val="20"/>
                <w:lang w:val="en-GB"/>
              </w:rPr>
              <w: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mendeley":{"formattedCitation":"[30]","plainTextFormattedCitation":"[30]","previouslyFormattedCitation":"[30]"},"properties":{"noteIndex":0},"schema":"https://github.com/citation-style-language/schema/raw/master/csl-citation.json"}</w:instrText>
            </w:r>
            <w:r w:rsidRPr="004276D8">
              <w:rPr>
                <w:rFonts w:ascii="Palatino Linotype" w:eastAsia="Palatino Linotype" w:hAnsi="Palatino Linotype" w:cs="Palatino Linotype"/>
                <w:color w:val="auto"/>
                <w:sz w:val="20"/>
                <w:szCs w:val="20"/>
                <w:lang w:val="en-GB"/>
              </w:rPr>
              <w:fldChar w:fldCharType="separate"/>
            </w:r>
            <w:r w:rsidR="008D1369" w:rsidRPr="008D1369">
              <w:rPr>
                <w:rFonts w:ascii="Palatino Linotype" w:eastAsia="Palatino Linotype" w:hAnsi="Palatino Linotype" w:cs="Palatino Linotype"/>
                <w:noProof/>
                <w:color w:val="auto"/>
                <w:sz w:val="20"/>
                <w:szCs w:val="20"/>
                <w:lang w:val="en-GB"/>
              </w:rPr>
              <w:t>[30]</w:t>
            </w:r>
            <w:r w:rsidRPr="004276D8">
              <w:rPr>
                <w:rFonts w:ascii="Palatino Linotype" w:eastAsia="Palatino Linotype" w:hAnsi="Palatino Linotype" w:cs="Palatino Linotype"/>
                <w:color w:val="auto"/>
                <w:sz w:val="20"/>
                <w:szCs w:val="20"/>
                <w:lang w:val="en-GB"/>
              </w:rPr>
              <w:fldChar w:fldCharType="end"/>
            </w:r>
          </w:p>
        </w:tc>
        <w:tc>
          <w:tcPr>
            <w:tcW w:w="958" w:type="pct"/>
            <w:tcBorders>
              <w:top w:val="single" w:sz="4" w:space="0" w:color="auto"/>
            </w:tcBorders>
          </w:tcPr>
          <w:p w14:paraId="76574777"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Literature review and content analysis</w:t>
            </w:r>
          </w:p>
        </w:tc>
        <w:tc>
          <w:tcPr>
            <w:tcW w:w="1036" w:type="pct"/>
            <w:tcBorders>
              <w:top w:val="single" w:sz="4" w:space="0" w:color="auto"/>
            </w:tcBorders>
          </w:tcPr>
          <w:p w14:paraId="0D5DA9A7"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Energy management in BIM-O&amp;M</w:t>
            </w:r>
          </w:p>
        </w:tc>
        <w:tc>
          <w:tcPr>
            <w:tcW w:w="426" w:type="pct"/>
            <w:tcBorders>
              <w:top w:val="single" w:sz="4" w:space="0" w:color="auto"/>
            </w:tcBorders>
          </w:tcPr>
          <w:p w14:paraId="5D42243D"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Yes</w:t>
            </w:r>
          </w:p>
        </w:tc>
        <w:tc>
          <w:tcPr>
            <w:tcW w:w="736" w:type="pct"/>
            <w:tcBorders>
              <w:top w:val="single" w:sz="4" w:space="0" w:color="auto"/>
            </w:tcBorders>
          </w:tcPr>
          <w:p w14:paraId="4D751752"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proofErr w:type="spellStart"/>
            <w:r w:rsidRPr="004276D8">
              <w:rPr>
                <w:rFonts w:ascii="Palatino Linotype" w:eastAsia="Palatino Linotype" w:hAnsi="Palatino Linotype" w:cs="Palatino Linotype"/>
                <w:color w:val="auto"/>
                <w:sz w:val="20"/>
                <w:szCs w:val="20"/>
                <w:lang w:val="en-GB"/>
              </w:rPr>
              <w:t>WoS</w:t>
            </w:r>
            <w:proofErr w:type="spellEnd"/>
          </w:p>
        </w:tc>
        <w:tc>
          <w:tcPr>
            <w:tcW w:w="467" w:type="pct"/>
            <w:tcBorders>
              <w:top w:val="single" w:sz="4" w:space="0" w:color="auto"/>
            </w:tcBorders>
          </w:tcPr>
          <w:p w14:paraId="200C727E"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No</w:t>
            </w:r>
          </w:p>
        </w:tc>
        <w:tc>
          <w:tcPr>
            <w:tcW w:w="544" w:type="pct"/>
            <w:tcBorders>
              <w:top w:val="single" w:sz="4" w:space="0" w:color="auto"/>
            </w:tcBorders>
          </w:tcPr>
          <w:p w14:paraId="18910D1D"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291</w:t>
            </w:r>
          </w:p>
        </w:tc>
        <w:tc>
          <w:tcPr>
            <w:tcW w:w="447" w:type="pct"/>
            <w:tcBorders>
              <w:top w:val="single" w:sz="4" w:space="0" w:color="auto"/>
            </w:tcBorders>
          </w:tcPr>
          <w:p w14:paraId="0FB0D400"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2007 - 2018</w:t>
            </w:r>
          </w:p>
        </w:tc>
      </w:tr>
      <w:tr w:rsidR="00A3246F" w:rsidRPr="004276D8" w14:paraId="5957CB7F" w14:textId="77777777" w:rsidTr="003D59D1">
        <w:trPr>
          <w:trHeight w:val="20"/>
        </w:trPr>
        <w:tc>
          <w:tcPr>
            <w:tcW w:w="386" w:type="pct"/>
          </w:tcPr>
          <w:p w14:paraId="5C522D5C" w14:textId="33EAA339"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fldChar w:fldCharType="begin" w:fldLock="1"/>
            </w:r>
            <w:r w:rsidR="008D1369">
              <w:rPr>
                <w:rFonts w:ascii="Palatino Linotype" w:eastAsia="Palatino Linotype" w:hAnsi="Palatino Linotype" w:cs="Palatino Linotype"/>
                <w:color w:val="auto"/>
                <w:sz w:val="20"/>
                <w:szCs w:val="20"/>
                <w:lang w:val="en-GB"/>
              </w:rPr>
              <w:instrText>ADDIN CSL_CITATION {"citationItems":[{"id":"ITEM-1","itemData":{"DOI":"10.1016/j.jobe.2019.100755","ISSN":"23527102","abstract":"Although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Engineering","id":"ITEM-1","issue":"January","issued":{"date-parts":[["2019"]]},"page":"100755","publisher":"Elsevier Ltd","title":"Building information modeling for facilities management: A literature review and future research directions","type":"article-journal","volume":"24"},"uris":["http://www.mendeley.com/documents/?uuid=9916dc3b-971a-4a75-9b0c-7c1441c8032d"]}],"mendeley":{"formattedCitation":"[16]","plainTextFormattedCitation":"[16]","previouslyFormattedCitation":"[16]"},"properties":{"noteIndex":0},"schema":"https://github.com/citation-style-language/schema/raw/master/csl-citation.json"}</w:instrText>
            </w:r>
            <w:r w:rsidRPr="004276D8">
              <w:rPr>
                <w:rFonts w:ascii="Palatino Linotype" w:eastAsia="Palatino Linotype" w:hAnsi="Palatino Linotype" w:cs="Palatino Linotype"/>
                <w:color w:val="auto"/>
                <w:sz w:val="20"/>
                <w:szCs w:val="20"/>
                <w:lang w:val="en-GB"/>
              </w:rPr>
              <w:fldChar w:fldCharType="separate"/>
            </w:r>
            <w:r w:rsidR="008D1369" w:rsidRPr="008D1369">
              <w:rPr>
                <w:rFonts w:ascii="Palatino Linotype" w:eastAsia="Palatino Linotype" w:hAnsi="Palatino Linotype" w:cs="Palatino Linotype"/>
                <w:noProof/>
                <w:color w:val="auto"/>
                <w:sz w:val="20"/>
                <w:szCs w:val="20"/>
                <w:lang w:val="en-GB"/>
              </w:rPr>
              <w:t>[16]</w:t>
            </w:r>
            <w:r w:rsidRPr="004276D8">
              <w:rPr>
                <w:rFonts w:ascii="Palatino Linotype" w:eastAsia="Palatino Linotype" w:hAnsi="Palatino Linotype" w:cs="Palatino Linotype"/>
                <w:color w:val="auto"/>
                <w:sz w:val="20"/>
                <w:szCs w:val="20"/>
                <w:lang w:val="en-GB"/>
              </w:rPr>
              <w:fldChar w:fldCharType="end"/>
            </w:r>
          </w:p>
        </w:tc>
        <w:tc>
          <w:tcPr>
            <w:tcW w:w="958" w:type="pct"/>
          </w:tcPr>
          <w:p w14:paraId="57A31536"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Bibliometric analysis</w:t>
            </w:r>
          </w:p>
        </w:tc>
        <w:tc>
          <w:tcPr>
            <w:tcW w:w="1036" w:type="pct"/>
          </w:tcPr>
          <w:p w14:paraId="26719CF3"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Data exchange and interoperability of BIM and FM systems</w:t>
            </w:r>
          </w:p>
        </w:tc>
        <w:tc>
          <w:tcPr>
            <w:tcW w:w="426" w:type="pct"/>
          </w:tcPr>
          <w:p w14:paraId="6F9ED211"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Partly</w:t>
            </w:r>
          </w:p>
        </w:tc>
        <w:tc>
          <w:tcPr>
            <w:tcW w:w="736" w:type="pct"/>
          </w:tcPr>
          <w:p w14:paraId="3AEDD46E"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Scopus</w:t>
            </w:r>
          </w:p>
        </w:tc>
        <w:tc>
          <w:tcPr>
            <w:tcW w:w="467" w:type="pct"/>
          </w:tcPr>
          <w:p w14:paraId="50FB5C59"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Yes</w:t>
            </w:r>
          </w:p>
        </w:tc>
        <w:tc>
          <w:tcPr>
            <w:tcW w:w="544" w:type="pct"/>
          </w:tcPr>
          <w:p w14:paraId="56129ABF"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502</w:t>
            </w:r>
          </w:p>
        </w:tc>
        <w:tc>
          <w:tcPr>
            <w:tcW w:w="447" w:type="pct"/>
          </w:tcPr>
          <w:p w14:paraId="22C7781E"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2008 - 2018</w:t>
            </w:r>
          </w:p>
        </w:tc>
      </w:tr>
      <w:tr w:rsidR="00A3246F" w:rsidRPr="004276D8" w14:paraId="622620AE" w14:textId="77777777" w:rsidTr="003D59D1">
        <w:trPr>
          <w:trHeight w:val="20"/>
        </w:trPr>
        <w:tc>
          <w:tcPr>
            <w:tcW w:w="386" w:type="pct"/>
          </w:tcPr>
          <w:p w14:paraId="1826B49C" w14:textId="168D2395"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fldChar w:fldCharType="begin" w:fldLock="1"/>
            </w:r>
            <w:r w:rsidR="008D1369">
              <w:rPr>
                <w:rFonts w:ascii="Palatino Linotype" w:eastAsia="Palatino Linotype" w:hAnsi="Palatino Linotype" w:cs="Palatino Linotype"/>
                <w:color w:val="auto"/>
                <w:sz w:val="20"/>
                <w:szCs w:val="20"/>
                <w:lang w:val="en-GB"/>
              </w:rPr>
              <w:instrText>ADDIN CSL_CITATION {"citationItems":[{"id":"ITEM-1","itemData":{"DOI":"10.1016/j.autcon.2018.04.006","ISSN":"09265805","abstract":"Research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Construction","id":"ITEM-1","issue":"March","issued":{"date-parts":[["2018"]]},"page":"312-326","publisher":"Elsevier","title":"Digitisation in facilities management: A literature review and future research directions","type":"article-journal","volume":"92"},"uris":["http://www.mendeley.com/documents/?uuid=5b8c82d8-1641-4dc9-8bfd-79887c292c0d"]}],"mendeley":{"formattedCitation":"[17]","plainTextFormattedCitation":"[17]","previouslyFormattedCitation":"[17]"},"properties":{"noteIndex":0},"schema":"https://github.com/citation-style-language/schema/raw/master/csl-citation.json"}</w:instrText>
            </w:r>
            <w:r w:rsidRPr="004276D8">
              <w:rPr>
                <w:rFonts w:ascii="Palatino Linotype" w:eastAsia="Palatino Linotype" w:hAnsi="Palatino Linotype" w:cs="Palatino Linotype"/>
                <w:color w:val="auto"/>
                <w:sz w:val="20"/>
                <w:szCs w:val="20"/>
                <w:lang w:val="en-GB"/>
              </w:rPr>
              <w:fldChar w:fldCharType="separate"/>
            </w:r>
            <w:r w:rsidR="008D1369" w:rsidRPr="008D1369">
              <w:rPr>
                <w:rFonts w:ascii="Palatino Linotype" w:eastAsia="Palatino Linotype" w:hAnsi="Palatino Linotype" w:cs="Palatino Linotype"/>
                <w:noProof/>
                <w:color w:val="auto"/>
                <w:sz w:val="20"/>
                <w:szCs w:val="20"/>
                <w:lang w:val="en-GB"/>
              </w:rPr>
              <w:t>[17]</w:t>
            </w:r>
            <w:r w:rsidRPr="004276D8">
              <w:rPr>
                <w:rFonts w:ascii="Palatino Linotype" w:eastAsia="Palatino Linotype" w:hAnsi="Palatino Linotype" w:cs="Palatino Linotype"/>
                <w:color w:val="auto"/>
                <w:sz w:val="20"/>
                <w:szCs w:val="20"/>
                <w:lang w:val="en-GB"/>
              </w:rPr>
              <w:fldChar w:fldCharType="end"/>
            </w:r>
          </w:p>
        </w:tc>
        <w:tc>
          <w:tcPr>
            <w:tcW w:w="958" w:type="pct"/>
          </w:tcPr>
          <w:p w14:paraId="1FEB869C"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Literature review</w:t>
            </w:r>
          </w:p>
        </w:tc>
        <w:tc>
          <w:tcPr>
            <w:tcW w:w="1036" w:type="pct"/>
          </w:tcPr>
          <w:p w14:paraId="2997E285"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DT in FM</w:t>
            </w:r>
          </w:p>
        </w:tc>
        <w:tc>
          <w:tcPr>
            <w:tcW w:w="426" w:type="pct"/>
          </w:tcPr>
          <w:p w14:paraId="42D9C59C"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Partly</w:t>
            </w:r>
          </w:p>
        </w:tc>
        <w:tc>
          <w:tcPr>
            <w:tcW w:w="736" w:type="pct"/>
          </w:tcPr>
          <w:p w14:paraId="377EBB7A"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Scopus, Google Scholar</w:t>
            </w:r>
          </w:p>
        </w:tc>
        <w:tc>
          <w:tcPr>
            <w:tcW w:w="467" w:type="pct"/>
          </w:tcPr>
          <w:p w14:paraId="13EB0DF1"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No</w:t>
            </w:r>
          </w:p>
        </w:tc>
        <w:tc>
          <w:tcPr>
            <w:tcW w:w="544" w:type="pct"/>
          </w:tcPr>
          <w:p w14:paraId="3B828921"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120</w:t>
            </w:r>
          </w:p>
        </w:tc>
        <w:tc>
          <w:tcPr>
            <w:tcW w:w="447" w:type="pct"/>
          </w:tcPr>
          <w:p w14:paraId="19D381C5"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2004 - 2017</w:t>
            </w:r>
          </w:p>
        </w:tc>
      </w:tr>
      <w:tr w:rsidR="00A3246F" w:rsidRPr="004276D8" w14:paraId="0486CBB7" w14:textId="77777777" w:rsidTr="003D59D1">
        <w:trPr>
          <w:trHeight w:val="20"/>
        </w:trPr>
        <w:tc>
          <w:tcPr>
            <w:tcW w:w="386" w:type="pct"/>
          </w:tcPr>
          <w:p w14:paraId="6BC0A34D" w14:textId="564C7E45"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fldChar w:fldCharType="begin" w:fldLock="1"/>
            </w:r>
            <w:r w:rsidR="008D1369">
              <w:rPr>
                <w:rFonts w:ascii="Palatino Linotype" w:eastAsia="Palatino Linotype" w:hAnsi="Palatino Linotype" w:cs="Palatino Linotype"/>
                <w:color w:val="auto"/>
                <w:sz w:val="20"/>
                <w:szCs w:val="20"/>
                <w:lang w:val="en-GB"/>
              </w:rPr>
              <w:instrText>ADDIN CSL_CITATION {"citationItems":[{"id":"ITEM-1","itemData":{"DOI":"10.1016/j.jobe.2018.12.021","ISSN":"23527102","abstract":"This paper presents an up to date overview of the principal research topics and research trends within the Building Information Model (BIM) research domain. It also offers a detailed review of the integration of BIM and Building Energy Performance Simulation (BEPS). The different strategies to improve interoperability are reviewed together with the various applications of such an integration (BIM with BEPS) in the literature. Firstly, a scientometric analysis which allows identifying research patterns and emerging trends in a specific research domain is performed to categorise the large number of articles constituting BIM literature into several clusters, each representing a particular topic. The main research topic in each cluster, together with the chronological progress and evolution of each cluster are summarized through a literature review of the selected highly cited articles. Secondly, an analysis of the different aspects relevant to the integration of BIM with BEPS is performed to highlight the evolution of the interoperability between BIM and energy simulation tools. Subsequently, a review of the different applications of such integration (BIM with BEPS) is performed to identify potential knowledge gaps. This study highlights six main BIM research topics focusing on BIM adoption and benefits, BIM-aided management, progress monitoring and as-built modelling, interoperability, life cycle analysis and energy simulation. It also emphasises the lack of well-established strategies to ensure the interoperability between BIM and energy simulation tools. Furthermore, this study reports on the poor integration of BIM and BEPS for building system and control modelling as well as its limited application during the operational phase.","author":[{"dropping-particle":"","family":"Andriamamonjy","given":"Ando","non-dropping-particle":"","parse-names":false,"suffix":""},{"dropping-particle":"","family":"Saelens","given":"Dirk","non-dropping-particle":"","parse-names":false,"suffix":""},{"dropping-particle":"","family":"Klein","given":"Ralf","non-dropping-particle":"","parse-names":false,"suffix":""}],"container-title":"Journal of Building Engineering","id":"ITEM-1","issue":"December 2018","issued":{"date-parts":[["2019"]]},"page":"513-527","publisher":"Elsevier Ltd","title":"A combined scientometric and conventional literature review to grasp the entire BIM knowledge and its integration with energy simulation","type":"article-journal","volume":"22"},"uris":["http://www.mendeley.com/documents/?uuid=625d26b7-ab34-4526-9ebd-4cc0ed37c28d"]}],"mendeley":{"formattedCitation":"[33]","plainTextFormattedCitation":"[33]","previouslyFormattedCitation":"[33]"},"properties":{"noteIndex":0},"schema":"https://github.com/citation-style-language/schema/raw/master/csl-citation.json"}</w:instrText>
            </w:r>
            <w:r w:rsidRPr="004276D8">
              <w:rPr>
                <w:rFonts w:ascii="Palatino Linotype" w:eastAsia="Palatino Linotype" w:hAnsi="Palatino Linotype" w:cs="Palatino Linotype"/>
                <w:color w:val="auto"/>
                <w:sz w:val="20"/>
                <w:szCs w:val="20"/>
                <w:lang w:val="en-GB"/>
              </w:rPr>
              <w:fldChar w:fldCharType="separate"/>
            </w:r>
            <w:r w:rsidR="008D1369" w:rsidRPr="008D1369">
              <w:rPr>
                <w:rFonts w:ascii="Palatino Linotype" w:eastAsia="Palatino Linotype" w:hAnsi="Palatino Linotype" w:cs="Palatino Linotype"/>
                <w:noProof/>
                <w:color w:val="auto"/>
                <w:sz w:val="20"/>
                <w:szCs w:val="20"/>
                <w:lang w:val="en-GB"/>
              </w:rPr>
              <w:t>[33]</w:t>
            </w:r>
            <w:r w:rsidRPr="004276D8">
              <w:rPr>
                <w:rFonts w:ascii="Palatino Linotype" w:eastAsia="Palatino Linotype" w:hAnsi="Palatino Linotype" w:cs="Palatino Linotype"/>
                <w:color w:val="auto"/>
                <w:sz w:val="20"/>
                <w:szCs w:val="20"/>
                <w:lang w:val="en-GB"/>
              </w:rPr>
              <w:fldChar w:fldCharType="end"/>
            </w:r>
          </w:p>
        </w:tc>
        <w:tc>
          <w:tcPr>
            <w:tcW w:w="958" w:type="pct"/>
          </w:tcPr>
          <w:p w14:paraId="5845B6FC"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proofErr w:type="spellStart"/>
            <w:r w:rsidRPr="004276D8">
              <w:rPr>
                <w:rFonts w:ascii="Palatino Linotype" w:eastAsia="Palatino Linotype" w:hAnsi="Palatino Linotype" w:cs="Palatino Linotype"/>
                <w:color w:val="auto"/>
                <w:sz w:val="20"/>
                <w:szCs w:val="20"/>
                <w:lang w:val="en-GB"/>
              </w:rPr>
              <w:t>Scientometric</w:t>
            </w:r>
            <w:proofErr w:type="spellEnd"/>
            <w:r w:rsidRPr="004276D8">
              <w:rPr>
                <w:rFonts w:ascii="Palatino Linotype" w:eastAsia="Palatino Linotype" w:hAnsi="Palatino Linotype" w:cs="Palatino Linotype"/>
                <w:color w:val="auto"/>
                <w:sz w:val="20"/>
                <w:szCs w:val="20"/>
                <w:lang w:val="en-GB"/>
              </w:rPr>
              <w:t xml:space="preserve"> analysis</w:t>
            </w:r>
          </w:p>
        </w:tc>
        <w:tc>
          <w:tcPr>
            <w:tcW w:w="1036" w:type="pct"/>
          </w:tcPr>
          <w:p w14:paraId="0589BEB0"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BIM with BEPS</w:t>
            </w:r>
          </w:p>
        </w:tc>
        <w:tc>
          <w:tcPr>
            <w:tcW w:w="426" w:type="pct"/>
          </w:tcPr>
          <w:p w14:paraId="106510F3"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Partly</w:t>
            </w:r>
          </w:p>
        </w:tc>
        <w:tc>
          <w:tcPr>
            <w:tcW w:w="736" w:type="pct"/>
          </w:tcPr>
          <w:p w14:paraId="1047F7CC"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proofErr w:type="spellStart"/>
            <w:r w:rsidRPr="004276D8">
              <w:rPr>
                <w:rFonts w:ascii="Palatino Linotype" w:eastAsia="Palatino Linotype" w:hAnsi="Palatino Linotype" w:cs="Palatino Linotype"/>
                <w:color w:val="auto"/>
                <w:sz w:val="20"/>
                <w:szCs w:val="20"/>
                <w:lang w:val="en-GB"/>
              </w:rPr>
              <w:t>WoS</w:t>
            </w:r>
            <w:proofErr w:type="spellEnd"/>
          </w:p>
        </w:tc>
        <w:tc>
          <w:tcPr>
            <w:tcW w:w="467" w:type="pct"/>
          </w:tcPr>
          <w:p w14:paraId="33FA0575"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Yes</w:t>
            </w:r>
          </w:p>
        </w:tc>
        <w:tc>
          <w:tcPr>
            <w:tcW w:w="544" w:type="pct"/>
          </w:tcPr>
          <w:p w14:paraId="19B023C3"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2662</w:t>
            </w:r>
          </w:p>
        </w:tc>
        <w:tc>
          <w:tcPr>
            <w:tcW w:w="447" w:type="pct"/>
          </w:tcPr>
          <w:p w14:paraId="1558A38B"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2016 - 2018</w:t>
            </w:r>
          </w:p>
        </w:tc>
      </w:tr>
      <w:tr w:rsidR="00A3246F" w:rsidRPr="004276D8" w14:paraId="2D239243" w14:textId="77777777" w:rsidTr="003D59D1">
        <w:trPr>
          <w:trHeight w:val="20"/>
        </w:trPr>
        <w:tc>
          <w:tcPr>
            <w:tcW w:w="386" w:type="pct"/>
          </w:tcPr>
          <w:p w14:paraId="4241D225" w14:textId="44902246"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fldChar w:fldCharType="begin" w:fldLock="1"/>
            </w:r>
            <w:r w:rsidR="008D1369">
              <w:rPr>
                <w:rFonts w:ascii="Palatino Linotype" w:eastAsia="Palatino Linotype" w:hAnsi="Palatino Linotype" w:cs="Palatino Linotype"/>
                <w:color w:val="auto"/>
                <w:sz w:val="20"/>
                <w:szCs w:val="20"/>
                <w:lang w:val="en-GB"/>
              </w:rPr>
              <w:instrText>ADDIN CSL_CITATION {"citationItems":[{"id":"ITEM-1","itemData":{"DOI":"10.1016/j.autcon.2020.103086","ISSN":"09265805","abstract":"Building information modelling (BIM) applications are being increasingly introduced throughout the construction industry and within academia, a large amount of BIM applications has been recommended within literature. However, coverage of the theory of BIM diffusion (which combines contextual and technical issues of the applications) remains scant and underdeveloped. Compatibility is one of the key contextual factors of Diffusion of Innovation theory that involves predicting BIM adopters' behaviours and identifying what components require extra effort for successful BIM implementation. However, this important theoretical concept has not been developed in pertinent BIM literature nor used correctly to extend existing knowledge because compatibility variables are not understood in a construction context. This seriously impedes the correct usage of BIM in construction. This study systematically and critically reviews BIM compatibility (BIM-COM) literature to distinguish compatibility issues at the organisational level and the concept of interoperability at the technical level. A sample of 57 out of the 131 articles constituted secondary data and each paper represented the unit of analysis. Bibliographic analysis techniques were used to identify co-authoring network and contents' concentration in the created bibliography. Content analysis and text mining approaches were employed using a thematic clustering analysis for grouping authors and themes within articles. The findings illustrate that the concept of compatibility is surprisingly poorly understood and often overlooked in the literature. The paper argues that interoperability issues prevail as the key practical barrier to BIM implementation. The paper identifies a large knowledge gap in terms of improving compatibility measures, which should be employed by innovators to assess their BIM applications before they offer it to construction companies. The findings presented will help to extend BIM applications and speed up the adoption rate among stakeholders with different needs and using different file formats.","author":[{"dropping-particle":"","family":"Shirowzhan","given":"Sara","non-dropping-particle":"","parse-names":false,"suffix":""},{"dropping-particle":"","family":"Sepasgozar","given":"Samad M.E.","non-dropping-particle":"","parse-names":false,"suffix":""},{"dropping-particle":"","family":"Edwards","given":"David J.","non-dropping-particle":"","parse-names":false,"suffix":""},{"dropping-particle":"","family":"Li","given":"Heng","non-dropping-particle":"","parse-names":false,"suffix":""},{"dropping-particle":"","family":"Wang","given":"Chen","non-dropping-particle":"","parse-names":false,"suffix":""}],"container-title":"Automation in Construction","id":"ITEM-1","issue":"July 2019","issued":{"date-parts":[["2020"]]},"page":"103086","publisher":"Elsevier","title":"BIM compatibility and its differentiation with interoperability challenges as an innovation factor","type":"article-journal","volume":"112"},"uris":["http://www.mendeley.com/documents/?uuid=6e11b3f2-f048-4818-944f-cbfa4abf70f8"]}],"mendeley":{"formattedCitation":"[29]","plainTextFormattedCitation":"[29]","previouslyFormattedCitation":"[29]"},"properties":{"noteIndex":0},"schema":"https://github.com/citation-style-language/schema/raw/master/csl-citation.json"}</w:instrText>
            </w:r>
            <w:r w:rsidRPr="004276D8">
              <w:rPr>
                <w:rFonts w:ascii="Palatino Linotype" w:eastAsia="Palatino Linotype" w:hAnsi="Palatino Linotype" w:cs="Palatino Linotype"/>
                <w:color w:val="auto"/>
                <w:sz w:val="20"/>
                <w:szCs w:val="20"/>
                <w:lang w:val="en-GB"/>
              </w:rPr>
              <w:fldChar w:fldCharType="separate"/>
            </w:r>
            <w:r w:rsidR="008D1369" w:rsidRPr="008D1369">
              <w:rPr>
                <w:rFonts w:ascii="Palatino Linotype" w:eastAsia="Palatino Linotype" w:hAnsi="Palatino Linotype" w:cs="Palatino Linotype"/>
                <w:noProof/>
                <w:color w:val="auto"/>
                <w:sz w:val="20"/>
                <w:szCs w:val="20"/>
                <w:lang w:val="en-GB"/>
              </w:rPr>
              <w:t>[29]</w:t>
            </w:r>
            <w:r w:rsidRPr="004276D8">
              <w:rPr>
                <w:rFonts w:ascii="Palatino Linotype" w:eastAsia="Palatino Linotype" w:hAnsi="Palatino Linotype" w:cs="Palatino Linotype"/>
                <w:color w:val="auto"/>
                <w:sz w:val="20"/>
                <w:szCs w:val="20"/>
                <w:lang w:val="en-GB"/>
              </w:rPr>
              <w:fldChar w:fldCharType="end"/>
            </w:r>
          </w:p>
        </w:tc>
        <w:tc>
          <w:tcPr>
            <w:tcW w:w="958" w:type="pct"/>
          </w:tcPr>
          <w:p w14:paraId="7227A4CA"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Systematic search</w:t>
            </w:r>
          </w:p>
        </w:tc>
        <w:tc>
          <w:tcPr>
            <w:tcW w:w="1036" w:type="pct"/>
          </w:tcPr>
          <w:p w14:paraId="75E9C0EE"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xml:space="preserve">BIM </w:t>
            </w:r>
            <w:proofErr w:type="spellStart"/>
            <w:r w:rsidRPr="004276D8">
              <w:rPr>
                <w:rFonts w:ascii="Palatino Linotype" w:eastAsia="Palatino Linotype" w:hAnsi="Palatino Linotype" w:cs="Palatino Linotype"/>
                <w:color w:val="auto"/>
                <w:sz w:val="20"/>
                <w:szCs w:val="20"/>
                <w:lang w:val="en-GB"/>
              </w:rPr>
              <w:t>compatibili</w:t>
            </w:r>
            <w:proofErr w:type="spellEnd"/>
            <w:r w:rsidRPr="004276D8">
              <w:rPr>
                <w:rFonts w:ascii="Palatino Linotype" w:eastAsia="Palatino Linotype" w:hAnsi="Palatino Linotype" w:cs="Palatino Linotype"/>
                <w:color w:val="auto"/>
                <w:sz w:val="20"/>
                <w:szCs w:val="20"/>
                <w:lang w:val="en-GB"/>
              </w:rPr>
              <w:t>-ty</w:t>
            </w:r>
          </w:p>
        </w:tc>
        <w:tc>
          <w:tcPr>
            <w:tcW w:w="426" w:type="pct"/>
          </w:tcPr>
          <w:p w14:paraId="239B6BDD"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No</w:t>
            </w:r>
          </w:p>
        </w:tc>
        <w:tc>
          <w:tcPr>
            <w:tcW w:w="736" w:type="pct"/>
          </w:tcPr>
          <w:p w14:paraId="1C85CB70"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Scopus</w:t>
            </w:r>
          </w:p>
        </w:tc>
        <w:tc>
          <w:tcPr>
            <w:tcW w:w="467" w:type="pct"/>
          </w:tcPr>
          <w:p w14:paraId="53DA4C79"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Yes</w:t>
            </w:r>
          </w:p>
        </w:tc>
        <w:tc>
          <w:tcPr>
            <w:tcW w:w="544" w:type="pct"/>
          </w:tcPr>
          <w:p w14:paraId="78B48E0D"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57</w:t>
            </w:r>
          </w:p>
        </w:tc>
        <w:tc>
          <w:tcPr>
            <w:tcW w:w="447" w:type="pct"/>
          </w:tcPr>
          <w:p w14:paraId="41BA8F98"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2012 - 2018</w:t>
            </w:r>
          </w:p>
        </w:tc>
      </w:tr>
      <w:tr w:rsidR="00A3246F" w:rsidRPr="004276D8" w14:paraId="1DDE07BE" w14:textId="77777777" w:rsidTr="003D59D1">
        <w:trPr>
          <w:trHeight w:val="20"/>
        </w:trPr>
        <w:tc>
          <w:tcPr>
            <w:tcW w:w="386" w:type="pct"/>
          </w:tcPr>
          <w:p w14:paraId="48AED83A" w14:textId="6FA9706E"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fldChar w:fldCharType="begin" w:fldLock="1"/>
            </w:r>
            <w:r w:rsidR="00C86927">
              <w:rPr>
                <w:rFonts w:ascii="Palatino Linotype" w:eastAsia="Palatino Linotype" w:hAnsi="Palatino Linotype" w:cs="Palatino Linotype"/>
                <w:color w:val="auto"/>
                <w:sz w:val="20"/>
                <w:szCs w:val="20"/>
                <w:lang w:val="en-GB"/>
              </w:rPr>
              <w:instrText>ADDIN CSL_CITATION {"citationItems":[{"id":"ITEM-1","itemData":{"DOI":"10.1108/ECAM-09-2019-0511","ISSN":"09699988","abstract":"Purpose: The purpose of this paper is to summarize the current applications of BIM, the integration of related technologies and the tendencies and challenges systematically. Design/methodology/approach: Using quantitative and qualitative bibliometric statistical methods, the current mode of interaction between BIM and other related technologies is summarized. Findings: This paper identified 24 different BIM applications in the life cycle. From two perspectives, the implementation status of BIM applications and integrated technologies are respectively studied. The future industry development framework is drawn comprehensively. We summarized the challenges of BIM applications from the perspectives of management, technology and promotion, and confirmed that most of the challenges come from the two driving factors of promotion and management. Research limitations/implications: The technical challenges reviewed in this paper are from the collected literature we have extracted, which is only a part of the practical challenges and not comprehensive enough. Practical implications: We summarized the current mode of interactive use of BIM and sorted out the challenges faced by BIM applications to provide reference for the risks and challenges faced by the future industry. Originality/value: There is little literature to integrate BIM applications and to establish BIM related challenges and risk frameworks. In this paper, we provide a review of the current implementation level of BIM and the risks and challenges of stakeholders through three aspects of management, technology and promotion.","author":[{"dropping-particle":"","family":"Meng","given":"Qingfeng","non-dropping-particle":"","parse-names":false,"suffix":""},{"dropping-particle":"","family":"Zhang","given":"Yifan","non-dropping-particle":"","parse-names":false,"suffix":""},{"dropping-particle":"","family":"Li","given":"Zhen","non-dropping-particle":"","parse-names":false,"suffix":""},{"dropping-particle":"","family":"Shi","given":"Weixiang","non-dropping-particle":"","parse-names":false,"suffix":""},{"dropping-particle":"","family":"Wang","given":"Jun","non-dropping-particle":"","parse-names":false,"suffix":""},{"dropping-particle":"","family":"Sun","given":"Yanhui","non-dropping-particle":"","parse-names":false,"suffix":""},{"dropping-particle":"","family":"Xu","given":"Li","non-dropping-particle":"","parse-names":false,"suffix":""},{"dropping-particle":"","family":"Wang","given":"Xiangyu","non-dropping-particle":"","parse-names":false,"suffix":""}],"container-title":"Engineering, Construction and Architectural Management","id":"ITEM-1","issue":"8","issued":{"date-parts":[["2020"]]},"page":"1647-1677","title":"A review of integrated applications of BIM and related technologies in whole building life cycle","type":"article-journal","volume":"27"},"uris":["http://www.mendeley.com/documents/?uuid=38348ea8-39e2-4869-8406-d9ed537b4a25"]}],"mendeley":{"formattedCitation":"[54]","plainTextFormattedCitation":"[54]","previouslyFormattedCitation":"[51]"},"properties":{"noteIndex":0},"schema":"https://github.com/citation-style-language/schema/raw/master/csl-citation.json"}</w:instrText>
            </w:r>
            <w:r w:rsidRPr="004276D8">
              <w:rPr>
                <w:rFonts w:ascii="Palatino Linotype" w:eastAsia="Palatino Linotype" w:hAnsi="Palatino Linotype" w:cs="Palatino Linotype"/>
                <w:color w:val="auto"/>
                <w:sz w:val="20"/>
                <w:szCs w:val="20"/>
                <w:lang w:val="en-GB"/>
              </w:rPr>
              <w:fldChar w:fldCharType="separate"/>
            </w:r>
            <w:r w:rsidR="00C86927" w:rsidRPr="00C86927">
              <w:rPr>
                <w:rFonts w:ascii="Palatino Linotype" w:eastAsia="Palatino Linotype" w:hAnsi="Palatino Linotype" w:cs="Palatino Linotype"/>
                <w:noProof/>
                <w:color w:val="auto"/>
                <w:sz w:val="20"/>
                <w:szCs w:val="20"/>
                <w:lang w:val="en-GB"/>
              </w:rPr>
              <w:t>[54]</w:t>
            </w:r>
            <w:r w:rsidRPr="004276D8">
              <w:rPr>
                <w:rFonts w:ascii="Palatino Linotype" w:eastAsia="Palatino Linotype" w:hAnsi="Palatino Linotype" w:cs="Palatino Linotype"/>
                <w:color w:val="auto"/>
                <w:sz w:val="20"/>
                <w:szCs w:val="20"/>
                <w:lang w:val="en-GB"/>
              </w:rPr>
              <w:fldChar w:fldCharType="end"/>
            </w:r>
          </w:p>
        </w:tc>
        <w:tc>
          <w:tcPr>
            <w:tcW w:w="958" w:type="pct"/>
          </w:tcPr>
          <w:p w14:paraId="76A9F246"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proofErr w:type="spellStart"/>
            <w:r w:rsidRPr="004276D8">
              <w:rPr>
                <w:rFonts w:ascii="Palatino Linotype" w:eastAsia="Palatino Linotype" w:hAnsi="Palatino Linotype" w:cs="Palatino Linotype"/>
                <w:color w:val="auto"/>
                <w:sz w:val="20"/>
                <w:szCs w:val="20"/>
                <w:lang w:val="en-GB"/>
              </w:rPr>
              <w:t>Bibliometrics</w:t>
            </w:r>
            <w:proofErr w:type="spellEnd"/>
            <w:r w:rsidRPr="004276D8">
              <w:rPr>
                <w:rFonts w:ascii="Palatino Linotype" w:eastAsia="Palatino Linotype" w:hAnsi="Palatino Linotype" w:cs="Palatino Linotype"/>
                <w:color w:val="auto"/>
                <w:sz w:val="20"/>
                <w:szCs w:val="20"/>
                <w:lang w:val="en-GB"/>
              </w:rPr>
              <w:t xml:space="preserve"> statistical</w:t>
            </w:r>
          </w:p>
        </w:tc>
        <w:tc>
          <w:tcPr>
            <w:tcW w:w="1036" w:type="pct"/>
          </w:tcPr>
          <w:p w14:paraId="70C05306"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Building life cycle management</w:t>
            </w:r>
          </w:p>
        </w:tc>
        <w:tc>
          <w:tcPr>
            <w:tcW w:w="426" w:type="pct"/>
          </w:tcPr>
          <w:p w14:paraId="1D3E0717"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Partly</w:t>
            </w:r>
          </w:p>
        </w:tc>
        <w:tc>
          <w:tcPr>
            <w:tcW w:w="736" w:type="pct"/>
          </w:tcPr>
          <w:p w14:paraId="6FA2C536"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proofErr w:type="spellStart"/>
            <w:r w:rsidRPr="004276D8">
              <w:rPr>
                <w:rFonts w:ascii="Palatino Linotype" w:eastAsia="Palatino Linotype" w:hAnsi="Palatino Linotype" w:cs="Palatino Linotype"/>
                <w:color w:val="auto"/>
                <w:sz w:val="20"/>
                <w:szCs w:val="20"/>
                <w:lang w:val="en-GB"/>
              </w:rPr>
              <w:t>WoS</w:t>
            </w:r>
            <w:proofErr w:type="spellEnd"/>
            <w:r w:rsidRPr="004276D8">
              <w:rPr>
                <w:rFonts w:ascii="Palatino Linotype" w:eastAsia="Palatino Linotype" w:hAnsi="Palatino Linotype" w:cs="Palatino Linotype"/>
                <w:color w:val="auto"/>
                <w:sz w:val="20"/>
                <w:szCs w:val="20"/>
                <w:lang w:val="en-GB"/>
              </w:rPr>
              <w:t>, Google Scholar</w:t>
            </w:r>
          </w:p>
        </w:tc>
        <w:tc>
          <w:tcPr>
            <w:tcW w:w="467" w:type="pct"/>
          </w:tcPr>
          <w:p w14:paraId="527489E0"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Yes</w:t>
            </w:r>
          </w:p>
        </w:tc>
        <w:tc>
          <w:tcPr>
            <w:tcW w:w="544" w:type="pct"/>
          </w:tcPr>
          <w:p w14:paraId="5BDA2785"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153</w:t>
            </w:r>
          </w:p>
        </w:tc>
        <w:tc>
          <w:tcPr>
            <w:tcW w:w="447" w:type="pct"/>
          </w:tcPr>
          <w:p w14:paraId="5B2B0EA7"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2020</w:t>
            </w:r>
          </w:p>
        </w:tc>
      </w:tr>
      <w:tr w:rsidR="00A3246F" w:rsidRPr="004276D8" w14:paraId="50FCC392" w14:textId="77777777" w:rsidTr="003D59D1">
        <w:trPr>
          <w:trHeight w:val="20"/>
        </w:trPr>
        <w:tc>
          <w:tcPr>
            <w:tcW w:w="386" w:type="pct"/>
          </w:tcPr>
          <w:p w14:paraId="69DBCD27" w14:textId="5DD75DCD"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fldChar w:fldCharType="begin" w:fldLock="1"/>
            </w:r>
            <w:r w:rsidR="00C86927">
              <w:rPr>
                <w:rFonts w:ascii="Palatino Linotype" w:eastAsia="Palatino Linotype" w:hAnsi="Palatino Linotype" w:cs="Palatino Linotype"/>
                <w:color w:val="auto"/>
                <w:sz w:val="20"/>
                <w:szCs w:val="20"/>
                <w:lang w:val="en-GB"/>
              </w:rPr>
              <w:instrText>ADDIN CSL_CITATION {"citationItems":[{"id":"ITEM-1","itemData":{"DOI":"10.3390/app10134444","ISSN":"20763417","abstract":"Building Information Modelling (BIM) is creating new opportunities for the Architecture, Engineering and Construction industry. One of them is the integration of the Building Sustainability Assessment (BSA) during the design process. Currently, an approach for using BIM to foster and optimise the application of BSA methods has not been clearly established yet, creating a knowledge gap on the application of BIM for sustainability assessment purposes. Thus, this paper analyses the current role of BIM to evaluate three BSA methods-LEED, BREEAM and SBTool. The current BIM applicability is assessed by performing a systematic review, where the criteria being assessed and the applied BIM software are identified. A comparison is made to determine which BSA method can currently take more advantage from BIM and to identify the number of assessed criteria from each one. Furthermore, the attractiveness of a BIM-based assessment for SBTool is analysed, facing the actual BIM scenario for LEED and BREEAM. Despite the restrictions, BIM use is increasing for sustainability purposes. Most of the analysed studies and identified software are still focused on the use of LEED for assessing sustainability during the design phase. However, BIM software capabilities can also support the assessment of the other BSA methods so that process replicability can happen. Among the most addressed criteria, the energy and material-related categories are the most eminent. Autodesk Revit is the most-used software. A BIM-based assessment for SBTool will have enough attractiveness. It can assess, at least, the same percentage of criteria as the other schemes, creating new opportunities to enhance building sustainability.","author":[{"dropping-particle":"","family":"Carvalho","given":"José Pedro","non-dropping-particle":"","parse-names":false,"suffix":""},{"dropping-particle":"","family":"Bragança","given":"Luís","non-dropping-particle":"","parse-names":false,"suffix":""},{"dropping-particle":"","family":"Mateus","given":"Ricardo","non-dropping-particle":"","parse-names":false,"suffix":""}],"container-title":"Applied Sciences (Switzerland)","id":"ITEM-1","issue":"13","issued":{"date-parts":[["2020"]]},"title":"A systematic review of the role of BIM in building sustainability assessment methods","type":"article-journal","volume":"10"},"uris":["http://www.mendeley.com/documents/?uuid=90cf6ce1-4d57-4870-b3da-8068d1527f9f"]}],"mendeley":{"formattedCitation":"[55]","plainTextFormattedCitation":"[55]","previouslyFormattedCitation":"[52]"},"properties":{"noteIndex":0},"schema":"https://github.com/citation-style-language/schema/raw/master/csl-citation.json"}</w:instrText>
            </w:r>
            <w:r w:rsidRPr="004276D8">
              <w:rPr>
                <w:rFonts w:ascii="Palatino Linotype" w:eastAsia="Palatino Linotype" w:hAnsi="Palatino Linotype" w:cs="Palatino Linotype"/>
                <w:color w:val="auto"/>
                <w:sz w:val="20"/>
                <w:szCs w:val="20"/>
                <w:lang w:val="en-GB"/>
              </w:rPr>
              <w:fldChar w:fldCharType="separate"/>
            </w:r>
            <w:r w:rsidR="00C86927" w:rsidRPr="00C86927">
              <w:rPr>
                <w:rFonts w:ascii="Palatino Linotype" w:eastAsia="Palatino Linotype" w:hAnsi="Palatino Linotype" w:cs="Palatino Linotype"/>
                <w:noProof/>
                <w:color w:val="auto"/>
                <w:sz w:val="20"/>
                <w:szCs w:val="20"/>
                <w:lang w:val="en-GB"/>
              </w:rPr>
              <w:t>[55]</w:t>
            </w:r>
            <w:r w:rsidRPr="004276D8">
              <w:rPr>
                <w:rFonts w:ascii="Palatino Linotype" w:eastAsia="Palatino Linotype" w:hAnsi="Palatino Linotype" w:cs="Palatino Linotype"/>
                <w:color w:val="auto"/>
                <w:sz w:val="20"/>
                <w:szCs w:val="20"/>
                <w:lang w:val="en-GB"/>
              </w:rPr>
              <w:fldChar w:fldCharType="end"/>
            </w:r>
          </w:p>
        </w:tc>
        <w:tc>
          <w:tcPr>
            <w:tcW w:w="958" w:type="pct"/>
          </w:tcPr>
          <w:p w14:paraId="305A35CC"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Systematic review</w:t>
            </w:r>
          </w:p>
        </w:tc>
        <w:tc>
          <w:tcPr>
            <w:tcW w:w="1036" w:type="pct"/>
          </w:tcPr>
          <w:p w14:paraId="0FCEAAC7"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BIM in LEED, BREEAM,</w:t>
            </w:r>
          </w:p>
          <w:p w14:paraId="067A5BB4"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xml:space="preserve">BIM for </w:t>
            </w:r>
            <w:proofErr w:type="spellStart"/>
            <w:r w:rsidRPr="004276D8">
              <w:rPr>
                <w:rFonts w:ascii="Palatino Linotype" w:eastAsia="Palatino Linotype" w:hAnsi="Palatino Linotype" w:cs="Palatino Linotype"/>
                <w:color w:val="auto"/>
                <w:sz w:val="20"/>
                <w:szCs w:val="20"/>
                <w:lang w:val="en-GB"/>
              </w:rPr>
              <w:t>SBTool</w:t>
            </w:r>
            <w:proofErr w:type="spellEnd"/>
            <w:r w:rsidRPr="004276D8">
              <w:rPr>
                <w:rFonts w:ascii="Palatino Linotype" w:eastAsia="Palatino Linotype" w:hAnsi="Palatino Linotype" w:cs="Palatino Linotype"/>
                <w:color w:val="auto"/>
                <w:sz w:val="20"/>
                <w:szCs w:val="20"/>
                <w:lang w:val="en-GB"/>
              </w:rPr>
              <w:t>, replicability level of applied procedures</w:t>
            </w:r>
          </w:p>
        </w:tc>
        <w:tc>
          <w:tcPr>
            <w:tcW w:w="426" w:type="pct"/>
          </w:tcPr>
          <w:p w14:paraId="1F1CBFD7"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Partly</w:t>
            </w:r>
          </w:p>
        </w:tc>
        <w:tc>
          <w:tcPr>
            <w:tcW w:w="736" w:type="pct"/>
          </w:tcPr>
          <w:p w14:paraId="2CF85E78"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proofErr w:type="spellStart"/>
            <w:r w:rsidRPr="004276D8">
              <w:rPr>
                <w:rFonts w:ascii="Palatino Linotype" w:eastAsia="Palatino Linotype" w:hAnsi="Palatino Linotype" w:cs="Palatino Linotype"/>
                <w:color w:val="auto"/>
                <w:sz w:val="20"/>
                <w:szCs w:val="20"/>
                <w:lang w:val="en-GB"/>
              </w:rPr>
              <w:t>WoS</w:t>
            </w:r>
            <w:proofErr w:type="spellEnd"/>
          </w:p>
        </w:tc>
        <w:tc>
          <w:tcPr>
            <w:tcW w:w="467" w:type="pct"/>
          </w:tcPr>
          <w:p w14:paraId="4F4CE062"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No</w:t>
            </w:r>
          </w:p>
        </w:tc>
        <w:tc>
          <w:tcPr>
            <w:tcW w:w="544" w:type="pct"/>
          </w:tcPr>
          <w:p w14:paraId="5348F1AF"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41</w:t>
            </w:r>
          </w:p>
        </w:tc>
        <w:tc>
          <w:tcPr>
            <w:tcW w:w="447" w:type="pct"/>
          </w:tcPr>
          <w:p w14:paraId="306C9780"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2009 - 2019</w:t>
            </w:r>
          </w:p>
        </w:tc>
      </w:tr>
      <w:tr w:rsidR="00A3246F" w:rsidRPr="004276D8" w14:paraId="282AF6E6" w14:textId="77777777" w:rsidTr="003D59D1">
        <w:trPr>
          <w:trHeight w:val="20"/>
        </w:trPr>
        <w:tc>
          <w:tcPr>
            <w:tcW w:w="386" w:type="pct"/>
          </w:tcPr>
          <w:p w14:paraId="0BE7891D" w14:textId="53FDDA7A"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fldChar w:fldCharType="begin" w:fldLock="1"/>
            </w:r>
            <w:r w:rsidR="00C86927">
              <w:rPr>
                <w:rFonts w:ascii="Palatino Linotype" w:eastAsia="Palatino Linotype" w:hAnsi="Palatino Linotype" w:cs="Palatino Linotype"/>
                <w:color w:val="auto"/>
                <w:sz w:val="20"/>
                <w:szCs w:val="20"/>
                <w:lang w:val="en-GB"/>
              </w:rPr>
              <w:instrText>ADDIN CSL_CITATION {"citationItems":[{"id":"ITEM-1","itemData":{"DOI":"10.1016/j.rser.2020.110372","ISSN":"18790690","abstract":"Energy consumption of buildings is at the forefront of the total energy consumption list, and its environmental impact is increasing, thus making construction industry as a key player in energy. A systematic and comprehensive life cycle perspective assessment of building energy is crucial for maintaining project sustainability. Building energy analysis from life cycle perspective has been increasingly favoured by scholars. However, the links and contents of many literatures have not been summarized and lacking systematic literature research. This review-based research used a holistic analysis approach as the framework. Bibliometrics method in the first stage was used to select 255 papers published during 2009–2019 related to life cycle energy of buildings (LCE-B). Scientometric analysis in the second stage was adopted for identifying the journal sources, scholars, regions and articles that have been fruitful and influential in LCE-B research, and keywords analysis was proposed to preliminarily explore the research topics in the domain (e.g. analysis of optimisation). Results showed that BIM and multi-objective optimisation have become research hotspots recently. An in-depth qualitative discussion in the last stage was conducted to achieve three main objectives: (1) summarise mainstream research topics (e.g. calculation and parameter determination of embodied energy); (2) discuss existing research gaps (e.g. the spatial heterogeneity of embodied energy); and (3) identify future research directions. This study provides a comprehensive knowledge framework combined with philosophical theories that links current research fields with future research trends, providing researchers with multi-disciplinary guidance to gain insight into the latest research on LCE-B.","author":[{"dropping-particle":"","family":"Li","given":"Clyde Zhengdao","non-dropping-particle":"","parse-names":false,"suffix":""},{"dropping-particle":"","family":"Lai","given":"Xulu","non-dropping-particle":"","parse-names":false,"suffix":""},{"dropping-particle":"","family":"Xiao","given":"Bing","non-dropping-particle":"","parse-names":false,"suffix":""},{"dropping-particle":"","family":"Tam","given":"Vivian W.Y.","non-dropping-particle":"","parse-names":false,"suffix":""},{"dropping-particle":"","family":"Guo","given":"Shan","non-dropping-particle":"","parse-names":false,"suffix":""},{"dropping-particle":"","family":"Zhao","given":"Yiyu","non-dropping-particle":"","parse-names":false,"suffix":""}],"container-title":"Renewable and Sustainable Energy Reviews","id":"ITEM-1","issue":"September","issued":{"date-parts":[["2020"]]},"page":"110372","publisher":"Elsevier Ltd","title":"A holistic review on life cycle energy of buildings: An analysis from 2009 to 2019","type":"article-journal","volume":"134"},"uris":["http://www.mendeley.com/documents/?uuid=0f12eb9d-5f41-4751-9705-d2de565fc755"]}],"mendeley":{"formattedCitation":"[53]","plainTextFormattedCitation":"[53]","previouslyFormattedCitation":"[50]"},"properties":{"noteIndex":0},"schema":"https://github.com/citation-style-language/schema/raw/master/csl-citation.json"}</w:instrText>
            </w:r>
            <w:r w:rsidRPr="004276D8">
              <w:rPr>
                <w:rFonts w:ascii="Palatino Linotype" w:eastAsia="Palatino Linotype" w:hAnsi="Palatino Linotype" w:cs="Palatino Linotype"/>
                <w:color w:val="auto"/>
                <w:sz w:val="20"/>
                <w:szCs w:val="20"/>
                <w:lang w:val="en-GB"/>
              </w:rPr>
              <w:fldChar w:fldCharType="separate"/>
            </w:r>
            <w:r w:rsidR="00C86927" w:rsidRPr="00C86927">
              <w:rPr>
                <w:rFonts w:ascii="Palatino Linotype" w:eastAsia="Palatino Linotype" w:hAnsi="Palatino Linotype" w:cs="Palatino Linotype"/>
                <w:noProof/>
                <w:color w:val="auto"/>
                <w:sz w:val="20"/>
                <w:szCs w:val="20"/>
                <w:lang w:val="en-GB"/>
              </w:rPr>
              <w:t>[53]</w:t>
            </w:r>
            <w:r w:rsidRPr="004276D8">
              <w:rPr>
                <w:rFonts w:ascii="Palatino Linotype" w:eastAsia="Palatino Linotype" w:hAnsi="Palatino Linotype" w:cs="Palatino Linotype"/>
                <w:color w:val="auto"/>
                <w:sz w:val="20"/>
                <w:szCs w:val="20"/>
                <w:lang w:val="en-GB"/>
              </w:rPr>
              <w:fldChar w:fldCharType="end"/>
            </w:r>
          </w:p>
        </w:tc>
        <w:tc>
          <w:tcPr>
            <w:tcW w:w="958" w:type="pct"/>
          </w:tcPr>
          <w:p w14:paraId="4C83E58A"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Holistic review and</w:t>
            </w:r>
          </w:p>
          <w:p w14:paraId="7B09CE53"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bibliometric search</w:t>
            </w:r>
          </w:p>
        </w:tc>
        <w:tc>
          <w:tcPr>
            <w:tcW w:w="1036" w:type="pct"/>
          </w:tcPr>
          <w:p w14:paraId="423D3545"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All energy inputs and outputs within the building life cycle</w:t>
            </w:r>
          </w:p>
        </w:tc>
        <w:tc>
          <w:tcPr>
            <w:tcW w:w="426" w:type="pct"/>
          </w:tcPr>
          <w:p w14:paraId="4131804B"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Partly</w:t>
            </w:r>
          </w:p>
        </w:tc>
        <w:tc>
          <w:tcPr>
            <w:tcW w:w="736" w:type="pct"/>
          </w:tcPr>
          <w:p w14:paraId="23138A20"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proofErr w:type="spellStart"/>
            <w:r w:rsidRPr="004276D8">
              <w:rPr>
                <w:rFonts w:ascii="Palatino Linotype" w:eastAsia="Palatino Linotype" w:hAnsi="Palatino Linotype" w:cs="Palatino Linotype"/>
                <w:color w:val="auto"/>
                <w:sz w:val="20"/>
                <w:szCs w:val="20"/>
                <w:lang w:val="en-GB"/>
              </w:rPr>
              <w:t>WoS</w:t>
            </w:r>
            <w:proofErr w:type="spellEnd"/>
          </w:p>
        </w:tc>
        <w:tc>
          <w:tcPr>
            <w:tcW w:w="467" w:type="pct"/>
          </w:tcPr>
          <w:p w14:paraId="3FA6AF0A"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Yes</w:t>
            </w:r>
          </w:p>
        </w:tc>
        <w:tc>
          <w:tcPr>
            <w:tcW w:w="544" w:type="pct"/>
          </w:tcPr>
          <w:p w14:paraId="7895DC0F"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255</w:t>
            </w:r>
          </w:p>
        </w:tc>
        <w:tc>
          <w:tcPr>
            <w:tcW w:w="447" w:type="pct"/>
          </w:tcPr>
          <w:p w14:paraId="28282BF4"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2009 -2019</w:t>
            </w:r>
          </w:p>
        </w:tc>
      </w:tr>
      <w:tr w:rsidR="00A3246F" w:rsidRPr="004276D8" w14:paraId="035DE7D6" w14:textId="77777777" w:rsidTr="003D59D1">
        <w:trPr>
          <w:trHeight w:val="20"/>
        </w:trPr>
        <w:tc>
          <w:tcPr>
            <w:tcW w:w="386" w:type="pct"/>
          </w:tcPr>
          <w:p w14:paraId="134EA56E" w14:textId="7FEBE24C"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fldChar w:fldCharType="begin" w:fldLock="1"/>
            </w:r>
            <w:r w:rsidR="00C86927">
              <w:rPr>
                <w:rFonts w:ascii="Palatino Linotype" w:eastAsia="Palatino Linotype" w:hAnsi="Palatino Linotype" w:cs="Palatino Linotype"/>
                <w:color w:val="auto"/>
                <w:sz w:val="20"/>
                <w:szCs w:val="20"/>
                <w:lang w:val="en-GB"/>
              </w:rPr>
              <w:instrText>ADDIN CSL_CITATION {"citationItems":[{"id":"ITEM-1","itemData":{"DOI":"10.1016/j.jclepro.2020.122264","ISSN":"09596526","abstract":"The construction industry globally is one of the most environmentally damaging of sectors. Additionally, the resources consumed and the operational energy requirements of buildings are ‘locked-in’, potentially for decades. The Intergovernmental Panel on Climate Change has recognised construction as a sector in which significant improvements can, and indeed must, be made. But the industry is often argued to be unique, in its multiplicity of stakeholders, transient organisational structures, avoidance of risk and impact on society. The current Virtual Special Issue (VSI) sought to bring together a collection of papers on progress and potential for improvement in the construction sector, in terms of both sustainability and resilience to the changing climate. A total of 34 papers form the VSI. Insights from social science include the need for more holistic perspectives at multiple levels, from buildings to urban plans, and the centrality of human relationships, through leadership, collaboration and along supply chains. Insights from a technology perspective include BIM applications for green and off-site construction, enhanced estimation of construction waste, and developments in materials. Insights on low-carbon construction include evidence that reducing both costs and emissions in the construction sector is viable. This editorial reviews the VSI papers and makes a number of recommendations including the need to recognize that values and understanding change over time and that leadership and human decision-making are essential factors for transformation. Alongside the progress described on sustainability in multiple areas, the editorial calls for an invigorated research focus on how construction can adapt the built environment to the changing future that is before us all.","author":[{"dropping-particle":"","family":"Murtagh","given":"Niamh","non-dropping-particle":"","parse-names":false,"suffix":""},{"dropping-particle":"","family":"Scott","given":"Lloyd","non-dropping-particle":"","parse-names":false,"suffix":""},{"dropping-particle":"","family":"Fan","given":"Jingli","non-dropping-particle":"","parse-names":false,"suffix":""}],"container-title":"Journal of Cleaner Production","id":"ITEM-1","issued":{"date-parts":[["2020"]]},"page":"122264","publisher":"Elsevier Ltd","title":"Sustainable and resilient construction: Current status and future challenges","type":"article-journal","volume":"268"},"uris":["http://www.mendeley.com/documents/?uuid=4f73953c-7c32-452b-ad97-b189aec83d45"]}],"mendeley":{"formattedCitation":"[51]","plainTextFormattedCitation":"[51]","previouslyFormattedCitation":"[48]"},"properties":{"noteIndex":0},"schema":"https://github.com/citation-style-language/schema/raw/master/csl-citation.json"}</w:instrText>
            </w:r>
            <w:r w:rsidRPr="004276D8">
              <w:rPr>
                <w:rFonts w:ascii="Palatino Linotype" w:eastAsia="Palatino Linotype" w:hAnsi="Palatino Linotype" w:cs="Palatino Linotype"/>
                <w:color w:val="auto"/>
                <w:sz w:val="20"/>
                <w:szCs w:val="20"/>
                <w:lang w:val="en-GB"/>
              </w:rPr>
              <w:fldChar w:fldCharType="separate"/>
            </w:r>
            <w:r w:rsidR="00C86927" w:rsidRPr="00C86927">
              <w:rPr>
                <w:rFonts w:ascii="Palatino Linotype" w:eastAsia="Palatino Linotype" w:hAnsi="Palatino Linotype" w:cs="Palatino Linotype"/>
                <w:noProof/>
                <w:color w:val="auto"/>
                <w:sz w:val="20"/>
                <w:szCs w:val="20"/>
                <w:lang w:val="en-GB"/>
              </w:rPr>
              <w:t>[51]</w:t>
            </w:r>
            <w:r w:rsidRPr="004276D8">
              <w:rPr>
                <w:rFonts w:ascii="Palatino Linotype" w:eastAsia="Palatino Linotype" w:hAnsi="Palatino Linotype" w:cs="Palatino Linotype"/>
                <w:color w:val="auto"/>
                <w:sz w:val="20"/>
                <w:szCs w:val="20"/>
                <w:lang w:val="en-GB"/>
              </w:rPr>
              <w:fldChar w:fldCharType="end"/>
            </w:r>
          </w:p>
        </w:tc>
        <w:tc>
          <w:tcPr>
            <w:tcW w:w="958" w:type="pct"/>
          </w:tcPr>
          <w:p w14:paraId="4B2D3890"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Editorial review</w:t>
            </w:r>
          </w:p>
        </w:tc>
        <w:tc>
          <w:tcPr>
            <w:tcW w:w="1036" w:type="pct"/>
          </w:tcPr>
          <w:p w14:paraId="20DFD0B8"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xml:space="preserve">Progress and potential for </w:t>
            </w:r>
            <w:r w:rsidRPr="004276D8">
              <w:rPr>
                <w:rFonts w:ascii="Palatino Linotype" w:eastAsia="Palatino Linotype" w:hAnsi="Palatino Linotype" w:cs="Palatino Linotype"/>
                <w:color w:val="auto"/>
                <w:sz w:val="20"/>
                <w:szCs w:val="20"/>
                <w:lang w:val="en-GB"/>
              </w:rPr>
              <w:lastRenderedPageBreak/>
              <w:t>improvement in the construction sector</w:t>
            </w:r>
          </w:p>
        </w:tc>
        <w:tc>
          <w:tcPr>
            <w:tcW w:w="426" w:type="pct"/>
          </w:tcPr>
          <w:p w14:paraId="4556E59B"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lastRenderedPageBreak/>
              <w:t>No</w:t>
            </w:r>
          </w:p>
        </w:tc>
        <w:tc>
          <w:tcPr>
            <w:tcW w:w="736" w:type="pct"/>
          </w:tcPr>
          <w:p w14:paraId="31B33F14"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xml:space="preserve">VSI of Journal of </w:t>
            </w:r>
            <w:r w:rsidRPr="004276D8">
              <w:rPr>
                <w:rFonts w:ascii="Palatino Linotype" w:eastAsia="Palatino Linotype" w:hAnsi="Palatino Linotype" w:cs="Palatino Linotype"/>
                <w:color w:val="auto"/>
                <w:sz w:val="20"/>
                <w:szCs w:val="20"/>
                <w:lang w:val="en-GB"/>
              </w:rPr>
              <w:lastRenderedPageBreak/>
              <w:t>Cleaner Production</w:t>
            </w:r>
          </w:p>
        </w:tc>
        <w:tc>
          <w:tcPr>
            <w:tcW w:w="467" w:type="pct"/>
          </w:tcPr>
          <w:p w14:paraId="4487BEF4"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lastRenderedPageBreak/>
              <w:t>No</w:t>
            </w:r>
          </w:p>
        </w:tc>
        <w:tc>
          <w:tcPr>
            <w:tcW w:w="544" w:type="pct"/>
          </w:tcPr>
          <w:p w14:paraId="26B56491"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34</w:t>
            </w:r>
          </w:p>
        </w:tc>
        <w:tc>
          <w:tcPr>
            <w:tcW w:w="447" w:type="pct"/>
          </w:tcPr>
          <w:p w14:paraId="17DFE4EC"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2014 - 2020</w:t>
            </w:r>
          </w:p>
        </w:tc>
      </w:tr>
      <w:tr w:rsidR="00A3246F" w:rsidRPr="004276D8" w14:paraId="7C40160A" w14:textId="77777777" w:rsidTr="003D59D1">
        <w:trPr>
          <w:trHeight w:val="20"/>
        </w:trPr>
        <w:tc>
          <w:tcPr>
            <w:tcW w:w="386" w:type="pct"/>
          </w:tcPr>
          <w:p w14:paraId="67E27B5A" w14:textId="2BCDCA3F"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fldChar w:fldCharType="begin" w:fldLock="1"/>
            </w:r>
            <w:r w:rsidR="008D1369">
              <w:rPr>
                <w:rFonts w:ascii="Palatino Linotype" w:eastAsia="Palatino Linotype" w:hAnsi="Palatino Linotype" w:cs="Palatino Linotype"/>
                <w:color w:val="auto"/>
                <w:sz w:val="20"/>
                <w:szCs w:val="20"/>
                <w:lang w:val="en-GB"/>
              </w:rPr>
              <w:instrText>ADDIN CSL_CITATION {"citationItems":[{"id":"ITEM-1","itemData":{"DOI":"10.1016/j.jclepro.2019.03.114","ISSN":"09596526","abstract":"The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Production","id":"ITEM-1","issued":{"date-parts":[["2019"]]},"page":"397-412","publisher":"Elsevier Ltd","title":"A systematic literature review of interoperability in the green Building Information Modeling lifecycle","type":"article-journal","volume":"223"},"uris":["http://www.mendeley.com/documents/?uuid=1de5c4a7-af3a-40c0-8b77-a35812861d29"]}],"mendeley":{"formattedCitation":"[21]","plainTextFormattedCitation":"[21]","previouslyFormattedCitation":"[21]"},"properties":{"noteIndex":0},"schema":"https://github.com/citation-style-language/schema/raw/master/csl-citation.json"}</w:instrText>
            </w:r>
            <w:r w:rsidRPr="004276D8">
              <w:rPr>
                <w:rFonts w:ascii="Palatino Linotype" w:eastAsia="Palatino Linotype" w:hAnsi="Palatino Linotype" w:cs="Palatino Linotype"/>
                <w:color w:val="auto"/>
                <w:sz w:val="20"/>
                <w:szCs w:val="20"/>
                <w:lang w:val="en-GB"/>
              </w:rPr>
              <w:fldChar w:fldCharType="separate"/>
            </w:r>
            <w:r w:rsidRPr="004276D8">
              <w:rPr>
                <w:rFonts w:ascii="Palatino Linotype" w:eastAsia="Palatino Linotype" w:hAnsi="Palatino Linotype" w:cs="Palatino Linotype"/>
                <w:noProof/>
                <w:color w:val="auto"/>
                <w:sz w:val="20"/>
                <w:szCs w:val="20"/>
                <w:lang w:val="en-GB"/>
              </w:rPr>
              <w:t>[21]</w:t>
            </w:r>
            <w:r w:rsidRPr="004276D8">
              <w:rPr>
                <w:rFonts w:ascii="Palatino Linotype" w:eastAsia="Palatino Linotype" w:hAnsi="Palatino Linotype" w:cs="Palatino Linotype"/>
                <w:color w:val="auto"/>
                <w:sz w:val="20"/>
                <w:szCs w:val="20"/>
                <w:lang w:val="en-GB"/>
              </w:rPr>
              <w:fldChar w:fldCharType="end"/>
            </w:r>
          </w:p>
        </w:tc>
        <w:tc>
          <w:tcPr>
            <w:tcW w:w="958" w:type="pct"/>
          </w:tcPr>
          <w:p w14:paraId="76A3212E"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A systematic</w:t>
            </w:r>
          </w:p>
          <w:p w14:paraId="6B3CDAB8"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literatu</w:t>
            </w:r>
            <w:bookmarkStart w:id="122" w:name="_GoBack"/>
            <w:bookmarkEnd w:id="122"/>
            <w:r w:rsidRPr="004276D8">
              <w:rPr>
                <w:rFonts w:ascii="Palatino Linotype" w:eastAsia="Palatino Linotype" w:hAnsi="Palatino Linotype" w:cs="Palatino Linotype"/>
                <w:color w:val="auto"/>
                <w:sz w:val="20"/>
                <w:szCs w:val="20"/>
                <w:lang w:val="en-GB"/>
              </w:rPr>
              <w:t>re review</w:t>
            </w:r>
          </w:p>
        </w:tc>
        <w:tc>
          <w:tcPr>
            <w:tcW w:w="1036" w:type="pct"/>
          </w:tcPr>
          <w:p w14:paraId="189FAC2C"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Efficient interoperability within lifecycle supported by BIM</w:t>
            </w:r>
          </w:p>
        </w:tc>
        <w:tc>
          <w:tcPr>
            <w:tcW w:w="426" w:type="pct"/>
          </w:tcPr>
          <w:p w14:paraId="409CDA0B"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Partly</w:t>
            </w:r>
          </w:p>
        </w:tc>
        <w:tc>
          <w:tcPr>
            <w:tcW w:w="736" w:type="pct"/>
          </w:tcPr>
          <w:p w14:paraId="5C65AB77"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xml:space="preserve">Scopus, Engineering Village, </w:t>
            </w:r>
            <w:proofErr w:type="spellStart"/>
            <w:r w:rsidRPr="004276D8">
              <w:rPr>
                <w:rFonts w:ascii="Palatino Linotype" w:eastAsia="Palatino Linotype" w:hAnsi="Palatino Linotype" w:cs="Palatino Linotype"/>
                <w:color w:val="auto"/>
                <w:sz w:val="20"/>
                <w:szCs w:val="20"/>
                <w:lang w:val="en-GB"/>
              </w:rPr>
              <w:t>Proquest</w:t>
            </w:r>
            <w:proofErr w:type="spellEnd"/>
          </w:p>
        </w:tc>
        <w:tc>
          <w:tcPr>
            <w:tcW w:w="467" w:type="pct"/>
          </w:tcPr>
          <w:p w14:paraId="436FDB68"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No</w:t>
            </w:r>
          </w:p>
        </w:tc>
        <w:tc>
          <w:tcPr>
            <w:tcW w:w="544" w:type="pct"/>
          </w:tcPr>
          <w:p w14:paraId="35410331"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230</w:t>
            </w:r>
          </w:p>
        </w:tc>
        <w:tc>
          <w:tcPr>
            <w:tcW w:w="447" w:type="pct"/>
          </w:tcPr>
          <w:p w14:paraId="1A24438C"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2006 - 2018</w:t>
            </w:r>
          </w:p>
        </w:tc>
      </w:tr>
      <w:tr w:rsidR="00A3246F" w:rsidRPr="004276D8" w14:paraId="0BAB8A4C" w14:textId="77777777" w:rsidTr="003D59D1">
        <w:trPr>
          <w:trHeight w:val="20"/>
        </w:trPr>
        <w:tc>
          <w:tcPr>
            <w:tcW w:w="386" w:type="pct"/>
          </w:tcPr>
          <w:p w14:paraId="419A8913" w14:textId="4B6AAFE2"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fldChar w:fldCharType="begin" w:fldLock="1"/>
            </w:r>
            <w:r w:rsidR="00C86927">
              <w:rPr>
                <w:rFonts w:ascii="Palatino Linotype" w:eastAsia="Palatino Linotype" w:hAnsi="Palatino Linotype" w:cs="Palatino Linotype"/>
                <w:color w:val="auto"/>
                <w:sz w:val="20"/>
                <w:szCs w:val="20"/>
                <w:lang w:val="en-GB"/>
              </w:rPr>
              <w:instrText>ADDIN CSL_CITATION {"citationItems":[{"id":"ITEM-1","itemData":{"DOI":"10.1016/j.jclepro.2019.119213","ISSN":"09596526","abstract":"The need for sustainable built environment is pressing; an urgency that spans environmental, economic and social values of sustainability. Since late 1980s, the Lean philosophy has been adopted in the construction sector, with a focus on efficiency, predominantly as a function of economic competence. More recently, however, the Lean principles and practices have been revisited and increasingly used to create and preserve social and environmental values as well. The result was a growing, but dispersed, body of knowledge on sustainability and Lean construction, and hence, equivocal about how Lean contributes to sustainability. By means of a Systematic Literature Review (SLR) based on 118 journal articles from 1998 to 2017, this article aims to provide a comprehensive understanding of “how Lean helps achieve and maintain sustainability in construction sector”. The findings are structured into a holistic framework, which underlines a multidimensional approach toward sustainability, i.e., focus on stakeholders, across various construction phases, while simultaneously being heedful of concerns regarding people, planet, and profit. It became clear that the current body of knowledge is mainly skewed toward economic values, which calls for more research in the social and environmental aspects of construction. This study assembles a palette of existing best practices, based on which scholars’ and practitioners’ can balance their efforts across three dimensions of sustainability. Moreover, it identifies several under-researched areas of Lean sustainable construction that have the potential to be expanded in by future researchers.","author":[{"dropping-particle":"","family":"Solaimani","given":"Sam","non-dropping-particle":"","parse-names":false,"suffix":""},{"dropping-particle":"","family":"Sedighi","given":"Mohamad","non-dropping-particle":"","parse-names":false,"suffix":""}],"container-title":"Journal of Cleaner Production","id":"ITEM-1","issued":{"date-parts":[["2020"]]},"page":"119213","publisher":"Elsevier Ltd","title":"Toward a holistic view on lean sustainable construction: A literature review","type":"article-journal","volume":"248"},"uris":["http://www.mendeley.com/documents/?uuid=565601f8-f21b-4647-855d-73272f3a8910"]}],"mendeley":{"formattedCitation":"[56]","plainTextFormattedCitation":"[56]","previouslyFormattedCitation":"[53]"},"properties":{"noteIndex":0},"schema":"https://github.com/citation-style-language/schema/raw/master/csl-citation.json"}</w:instrText>
            </w:r>
            <w:r w:rsidRPr="004276D8">
              <w:rPr>
                <w:rFonts w:ascii="Palatino Linotype" w:eastAsia="Palatino Linotype" w:hAnsi="Palatino Linotype" w:cs="Palatino Linotype"/>
                <w:color w:val="auto"/>
                <w:sz w:val="20"/>
                <w:szCs w:val="20"/>
                <w:lang w:val="en-GB"/>
              </w:rPr>
              <w:fldChar w:fldCharType="separate"/>
            </w:r>
            <w:r w:rsidR="00C86927" w:rsidRPr="00C86927">
              <w:rPr>
                <w:rFonts w:ascii="Palatino Linotype" w:eastAsia="Palatino Linotype" w:hAnsi="Palatino Linotype" w:cs="Palatino Linotype"/>
                <w:noProof/>
                <w:color w:val="auto"/>
                <w:sz w:val="20"/>
                <w:szCs w:val="20"/>
                <w:lang w:val="en-GB"/>
              </w:rPr>
              <w:t>[56]</w:t>
            </w:r>
            <w:r w:rsidRPr="004276D8">
              <w:rPr>
                <w:rFonts w:ascii="Palatino Linotype" w:eastAsia="Palatino Linotype" w:hAnsi="Palatino Linotype" w:cs="Palatino Linotype"/>
                <w:color w:val="auto"/>
                <w:sz w:val="20"/>
                <w:szCs w:val="20"/>
                <w:lang w:val="en-GB"/>
              </w:rPr>
              <w:fldChar w:fldCharType="end"/>
            </w:r>
          </w:p>
        </w:tc>
        <w:tc>
          <w:tcPr>
            <w:tcW w:w="958" w:type="pct"/>
          </w:tcPr>
          <w:p w14:paraId="60897917"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A systematic</w:t>
            </w:r>
          </w:p>
          <w:p w14:paraId="14F7435F"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literature review</w:t>
            </w:r>
          </w:p>
        </w:tc>
        <w:tc>
          <w:tcPr>
            <w:tcW w:w="1036" w:type="pct"/>
          </w:tcPr>
          <w:p w14:paraId="6CE04915"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Sustainability and Lean construction</w:t>
            </w:r>
          </w:p>
        </w:tc>
        <w:tc>
          <w:tcPr>
            <w:tcW w:w="426" w:type="pct"/>
          </w:tcPr>
          <w:p w14:paraId="7360A5F5"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No</w:t>
            </w:r>
          </w:p>
        </w:tc>
        <w:tc>
          <w:tcPr>
            <w:tcW w:w="736" w:type="pct"/>
          </w:tcPr>
          <w:p w14:paraId="5DCBA79B"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Scopus</w:t>
            </w:r>
          </w:p>
        </w:tc>
        <w:tc>
          <w:tcPr>
            <w:tcW w:w="467" w:type="pct"/>
          </w:tcPr>
          <w:p w14:paraId="68E9CC08"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No</w:t>
            </w:r>
          </w:p>
        </w:tc>
        <w:tc>
          <w:tcPr>
            <w:tcW w:w="544" w:type="pct"/>
          </w:tcPr>
          <w:p w14:paraId="6C45503B"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118</w:t>
            </w:r>
          </w:p>
        </w:tc>
        <w:tc>
          <w:tcPr>
            <w:tcW w:w="447" w:type="pct"/>
          </w:tcPr>
          <w:p w14:paraId="3A23D4E8"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1998 - 2017</w:t>
            </w:r>
          </w:p>
        </w:tc>
      </w:tr>
      <w:tr w:rsidR="00A3246F" w:rsidRPr="004276D8" w14:paraId="6A831BF0" w14:textId="77777777" w:rsidTr="003D59D1">
        <w:trPr>
          <w:trHeight w:val="20"/>
        </w:trPr>
        <w:tc>
          <w:tcPr>
            <w:tcW w:w="386" w:type="pct"/>
          </w:tcPr>
          <w:p w14:paraId="4EE53A0F"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C.s.</w:t>
            </w:r>
          </w:p>
        </w:tc>
        <w:tc>
          <w:tcPr>
            <w:tcW w:w="958" w:type="pct"/>
          </w:tcPr>
          <w:p w14:paraId="4AF130FC"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A systematic</w:t>
            </w:r>
          </w:p>
          <w:p w14:paraId="21F0FDBA"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literature review</w:t>
            </w:r>
          </w:p>
        </w:tc>
        <w:tc>
          <w:tcPr>
            <w:tcW w:w="1036" w:type="pct"/>
          </w:tcPr>
          <w:p w14:paraId="35429BAB"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Energy-related analysis within the lifecycle</w:t>
            </w:r>
          </w:p>
        </w:tc>
        <w:tc>
          <w:tcPr>
            <w:tcW w:w="426" w:type="pct"/>
          </w:tcPr>
          <w:p w14:paraId="575AB374"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Yes</w:t>
            </w:r>
          </w:p>
        </w:tc>
        <w:tc>
          <w:tcPr>
            <w:tcW w:w="736" w:type="pct"/>
          </w:tcPr>
          <w:p w14:paraId="4DA35C28"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proofErr w:type="spellStart"/>
            <w:r w:rsidRPr="004276D8">
              <w:rPr>
                <w:rFonts w:ascii="Palatino Linotype" w:eastAsia="Palatino Linotype" w:hAnsi="Palatino Linotype" w:cs="Palatino Linotype"/>
                <w:color w:val="auto"/>
                <w:sz w:val="20"/>
                <w:szCs w:val="20"/>
                <w:lang w:val="en-GB"/>
              </w:rPr>
              <w:t>WoS</w:t>
            </w:r>
            <w:proofErr w:type="spellEnd"/>
            <w:r w:rsidRPr="004276D8">
              <w:rPr>
                <w:rFonts w:ascii="Palatino Linotype" w:eastAsia="Palatino Linotype" w:hAnsi="Palatino Linotype" w:cs="Palatino Linotype"/>
                <w:color w:val="auto"/>
                <w:sz w:val="20"/>
                <w:szCs w:val="20"/>
                <w:lang w:val="en-GB"/>
              </w:rPr>
              <w:t>,</w:t>
            </w:r>
          </w:p>
          <w:p w14:paraId="0F133D68"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Scopus</w:t>
            </w:r>
          </w:p>
        </w:tc>
        <w:tc>
          <w:tcPr>
            <w:tcW w:w="467" w:type="pct"/>
          </w:tcPr>
          <w:p w14:paraId="70276E35"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Yes</w:t>
            </w:r>
          </w:p>
        </w:tc>
        <w:tc>
          <w:tcPr>
            <w:tcW w:w="544" w:type="pct"/>
          </w:tcPr>
          <w:p w14:paraId="33BBE6A2"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color w:val="auto"/>
                <w:sz w:val="20"/>
                <w:szCs w:val="20"/>
                <w:lang w:val="en-GB"/>
              </w:rPr>
            </w:pPr>
            <w:r>
              <w:rPr>
                <w:rFonts w:ascii="Palatino Linotype" w:eastAsia="Palatino Linotype" w:hAnsi="Palatino Linotype" w:cs="Palatino Linotype"/>
                <w:color w:val="auto"/>
                <w:sz w:val="20"/>
                <w:szCs w:val="20"/>
                <w:lang w:val="en-GB"/>
              </w:rPr>
              <w:t>908</w:t>
            </w:r>
          </w:p>
        </w:tc>
        <w:tc>
          <w:tcPr>
            <w:tcW w:w="447" w:type="pct"/>
          </w:tcPr>
          <w:p w14:paraId="4A8BA699" w14:textId="77777777" w:rsidR="00A3246F" w:rsidRPr="004276D8" w:rsidRDefault="00A3246F" w:rsidP="003D59D1">
            <w:pPr>
              <w:tabs>
                <w:tab w:val="left" w:pos="426"/>
              </w:tabs>
              <w:spacing w:line="240" w:lineRule="auto"/>
              <w:jc w:val="center"/>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2015-2020</w:t>
            </w:r>
          </w:p>
        </w:tc>
      </w:tr>
    </w:tbl>
    <w:p w14:paraId="30FDD5B6" w14:textId="4D243C64" w:rsidR="00030BC0" w:rsidRPr="00C10A63" w:rsidRDefault="0020791C" w:rsidP="0046539C">
      <w:pPr>
        <w:pBdr>
          <w:top w:val="nil"/>
          <w:left w:val="nil"/>
          <w:bottom w:val="nil"/>
          <w:right w:val="nil"/>
          <w:between w:val="nil"/>
        </w:pBdr>
        <w:spacing w:line="240" w:lineRule="auto"/>
        <w:jc w:val="center"/>
        <w:rPr>
          <w:rFonts w:ascii="Palatino Linotype" w:eastAsia="Palatino Linotype" w:hAnsi="Palatino Linotype" w:cs="Palatino Linotype"/>
          <w:color w:val="auto"/>
          <w:sz w:val="18"/>
          <w:szCs w:val="18"/>
        </w:rPr>
      </w:pPr>
      <w:r w:rsidRPr="00C10A63">
        <w:rPr>
          <w:rFonts w:ascii="Palatino Linotype" w:eastAsia="Palatino Linotype" w:hAnsi="Palatino Linotype" w:cs="Palatino Linotype"/>
          <w:color w:val="auto"/>
          <w:sz w:val="18"/>
          <w:szCs w:val="18"/>
          <w:vertAlign w:val="superscript"/>
        </w:rPr>
        <w:t>1</w:t>
      </w:r>
      <w:r w:rsidRPr="00C10A63">
        <w:rPr>
          <w:rFonts w:ascii="Palatino Linotype" w:eastAsia="Palatino Linotype" w:hAnsi="Palatino Linotype" w:cs="Palatino Linotype"/>
          <w:color w:val="auto"/>
          <w:sz w:val="18"/>
          <w:szCs w:val="18"/>
        </w:rPr>
        <w:t xml:space="preserve"> </w:t>
      </w:r>
      <w:r w:rsidRPr="00C10A63">
        <w:rPr>
          <w:rFonts w:ascii="Palatino Linotype" w:eastAsia="Palatino Linotype" w:hAnsi="Palatino Linotype" w:cs="Palatino Linotype"/>
          <w:sz w:val="18"/>
          <w:szCs w:val="18"/>
        </w:rPr>
        <w:t>This</w:t>
      </w:r>
      <w:r w:rsidRPr="00C10A63">
        <w:rPr>
          <w:rFonts w:ascii="Palatino Linotype" w:eastAsia="Palatino Linotype" w:hAnsi="Palatino Linotype" w:cs="Palatino Linotype"/>
          <w:color w:val="auto"/>
          <w:sz w:val="18"/>
          <w:szCs w:val="18"/>
        </w:rPr>
        <w:t xml:space="preserve"> column </w:t>
      </w:r>
      <w:r w:rsidR="00571FB8" w:rsidRPr="00C10A63">
        <w:rPr>
          <w:rFonts w:ascii="Palatino Linotype" w:eastAsia="Palatino Linotype" w:hAnsi="Palatino Linotype" w:cs="Palatino Linotype"/>
          <w:color w:val="auto"/>
          <w:sz w:val="18"/>
          <w:szCs w:val="18"/>
        </w:rPr>
        <w:t xml:space="preserve">indicates </w:t>
      </w:r>
      <w:r w:rsidRPr="00C10A63">
        <w:rPr>
          <w:rFonts w:ascii="Palatino Linotype" w:eastAsia="Palatino Linotype" w:hAnsi="Palatino Linotype" w:cs="Palatino Linotype"/>
          <w:color w:val="auto"/>
          <w:sz w:val="18"/>
          <w:szCs w:val="18"/>
        </w:rPr>
        <w:t xml:space="preserve">whether the research questions </w:t>
      </w:r>
      <w:r w:rsidR="00571FB8" w:rsidRPr="00C10A63">
        <w:rPr>
          <w:rFonts w:ascii="Palatino Linotype" w:eastAsia="Palatino Linotype" w:hAnsi="Palatino Linotype" w:cs="Palatino Linotype"/>
          <w:color w:val="auto"/>
          <w:sz w:val="18"/>
          <w:szCs w:val="18"/>
        </w:rPr>
        <w:t xml:space="preserve">discussed </w:t>
      </w:r>
      <w:r w:rsidRPr="00C10A63">
        <w:rPr>
          <w:rFonts w:ascii="Palatino Linotype" w:eastAsia="Palatino Linotype" w:hAnsi="Palatino Linotype" w:cs="Palatino Linotype"/>
          <w:color w:val="auto"/>
          <w:sz w:val="18"/>
          <w:szCs w:val="18"/>
        </w:rPr>
        <w:t xml:space="preserve">in the </w:t>
      </w:r>
      <w:r w:rsidR="00517A54" w:rsidRPr="00C10A63">
        <w:rPr>
          <w:rFonts w:ascii="Palatino Linotype" w:eastAsia="Palatino Linotype" w:hAnsi="Palatino Linotype" w:cs="Palatino Linotype"/>
          <w:color w:val="auto"/>
          <w:sz w:val="18"/>
          <w:szCs w:val="18"/>
        </w:rPr>
        <w:t>analy</w:t>
      </w:r>
      <w:r w:rsidR="00571FB8" w:rsidRPr="00C10A63">
        <w:rPr>
          <w:rFonts w:ascii="Palatino Linotype" w:eastAsia="Palatino Linotype" w:hAnsi="Palatino Linotype" w:cs="Palatino Linotype"/>
          <w:color w:val="auto"/>
          <w:sz w:val="18"/>
          <w:szCs w:val="18"/>
        </w:rPr>
        <w:t>z</w:t>
      </w:r>
      <w:r w:rsidR="00517A54" w:rsidRPr="00C10A63">
        <w:rPr>
          <w:rFonts w:ascii="Palatino Linotype" w:eastAsia="Palatino Linotype" w:hAnsi="Palatino Linotype" w:cs="Palatino Linotype"/>
          <w:color w:val="auto"/>
          <w:sz w:val="18"/>
          <w:szCs w:val="18"/>
        </w:rPr>
        <w:t>ed</w:t>
      </w:r>
      <w:r w:rsidRPr="00C10A63">
        <w:rPr>
          <w:rFonts w:ascii="Palatino Linotype" w:eastAsia="Palatino Linotype" w:hAnsi="Palatino Linotype" w:cs="Palatino Linotype"/>
          <w:color w:val="auto"/>
          <w:sz w:val="18"/>
          <w:szCs w:val="18"/>
        </w:rPr>
        <w:t xml:space="preserve"> review </w:t>
      </w:r>
      <w:r w:rsidR="00571FB8" w:rsidRPr="00C10A63">
        <w:rPr>
          <w:rFonts w:ascii="Palatino Linotype" w:eastAsia="Palatino Linotype" w:hAnsi="Palatino Linotype" w:cs="Palatino Linotype"/>
          <w:color w:val="auto"/>
          <w:sz w:val="18"/>
          <w:szCs w:val="18"/>
        </w:rPr>
        <w:t xml:space="preserve">are </w:t>
      </w:r>
      <w:r w:rsidRPr="00C10A63">
        <w:rPr>
          <w:rFonts w:ascii="Palatino Linotype" w:eastAsia="Palatino Linotype" w:hAnsi="Palatino Linotype" w:cs="Palatino Linotype"/>
          <w:color w:val="auto"/>
          <w:sz w:val="18"/>
          <w:szCs w:val="18"/>
        </w:rPr>
        <w:t>similar to</w:t>
      </w:r>
      <w:r w:rsidR="00571FB8" w:rsidRPr="00C10A63">
        <w:rPr>
          <w:rFonts w:ascii="Palatino Linotype" w:eastAsia="Palatino Linotype" w:hAnsi="Palatino Linotype" w:cs="Palatino Linotype"/>
          <w:color w:val="auto"/>
          <w:sz w:val="18"/>
          <w:szCs w:val="18"/>
        </w:rPr>
        <w:t xml:space="preserve"> those presented in</w:t>
      </w:r>
      <w:r w:rsidRPr="00C10A63">
        <w:rPr>
          <w:rFonts w:ascii="Palatino Linotype" w:eastAsia="Palatino Linotype" w:hAnsi="Palatino Linotype" w:cs="Palatino Linotype"/>
          <w:color w:val="auto"/>
          <w:sz w:val="18"/>
          <w:szCs w:val="18"/>
        </w:rPr>
        <w:t xml:space="preserve"> </w:t>
      </w:r>
      <w:r w:rsidR="00A3664E" w:rsidRPr="00C10A63">
        <w:rPr>
          <w:rFonts w:ascii="Palatino Linotype" w:eastAsia="Palatino Linotype" w:hAnsi="Palatino Linotype" w:cs="Palatino Linotype"/>
          <w:color w:val="auto"/>
          <w:sz w:val="18"/>
          <w:szCs w:val="18"/>
        </w:rPr>
        <w:t>our review</w:t>
      </w:r>
      <w:r w:rsidRPr="00C10A63">
        <w:rPr>
          <w:rFonts w:ascii="Palatino Linotype" w:eastAsia="Palatino Linotype" w:hAnsi="Palatino Linotype" w:cs="Palatino Linotype"/>
          <w:color w:val="auto"/>
          <w:sz w:val="18"/>
          <w:szCs w:val="18"/>
        </w:rPr>
        <w:t xml:space="preserve">. Possible answers are No (i.e., research questions differ), Partial (i.e., research questions overlap partially) or Yes (i.e., research questions are the same). </w:t>
      </w:r>
      <w:del w:id="123" w:author="Rasa Džiugaitė-Tumėnienė" w:date="2021-09-24T11:19:00Z">
        <w:r w:rsidR="00FC4795" w:rsidRPr="00C10A63" w:rsidDel="00642306">
          <w:rPr>
            <w:rFonts w:ascii="Palatino Linotype" w:eastAsia="Palatino Linotype" w:hAnsi="Palatino Linotype" w:cs="Palatino Linotype"/>
            <w:color w:val="auto"/>
            <w:sz w:val="18"/>
            <w:szCs w:val="18"/>
          </w:rPr>
          <w:delText>Complete</w:delText>
        </w:r>
        <w:r w:rsidRPr="00C10A63" w:rsidDel="00642306">
          <w:rPr>
            <w:rFonts w:ascii="Palatino Linotype" w:eastAsia="Palatino Linotype" w:hAnsi="Palatino Linotype" w:cs="Palatino Linotype"/>
            <w:color w:val="auto"/>
            <w:sz w:val="18"/>
            <w:szCs w:val="18"/>
          </w:rPr>
          <w:delText xml:space="preserve"> research questions for each reference are presented separately in </w:delText>
        </w:r>
        <w:r w:rsidR="00FC4795" w:rsidRPr="00C10A63" w:rsidDel="00642306">
          <w:rPr>
            <w:rFonts w:ascii="Palatino Linotype" w:eastAsia="Palatino Linotype" w:hAnsi="Palatino Linotype" w:cs="Palatino Linotype"/>
            <w:color w:val="auto"/>
            <w:sz w:val="18"/>
            <w:szCs w:val="18"/>
          </w:rPr>
          <w:delText>Appendix A</w:delText>
        </w:r>
        <w:r w:rsidRPr="00C10A63" w:rsidDel="00642306">
          <w:rPr>
            <w:rFonts w:ascii="Palatino Linotype" w:eastAsia="Palatino Linotype" w:hAnsi="Palatino Linotype" w:cs="Palatino Linotype"/>
            <w:color w:val="auto"/>
            <w:sz w:val="18"/>
            <w:szCs w:val="18"/>
          </w:rPr>
          <w:delText>.</w:delText>
        </w:r>
      </w:del>
    </w:p>
    <w:p w14:paraId="14FC6C0E" w14:textId="77777777" w:rsidR="001A393F" w:rsidRPr="00C10A63" w:rsidRDefault="001A393F">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p>
    <w:p w14:paraId="32CA0CC2" w14:textId="3D35CA43" w:rsidR="001D063D" w:rsidRPr="00C10A63" w:rsidRDefault="0020791C">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Future research directions discussed in recent studies include the information exchange and interoperability problems</w:t>
      </w:r>
      <w:r w:rsidR="00564B5B" w:rsidRPr="00C10A63">
        <w:rPr>
          <w:rFonts w:ascii="Palatino Linotype" w:eastAsia="Palatino Linotype" w:hAnsi="Palatino Linotype" w:cs="Palatino Linotype"/>
          <w:color w:val="auto"/>
          <w:sz w:val="20"/>
          <w:szCs w:val="20"/>
        </w:rPr>
        <w:t xml:space="preserve"> </w:t>
      </w:r>
      <w:r w:rsidR="00564B5B"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{"citationItems":[{"id":"ITEM-1","itemData":{"DOI":"10.1016/j.autcon.2020.103086","ISSN":"09265805","abstract":"Building information modelling (BIM) applications are being increasingly introduced throughout the construction industry and within academia, a large amount of BIM applications has been recommended within literature. However, coverage of the theory of BIM diffusion (which combines contextual and technical issues of the applications) remains scant and underdeveloped. Compatibility is one of the key contextual factors of Diffusion of Innovation theory that involves predicting BIM adopters' behaviours and identifying what components require extra effort for successful BIM implementation. However, this important theoretical concept has not been developed in pertinent BIM literature nor used correctly to extend existing knowledge because compatibility variables are not understood in a construction context. This seriously impedes the correct usage of BIM in construction. This study systematically and critically reviews BIM compatibility (BIM-COM) literature to distinguish compatibility issues at the organisational level and the concept of interoperability at the technical level. A sample of 57 out of the 131 articles constituted secondary data and each paper represented the unit of analysis. Bibliographic analysis techniques were used to identify co-authoring network and contents' concentration in the created bibliography. Content analysis and text mining approaches were employed using a thematic clustering analysis for grouping authors and themes within articles. The findings illustrate that the concept of compatibility is surprisingly poorly understood and often overlooked in the literature. The paper argues that interoperability issues prevail as the key practical barrier to BIM implementation. The paper identifies a large knowledge gap in terms of improving compatibility measures, which should be employed by innovators to assess their BIM applications before they offer it to construction companies. The findings presented will help to extend BIM applications and speed up the adoption rate among stakeholders with different needs and using different file formats.","author":[{"dropping-particle":"","family":"Shirowzhan","given":"Sara","non-dropping-particle":"","parse-names":false,"suffix":""},{"dropping-particle":"","family":"Sepasgozar","given":"Samad M.E.","non-dropping-particle":"","parse-names":false,"suffix":""},{"dropping-particle":"","family":"Edwards","given":"David J.","non-dropping-particle":"","parse-names":false,"suffix":""},{"dropping-particle":"","family":"Li","given":"Heng","non-dropping-particle":"","parse-names":false,"suffix":""},{"dropping-particle":"","family":"Wang","given":"Chen","non-dropping-particle":"","parse-names":false,"suffix":""}],"container-title":"Automation in Construction","id":"ITEM-1","issue":"July 2019","issued":{"date-parts":[["2020"]]},"page":"103086","publisher":"Elsevier","title":"BIM compatibility and its differentiation with interoperability challenges as an innovation factor","type":"article-journal","volume":"112"},"uris":["http://www.mendeley.com/documents/?uuid=6e11b3f2-f048-4818-944f-cbfa4abf70f8"]},{"id":"ITEM-2","itemData":{"DOI":"10.1016/j.autcon.2020.103225","ISSN":"09265805","abstract":"Most applied strategies during the building design process require careful consideration of indoor air quality and thermal conditions. This requires a detailed analysis involving multi and interdisciplinary efforts during the design process and thus, in turn, manifold interactions among various analysis methods and their simulation tools. An undesired consequence of this activity may be major problems in terms of data clashes and data losses. These difficulties may be overcome by utilizing a three-dimensional (3D) building model that not only includes the building's functional and physical specifications but also incorporates its thermal capacity and environmental dynamics. For this, building information modeling (BIM) can be employed as a base. The interoperability of the programs thus utilized need to be identified and ensued, as this is not yet clearly defined in the literature for these complicated analysis methods. This study thus aims to improve the building design process by developing a method to determine the interoperability of the utilized programs for evaluating a building's energy performance and indoor comfort through the BIM approach. A case study is conducted to verify the applicability of the proposed method and to identify the interoperability limits during the data exchange. To this end, three main analysis models are developed and evaluated. The architecture of the building is developed with the 3D building model as specified by the building's physical conditions; the indoor comfort conditions are developed with the computational fluid dynamics (CFD) of natural ventilation as specified by temperature, humidity, and air velocity; and energy performance is developed with a building energy model specified by the building architecture and its systems. These are then all integrated through a BIM platform. Therefore, the complexity of software integration is eliminated by the BIM-based proposed methodology.","author":[{"dropping-particle":"","family":"Utkucu","given":"Duygu","non-dropping-particle":"","parse-names":false,"suffix":""},{"dropping-particle":"","family":"Sözer","given":"Hatice","non-dropping-particle":"","parse-names":false,"suffix":""}],"container-title":"Automation in Construction","id":"ITEM-2","issue":"March","issued":{"date-parts":[["2020"]]},"page":"103225","publisher":"Elsevier","title":"Interoperability and data exchange within BIM platform to evaluate building energy performance and indoor comfort","type":"article-journal","volume":"116"},"uris":["http://www.mendeley.com/documents/?uuid=2340d629-c60f-4f27-8772-0b55403606e1"]},{"id":"ITEM-3","itemData":{"DOI":"10.1016/j.jobe.2019.100755","ISSN":"23527102","abstract":"Although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Engineering","id":"ITEM-3","issue":"January","issued":{"date-parts":[["2019"]]},"page":"100755","publisher":"Elsevier Ltd","title":"Building information modeling for facilities management: A literature review and future research directions","type":"article-journal","volume":"24"},"uris":["http://www.mendeley.com/documents/?uuid=9916dc3b-971a-4a75-9b0c-7c1441c8032d"]},{"id":"ITEM-4","itemData":{"DOI":"10.1016/j.jclepro.2019.03.114","ISSN":"09596526","abstract":"The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Production","id":"ITEM-4","issued":{"date-parts":[["2019"]]},"page":"397-412","publisher":"Elsevier Ltd","title":"A systematic literature review of interoperability in the green Building Information Modeling lifecycle","type":"article-journal","volume":"223"},"uris":["http://www.mendeley.com/documents/?uuid=1de5c4a7-af3a-40c0-8b77-a35812861d29"]}],"mendeley":{"formattedCitation":"[16,21,23,29]","plainTextFormattedCitation":"[16,21,23,29]","previouslyFormattedCitation":"[16,21,23,29]"},"properties":{"noteIndex":0},"schema":"https://github.com/citation-style-language/schema/raw/master/csl-citation.json"}</w:instrText>
      </w:r>
      <w:r w:rsidR="00564B5B"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[16,21,23,29]</w:t>
      </w:r>
      <w:r w:rsidR="00564B5B"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 xml:space="preserve">, energy management </w:t>
      </w:r>
      <w:ins w:id="124" w:author="Tatjana Vilutienė" w:date="2021-09-22T19:28:00Z">
        <w:r w:rsidR="007B131D" w:rsidRPr="00C10A63">
          <w:rPr>
            <w:rFonts w:ascii="Palatino Linotype" w:eastAsia="Palatino Linotype" w:hAnsi="Palatino Linotype" w:cs="Palatino Linotype"/>
            <w:color w:val="auto"/>
            <w:sz w:val="20"/>
            <w:szCs w:val="20"/>
          </w:rPr>
          <w:t>during the</w:t>
        </w:r>
      </w:ins>
      <w:del w:id="125" w:author="Tatjana Vilutienė" w:date="2021-09-22T19:28:00Z">
        <w:r w:rsidR="007B131D" w:rsidDel="007B131D">
          <w:rPr>
            <w:rFonts w:ascii="Palatino Linotype" w:eastAsia="Palatino Linotype" w:hAnsi="Palatino Linotype" w:cs="Palatino Linotype"/>
            <w:color w:val="auto"/>
            <w:sz w:val="20"/>
            <w:szCs w:val="20"/>
          </w:rPr>
          <w:delText>on</w:delText>
        </w:r>
      </w:del>
      <w:r w:rsidR="007B131D">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color w:val="auto"/>
          <w:sz w:val="20"/>
          <w:szCs w:val="20"/>
        </w:rPr>
        <w:t>building operation stage</w:t>
      </w:r>
      <w:r w:rsidR="00EF4B10" w:rsidRPr="00C10A63">
        <w:rPr>
          <w:rFonts w:ascii="Palatino Linotype" w:eastAsia="Palatino Linotype" w:hAnsi="Palatino Linotype" w:cs="Palatino Linotype"/>
          <w:color w:val="auto"/>
          <w:sz w:val="20"/>
          <w:szCs w:val="20"/>
        </w:rPr>
        <w:t xml:space="preserve"> and</w:t>
      </w:r>
      <w:r w:rsidRPr="00C10A63">
        <w:rPr>
          <w:rFonts w:ascii="Palatino Linotype" w:eastAsia="Palatino Linotype" w:hAnsi="Palatino Linotype" w:cs="Palatino Linotype"/>
          <w:color w:val="auto"/>
          <w:sz w:val="20"/>
          <w:szCs w:val="20"/>
        </w:rPr>
        <w:t xml:space="preserve"> predictive analysis using BIM-aided building management systems</w:t>
      </w:r>
      <w:r w:rsidR="00564B5B" w:rsidRPr="00C10A63">
        <w:rPr>
          <w:rFonts w:ascii="Palatino Linotype" w:eastAsia="Palatino Linotype" w:hAnsi="Palatino Linotype" w:cs="Palatino Linotype"/>
          <w:color w:val="auto"/>
          <w:sz w:val="20"/>
          <w:szCs w:val="20"/>
        </w:rPr>
        <w:t xml:space="preserve"> </w:t>
      </w:r>
      <w:r w:rsidR="00564B5B"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{"citationItems":[{"id":"ITEM-1","itemData":{"DOI":"10.36680/J.ITCON.2020.020","ISSN":"18744753","abstract":"Heating and cooling consumes most of the energy in buildings. Faults and problems in HVAC systems waste up to 20% of heating and cooling energy. Identifying spaces with HVAC problems within a facility remains a major challenge for facility managers. This study aims to detect spaces with potential problems that causes energy overconsumption, human discomfort, or HVAC work overload. To achieve that, a Building Information Model (BIM)-based framework that combines the output data of building energy simulations, Building Energy Management Systems (BEMS), and Computerized Maintenance Management Systems (CMMS) is proposed. The framework enables BIM components to utilize data collected by the other systems to determine the intended energy performance and compare it with actual energy performance, as well as to provide access to maintenance history and BEMS alarms occurred in the building at element level. The framework was tested using data collected from an educational building over one-month period when the building was unoccupied to prevent users from manipulating the results. Experimental results show that the framework enabled identification of building spaces with abnormal or malfunctioning behavior that was not detected by the BEMS. This study supplements the body of knowledge in facilities energy management by providing a BIM-based framework that utilizes output data of energy simulation, BEMS and CMMS to locate and detect building spaces with potential problems that need maintenance. Furthermore, it enables facility managers to collect and view relevant data from various systems in one central platform; BIM. It also allows them to adjust their maintenance plans based on the poor behavior of specific spaces within their building.","author":[{"dropping-particle":"","family":"Shalabi","given":"Firas","non-dropping-particle":"","parse-names":false,"suffix":""},{"dropping-particle":"","family":"Turkan","given":"Yelda","non-dropping-particle":"","parse-names":false,"suffix":""}],"container-title":"Journal of Information Technology in Construction","id":"ITEM-1","issue":"May","issued":{"date-parts":[["2020"]]},"page":"342-360","title":"Bim-energy simulation approach for detecting building spaces with faults and problematic behavior","type":"article-journal","volume":"25"},"uris":["http://www.mendeley.com/documents/?uuid=e5bb1ce9-b739-46aa-ab13-8ed5e0d0ef33"]},{"id":"ITEM-2","itemData":{"DOI":"10.1016/j.aei.2019.01.005","ISSN":"14740346","abstract":"Building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Informatics","id":"ITEM-2","issue":"August 2018","issued":{"date-parts":[["2019"]]},"page":"227-247","title":"BIM-enabled facilities operation and maintenance: A review","type":"article-journal","volume":"39"},"uris":["http://www.mendeley.com/documents/?uuid=ea110b57-3358-4bd7-9d04-2a4865988532"]},{"id":"ITEM-3","itemData":{"DOI":"10.1108/ECAM-09-2019-0511","ISSN":"09699988","abstract":"Purpose: The purpose of this paper is to summarize the current applications of BIM, the integration of related technologies and the tendencies and challenges systematically. Design/methodology/approach: Using quantitative and qualitative bibliometric statistical methods, the current mode of interaction between BIM and other related technologies is summarized. Findings: This paper identified 24 different BIM applications in the life cycle. From two perspectives, the implementation status of BIM applications and integrated technologies are respectively studied. The future industry development framework is drawn comprehensively. We summarized the challenges of BIM applications from the perspectives of management, technology and promotion, and confirmed that most of the challenges come from the two driving factors of promotion and management. Research limitations/implications: The technical challenges reviewed in this paper are from the collected literature we have extracted, which is only a part of the practical challenges and not comprehensive enough. Practical implications: We summarized the current mode of interactive use of BIM and sorted out the challenges faced by BIM applications to provide reference for the risks and challenges faced by the future industry. Originality/value: There is little literature to integrate BIM applications and to establish BIM related challenges and risk frameworks. In this paper, we provide a review of the current implementation level of BIM and the risks and challenges of stakeholders through three aspects of management, technology and promotion.","author":[{"dropping-particle":"","family":"Meng","given":"Qingfeng","non-dropping-particle":"","parse-names":false,"suffix":""},{"dropping-particle":"","family":"Zhang","given":"Yifan","non-dropping-particle":"","parse-names":false,"suffix":""},{"dropping-particle":"","family":"Li","given":"Zhen","non-dropping-particle":"","parse-names":false,"suffix":""},{"dropping-particle":"","family":"Shi","given":"Weixiang","non-dropping-particle":"","parse-names":false,"suffix":""},{"dropping-particle":"","family":"Wang","given":"Jun","non-dropping-particle":"","parse-names":false,"suffix":""},{"dropping-particle":"","family":"Sun","given":"Yanhui","non-dropping-particle":"","parse-names":false,"suffix":""},{"dropping-particle":"","family":"Xu","given":"Li","non-dropping-particle":"","parse-names":false,"suffix":""},{"dropping-particle":"","family":"Wang","given":"Xiangyu","non-dropping-particle":"","parse-names":false,"suffix":""}],"container-title":"Engineering, Construction and Architectural Management","id":"ITEM-3","issue":"8","issued":{"date-parts":[["2020"]]},"page":"1647-1677","title":"A review of integrated applications of BIM and related technologies in whole building life cycle","type":"article-journal","volume":"27"},"uris":["http://www.mendeley.com/documents/?uuid=9ef71ec2-30a7-4dd7-865d-36262a178873"]},{"id":"ITEM-4","itemData":{"DOI":"10.1007/s12243-020-00771-6","ISSN":"19589395","abstract":"The main goal of green building is to provide comfortable life for its residents, while encountering the negative impacts on the surrounding environment. This goal can be achieved by applying effective methodologies throughout the entire life cycle of the building and maintaining an efficient usage of the available energy resources. As part of “building information modeling (BIM),” there are numerous software simulation applications that can be used for analyzing, and modeling energy consumption in all stages of green building, starting from the initial stages of planning and design, up to the final stages of operation and maintenance. In this research work, we conduct a thorough investigation, analysis, and comparison of the performance of most common software applications used for simulating and modeling the energy consumption in green building, and subsequently, the best application is recognized based on unified selection criteria, which include various sets of design parameters and operating conditions.","author":[{"dropping-particle":"","family":"Ka’bi","given":"Amin H.","non-dropping-particle":"Al","parse-names":false,"suffix":""}],"container-title":"Annales des Telecommunications/Annals of Telecommunications","id":"ITEM-4","issue":"7-8","issued":{"date-parts":[["2020"]]},"page":"271-290","publisher":"Annals of Telecommunications","title":"Comparison of energy simulation applications used in green building","type":"article-journal","volume":"75"},"uris":["http://www.mendeley.com/documents/?uuid=eec2feb2-a280-428d-8212-6f037eebce7f"]},{"id":"ITEM-5","itemData":{"DOI":"10.3390/su12218861","ISSN":"20711050","abstract":"This study proposes a Building Information Modeling (BIM)-based Human Machine Interface (HMI) framework for intuitive space-based energy management. The BIM-based HMI supports building managers with a method of linking data between BIM and Building Energy Management System (BEMS), which are heterogeneous systems, and provides space-based real-time energy monitoring. This study also proposes a BIM and BEMS data linking framework for systematic BIM-based HMI development. Towards this end, the BIM-based HMI framework was defined after deriving the considerations and requirements necessary for linking the energy control point and BIM through a questionnaire designed by practitioners. Through case analysis, the authors implemented BIM-based HMI and analyzed its effects. The results of the analysis confirmed the positive effects (3.9/5.0) on the connectivity of BIM-based HMI, the benefits (4.3/5.0) for real-time data monitoring, the system function expandability, and the BIM-based spatial intuitiveness.","author":[{"dropping-particle":"","family":"Kang","given":"Taewook","non-dropping-particle":"","parse-names":false,"suffix":""}],"container-title":"Sustainability (Switzerland)","id":"ITEM-5","issue":"21","issued":{"date-parts":[["2020"]]},"page":"1-17","title":"Bim-based human machine interface (Hmi) framework for energy management","type":"article-journal","volume":"12"},"uris":["http://www.mendeley.com/documents/?uuid=0a0a5e90-160c-415e-a6c2-9773adf14ef8"]},{"id":"ITEM-6","itemData":{"DOI":"10.1016/j.jobe.2018.12.021","ISSN":"23527102","abstract":"This paper presents an up to date overview of the principal research topics and research trends within the Building Information Model (BIM) research domain. It also offers a detailed review of the integration of BIM and Building Energy Performance Simulation (BEPS). The different strategies to improve interoperability are reviewed together with the various applications of such an integration (BIM with BEPS) in the literature. Firstly, a scientometric analysis which allows identifying research patterns and emerging trends in a specific research domain is performed to categorise the large number of articles constituting BIM literature into several clusters, each representing a particular topic. The main research topic in each cluster, together with the chronological progress and evolution of each cluster are summarized through a literature review of the selected highly cited articles. Secondly, an analysis of the different aspects relevant to the integration of BIM with BEPS is performed to highlight the evolution of the interoperability between BIM and energy simulation tools. Subsequently, a review of the different applications of such integration (BIM with BEPS) is performed to identify potential knowledge gaps. This study highlights six main BIM research topics focusing on BIM adoption and benefits, BIM-aided management, progress monitoring and as-built modelling, interoperability, life cycle analysis and energy simulation. It also emphasises the lack of well-established strategies to ensure the interoperability between BIM and energy simulation tools. Furthermore, this study reports on the poor integration of BIM and BEPS for building system and control modelling as well as its limited application during the operational phase.","author":[{"dropping-particle":"","family":"Andriamamonjy","given":"Ando","non-dropping-particle":"","parse-names":false,"suffix":""},{"dropping-particle":"","family":"Saelens","given":"Dirk","non-dropping-particle":"","parse-names":false,"suffix":""},{"dropping-particle":"","family":"Klein","given":"Ralf","non-dropping-particle":"","parse-names":false,"suffix":""}],"container-title":"Journal of Building Engineering","id":"ITEM-6","issue":"December 2018","issued":{"date-parts":[["2019"]]},"page":"513-527","publisher":"Elsevier Ltd","title":"A combined scientometric and conventional literature review to grasp the entire BIM knowledge and its integration with energy simulation","type":"article-journal","volume":"22"},"uris":["http://www.mendeley.com/documents/?uuid=625d26b7-ab34-4526-9ebd-4cc0ed37c28d"]},{"id":"ITEM-7","itemData":{"DOI":"10.3390/su12177061","ISSN":"20711050","abstract":"An increase in the usage of information and communication technologies (ICT) and the Internet of Things (IoT) in Facility Management (FM) induces a huge data stack. Even though these data bring opportunities such as cost savings, time savings, increase in user comfort, space optimization, energy savings, inventory management, etc., these data sources cannot be managed and manipulated effectively to increase efficiency at the FM stage. In addition to data management issues, FM practices, or developed solutions, need to be supported with the implementation of lean management philosophy to reveal organizational and managerial wastes. In the literature, some researchers performed studies about awareness about building information modeling (BIM)-FM, and FM-related data management problems in terms of lean philosophy. However, the comprehensive solution for effective FM has not been investigated with the application of lean management philosophy yet. Therefore, this study aims to develop an FM framework for healthcare facilities by considering lean management philosophy since more stable workflow, continuous improvement, and creating more value to customers will help to deliver a more acceptable solution for the FM industry. Within this context, the integration of BIM, Building Energy Performance Simulations, and Big Data Analytics are proposed as a solution. In the study, the Design Science Research (DSR) methodology was followed to develop the FM framework. Depending on the DSR methodology, two scenarios were used to investigate the issue in a real healthcare facility and develop the FM framework. The developed framework was evaluated by four experts, and the revisions of the proposed framework were realized.","author":[{"dropping-particle":"","family":"Demirdöğen","given":"Gökhan","non-dropping-particle":"","parse-names":false,"suffix":""},{"dropping-particle":"","family":"Işik","given":"Zeynep","non-dropping-particle":"","parse-names":false,"suffix":""},{"dropping-particle":"","family":"Arayici","given":"Yusuf","non-dropping-particle":"","parse-names":false,"suffix":""}],"container-title":"Sustainability (Switzerland)","id":"ITEM-7","issue":"17","issued":{"date-parts":[["2020"]]},"title":"Lean management framework for healthcare facilities integrating BIM, BEPS and big data analytics","type":"article-journal","volume":"12"},"uris":["http://www.mendeley.com/documents/?uuid=d92141e0-ae08-4fe3-9324-eda39e1a2ff7"]},{"id":"ITEM-8","itemData":{"DOI":"10.1016/j.autcon.2018.04.006","ISSN":"09265805","abstract":"Research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Construction","id":"ITEM-8","issue":"March","issued":{"date-parts":[["2018"]]},"page":"312-326","publisher":"Elsevier","title":"Digitisation in facilities management: A literature review and future research directions","type":"article-journal","volume":"92"},"uris":["http://www.mendeley.com/documents/?uuid=5b8c82d8-1641-4dc9-8bfd-79887c292c0d"]}],"mendeley":{"formattedCitation":"[12,13,17,30,33,54,57,58]","plainTextFormattedCitation":"[12,13,17,30,33,54,57,58]","previouslyFormattedCitation":"[12,13,17,30,33,51,54,55]"},"properties":{"noteIndex":0},"schema":"https://github.com/citation-style-language/schema/raw/master/csl-citation.json"}</w:instrText>
      </w:r>
      <w:r w:rsidR="00564B5B"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[12,13,17,30,33,54,57,58]</w:t>
      </w:r>
      <w:r w:rsidR="00564B5B"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 xml:space="preserve">. These areas of interest are especially </w:t>
      </w:r>
      <w:r w:rsidR="00EF4B10" w:rsidRPr="00C10A63">
        <w:rPr>
          <w:rFonts w:ascii="Palatino Linotype" w:eastAsia="Palatino Linotype" w:hAnsi="Palatino Linotype" w:cs="Palatino Linotype"/>
          <w:color w:val="auto"/>
          <w:sz w:val="20"/>
          <w:szCs w:val="20"/>
        </w:rPr>
        <w:t xml:space="preserve">relevant </w:t>
      </w:r>
      <w:r w:rsidRPr="00C10A63">
        <w:rPr>
          <w:rFonts w:ascii="Palatino Linotype" w:eastAsia="Palatino Linotype" w:hAnsi="Palatino Linotype" w:cs="Palatino Linotype"/>
          <w:color w:val="auto"/>
          <w:sz w:val="20"/>
          <w:szCs w:val="20"/>
        </w:rPr>
        <w:t xml:space="preserve">considering the issues </w:t>
      </w:r>
      <w:r w:rsidR="00EF4B10" w:rsidRPr="00C10A63">
        <w:rPr>
          <w:rFonts w:ascii="Palatino Linotype" w:eastAsia="Palatino Linotype" w:hAnsi="Palatino Linotype" w:cs="Palatino Linotype"/>
          <w:color w:val="auto"/>
          <w:sz w:val="20"/>
          <w:szCs w:val="20"/>
        </w:rPr>
        <w:t xml:space="preserve">introduced recently </w:t>
      </w:r>
      <w:r w:rsidRPr="00C10A63">
        <w:rPr>
          <w:rFonts w:ascii="Palatino Linotype" w:eastAsia="Palatino Linotype" w:hAnsi="Palatino Linotype" w:cs="Palatino Linotype"/>
          <w:color w:val="auto"/>
          <w:sz w:val="20"/>
          <w:szCs w:val="20"/>
        </w:rPr>
        <w:t>in</w:t>
      </w:r>
      <w:r w:rsidR="00EF4B10" w:rsidRPr="00C10A63">
        <w:rPr>
          <w:rFonts w:ascii="Palatino Linotype" w:eastAsia="Palatino Linotype" w:hAnsi="Palatino Linotype" w:cs="Palatino Linotype"/>
          <w:color w:val="auto"/>
          <w:sz w:val="20"/>
          <w:szCs w:val="20"/>
        </w:rPr>
        <w:t xml:space="preserve"> the field of the</w:t>
      </w:r>
      <w:r w:rsidRPr="00C10A63">
        <w:rPr>
          <w:rFonts w:ascii="Palatino Linotype" w:eastAsia="Palatino Linotype" w:hAnsi="Palatino Linotype" w:cs="Palatino Linotype"/>
          <w:color w:val="auto"/>
          <w:sz w:val="20"/>
          <w:szCs w:val="20"/>
        </w:rPr>
        <w:t xml:space="preserve"> BIM-based design and construction of new buildings or retrofitting </w:t>
      </w:r>
      <w:r w:rsidR="00EF4B10" w:rsidRPr="00C10A63">
        <w:rPr>
          <w:rFonts w:ascii="Palatino Linotype" w:eastAsia="Palatino Linotype" w:hAnsi="Palatino Linotype" w:cs="Palatino Linotype"/>
          <w:color w:val="auto"/>
          <w:sz w:val="20"/>
          <w:szCs w:val="20"/>
        </w:rPr>
        <w:t xml:space="preserve">of </w:t>
      </w:r>
      <w:r w:rsidRPr="00C10A63">
        <w:rPr>
          <w:rFonts w:ascii="Palatino Linotype" w:eastAsia="Palatino Linotype" w:hAnsi="Palatino Linotype" w:cs="Palatino Linotype"/>
          <w:color w:val="auto"/>
          <w:sz w:val="20"/>
          <w:szCs w:val="20"/>
        </w:rPr>
        <w:t>existing buildings as zero-emission, positive-energy or active houses</w:t>
      </w:r>
      <w:r w:rsidR="00564B5B" w:rsidRPr="00C10A63">
        <w:rPr>
          <w:rFonts w:ascii="Palatino Linotype" w:eastAsia="Palatino Linotype" w:hAnsi="Palatino Linotype" w:cs="Palatino Linotype"/>
          <w:color w:val="auto"/>
          <w:sz w:val="20"/>
          <w:szCs w:val="20"/>
        </w:rPr>
        <w:t xml:space="preserve"> </w:t>
      </w:r>
      <w:r w:rsidR="00564B5B"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{"citationItems":[{"id":"ITEM-1","itemData":{"DOI":"10.1016/j.enbuild.2020.110406","ISSN":"03787788","abstract":"Buildings in hot humid climates are energy intensive to operate. Energy consumption in Saudi Arabia is almost three times higher than the global average, and one of the major contributors to that is the residential sector. Increasing environmental and economic concerns, in the form of Saudi Vision 2030, mean that the existing unsustainable residential building stock has to be energy retrofitted. This study examines the techno-economic feasibility of retrofitting existing homes in Eastern Province, Saudi Arabia. A Building Information Modelling (BIM)-based retrofit framework has been adopted and investigated on two case studies. Eight Energy Efficiency Measures (EEMs) have been implemented including increasing cooling set point temperature, using energy efficient appliances, replacing conventional lights with more efficient lights, applying window shading, improving glazing type, improving air tightness, using more efficient air conditioning system, and adding envelope insulation. A three-level energy retrofit plan is proposed. Results indicate that annual energy consumption in a villa is reduced by 13.79%, 19.27% and 56.9%, and in the apartment building by 22.84%, 28.85% and 58.5% through a level 1, 2 and 3 retrofit respectively. Compound Payback Period (CPP) was computed to assess the economic viability. For the villa, investing in a level 1, 2 and 3 retrofit will pay back in 0.92, 8.37 and 25.15 years respectively, while for the apartment building, the payback period is 0.60, 11.28 and 24.60 years respectively. Thus, energy retrofitting of existing homes has the potential to significantly reduce energy consumption, however, it is economically not viable in the existing scenario. Electricity tariffs need to be further increased and coupled with incentive programs to render deep energy retrofits feasible. Furthermore, the investigated BIM-based approach can be adopted to investigate energy retrofitting in other climate zones of Saudi Arabia and other countries in the region, and eventually be adopted to efficiently effectuate the colossal task of retrofitting the whole existing residential building stocks of these countries.","author":[{"dropping-particle":"","family":"Ahmed","given":"Wahhaj","non-dropping-particle":"","parse-names":false,"suffix":""},{"dropping-particle":"","family":"Asif","given":"Muhammad","non-dropping-particle":"","parse-names":false,"suffix":""}],"container-title":"Energy and Buildings","id":"ITEM-1","issued":{"date-parts":[["2020"]]},"page":"110406","publisher":"Elsevier B.V.","title":"BIM-based techno-economic assessment of energy retrofitting residential buildings in hot humid climate","type":"article-journal","volume":"227"},"uris":["http://www.mendeley.com/documents/?uuid=6bb100f3-9c28-4e1c-87f3-ab4b41e0d6a1"]},{"id":"ITEM-2","itemData":{"DOI":"10.1016/j.renene.2020.05.137","ISSN":"18790682","abstract":"Dissemination of building integrated photovoltaic (BIPV) systems shall benefit from the education of professional architects and students, currently used to Building Information Modeling (BIM) environment, which includes design tools that may allow integrating solar energy generation in the building's early design phases. This paper presents a feasibility study using Rhinoceros CAD software and plugins Grasshopper and Ladybug to assess BIPV envelopes intended to retrofit 7 institutional office buildings in Brasília, Brazil. The method considers measured data of end-use energy consumption (yearly average 155.31 kWh/m2), building morphology and central urban environment characterization. Results for retrofitting façades and roofs with BIPV solutions for existing institutional office buildings are presented, both from an energetic and an architectural point of view. The evaluation of the results singles out aspects to be improved in the development of future design tools and highlights the importance of the integration between CAD 3D modeling software and the simulation tools for BIPV systems.","author":[{"dropping-particle":"","family":"Freitas","given":"Jader de Sousa","non-dropping-particle":"","parse-names":false,"suffix":""},{"dropping-particle":"","family":"Cronemberger","given":"Joára","non-dropping-particle":"","parse-names":false,"suffix":""},{"dropping-particle":"","family":"Soares","given":"Raí Mariano","non-dropping-particle":"","parse-names":false,"suffix":""},{"dropping-particle":"","family":"Amorim","given":"Cláudia Naves David","non-dropping-particle":"","parse-names":false,"suffix":""}],"container-title":"Renewable Energy","id":"ITEM-2","issued":{"date-parts":[["2020"]]},"page":"1468-1479","title":"Modeling and assessing BIPV envelopes using parametric Rhinoceros plugins Grasshopper and Ladybug","type":"article-journal","volume":"160"},"uris":["http://www.mendeley.com/documents/?uuid=3d39f59b-653e-469c-9acc-1c2951d07667"]},{"id":"ITEM-3","itemData":{"DOI":"10.3390/app10175885","ISSN":"20763417","abstract":"The energy consumption of a constructed facility is a primary concern as a result of its impact on the total energy expenditure. It has been found that up to 70% of the power consumption in Saudi Arabia are caused by building structures and air conditioning (AC). Energy consumption in government-constructed buildings constitutes a considerable ≈13% of the consumption of the total energy in Saudi Arabia. Therefore, the government of Saudi Arabia initiated the Saudi Energy Efficiency Program (SEEP) that goals to lower the domestic energy severity by roughly 30% by 2030. This paper introduces a study carried out in Eastern Province in Saudi Arabia to identify factors influencing the consumption of energy in school facilities (which are built of concrete in hot and humid climate zones), investigate the correlation between those factors and their impacts on the consumption of energy in school facilities, and finally, develop a prediction model for the energy consumption of school facilities. The study was based on the utilization of 352 real-world datasets of energy consumption of operating schools across Eastern Province in Saudi Arabia. The developed energy prediction model considers eleven identified factors that influence the consumption of energy of constructed schools. The identified factors were utilized as input variables to build the model. A systematic search among different neural network (NN) design architectures was conducted to identify the optimal network model. Validation of the developed model on eight real-world cases demonstrated that the accuracy of the developed model was about 87.5%. Moreover, the findings of this study indicate that the weakest correlation between the input variables was recorded as -0.015 between \"type of school\" and \"AC capacity,\" while the strongest correlation was recorded as 0.95 between the variables of \"number of classrooms\" and \"total air-conditioned area (sqm),\" followed by \"total air-conditioned area (sqm)\" and \"number of students,\" which was recorded as 0.90. It is worth noting that \"AC capacity\" was the most significant predictor, which increased exponentially for high values of energy consumption, followed by \"total school roof area.\" The study also found that the age of the schools had a very small impact on energy consumption, although the age of the schools varied from 11 to 51 years. This was probably due to a good maintenance system applied by the Ministry of Education. The implication of the develope…","author":[{"dropping-particle":"","family":"Alshibani","given":"Adel","non-dropping-particle":"","parse-names":false,"suffix":""}],"container-title":"Applied Sciences (Switzerland)","id":"ITEM-3","issue":"17","issued":{"date-parts":[["2020"]]},"title":"Prediction of the energy consumption of school buildings","type":"article-journal","volume":"10"},"uris":["http://www.mendeley.com/documents/?uuid=99d43c93-e933-43c9-845f-5618dad1a16d"]},{"id":"ITEM-4","itemData":{"DOI":"10.3390/BUILDINGS10070131","ISSN":"20755309","abstract":"The advent of wireless sensors and internet of things connectivity combined with increased open source cloud based digital sharing among the architecture, engineering, and construction industry has helped expand the range of applications for building information modelling. As the rate of adoption of BIM as a standard practice for planning, designing, and constructing new infrastructure increases, the research focus is moving towards other applications. Utilizing BIM in innovative ways such as for building energy performance, carbon capture, and asset management are now being explored. An area which receives less focus is the application of BIM on existing structures. This study explores the potential for implementing BIM on an existing structure for asset management and structural health monitoring. A method of integrating sensors to enhance the visualisation of structural health monitoring through BIM is developed. The study describes how monitoring data can be integrated within the BIM of an offshore lighthouse.","author":[{"dropping-particle":"","family":"O'Shea","given":"Michael","non-dropping-particle":"","parse-names":false,"suffix":""},{"dropping-particle":"","family":"Murphy","given":"Jimmy","non-dropping-particle":"","parse-names":false,"suffix":""}],"container-title":"Buildings","id":"ITEM-4","issue":"7","issued":{"date-parts":[["2020"]]},"title":"Design of a BIM integrated structural health monitoring system for a historic offshore lighthouse","type":"article-journal","volume":"10"},"uris":["http://www.mendeley.com/documents/?uuid=839417ac-5633-4552-823b-0e068afbe9e2"]},{"id":"ITEM-5","itemData":{"DOI":"10.3390/en13205519","ISSN":"19961073","abstract":"With the increasing number of nearly zero-energy buildings (NZEB) due to increase of global awareness on climate change, the new concepts of design and control must be developed because of great NZEB dependency on detailing and multidisciplinary approach. This paper proposes a three-level gateway control method for NZEB project delivery by using digital representation of the building in building information modeling (BIM) environment. These controls (C1, C2 and C3) are introduced before three main phases of any project delivery-design phase, construction phase and handover. The proposed project control procedure uses black-box building energy modeling within the BIM environment, so the paper explores the reliability of one tool for direct energy modeling within the BIM-authoring software. The paper shows two types of validation tests with satisfactory results. This leads to conclusion that analyzed tool for energy simulation within BIM environment can be used in a way that is described in a proposed project control procedure. For further research it is proposed to explore reliability of tools for energy simulation connected to other BIM-authoring software, so this project control procedure could be independent of BIM-authoring software used in the paper.","author":[{"dropping-particle":"","family":"Gumbarevic","given":"Sanjin","non-dropping-particle":"","parse-names":false,"suffix":""},{"dropping-particle":"","family":"Dunovic","given":"Ivana Burcar","non-dropping-particle":"","parse-names":false,"suffix":""},{"dropping-particle":"","family":"Milovanovic","given":"Bojan","non-dropping-particle":"","parse-names":false,"suffix":""},{"dropping-particle":"","family":"Gaši","given":"Mergim","non-dropping-particle":"","parse-names":false,"suffix":""}],"container-title":"Energies","id":"ITEM-5","issue":"20","issued":{"date-parts":[["2020"]]},"title":"Method for building information modeling supported project control of nearly zero-energy building delivery","type":"article-journal","volume":"13"},"uris":["http://www.mendeley.com/documents/?uuid=0973e756-fece-480a-a4bb-2e307d25fcaf"]},{"id":"ITEM-6","itemData":{"DOI":"10.1016/j.enbuild.2020.110340","ISSN":"03787788","abstract":"Annually, 48% of the global energy is used by buildings in their construction, operation, and maintenance, causing significant damage to the environment due to the resulting greenhouse gas emissions. During their life cycles, buildings use energy in the form of embodied energy (EE) and operating energy (OE). In a conventional building, EE accounts for 10–20% of a building's life cycle energy (LCE), while OE accounts for 80–90%. As a result, the building sector has taken several measures to reduce OE in buildings. These OE reducing measures fail to account for the subsequent increase in EE and might cause an increase in the building's overall LCE. A systematic review of the literature shows limited research that comprehensively evaluates the impact of design measures aimed at OE reduction on EE for different construction assemblies. In this study, we quantify and compare trade-offs on EE demand, caused by OE reduction measures for eight different building wall assemblies across four climatic zones within the United States. The EE and OE demands of the ASHRAE 90.1–2016 benchmark model and its variations were computed using Tally™ and Autodesk® Green Building Studio® (GBS), respectively. The results helped us determine the EE factor (EE spent per unit of OE savings) for different OE reduction measures. Although the calculated EE factors vary across different climatic zones and construction assemblies, these factors show significant EE costs for different OE reduction measures. This knowledge could help inform the design of evolutionary and deep/machine learning-based algorithms to assess and optimize building energy use.","author":[{"dropping-particle":"","family":"Venkatraj","given":"Varusha","non-dropping-particle":"","parse-names":false,"suffix":""},{"dropping-particle":"","family":"Dixit","given":"Manish Kumar","non-dropping-particle":"","parse-names":false,"suffix":""},{"dropping-particle":"","family":"Yan","given":"Wei","non-dropping-particle":"","parse-names":false,"suffix":""},{"dropping-particle":"","family":"Lavy","given":"Sarel","non-dropping-particle":"","parse-names":false,"suffix":""}],"container-title":"Energy and Buildings","id":"ITEM-6","issued":{"date-parts":[["2020"]]},"page":"110340","publisher":"Elsevier B.V.","title":"Evaluating the impact of operating energy reduction measures on embodied energy","type":"article-journal","volume":"226"},"uris":["http://www.mendeley.com/documents/?uuid=de7f431d-1060-40ff-9f2a-6bb9022b81c3"]}],"mendeley":{"formattedCitation":"[18,35,36,59–61]","plainTextFormattedCitation":"[18,35,36,59–61]","previouslyFormattedCitation":"[18,35,36,56–58]"},"properties":{"noteIndex":0},"schema":"https://github.com/citation-style-language/schema/raw/master/csl-citation.json"}</w:instrText>
      </w:r>
      <w:r w:rsidR="00564B5B"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[18,35,36,59–61]</w:t>
      </w:r>
      <w:r w:rsidR="00564B5B"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w:t>
      </w:r>
      <w:r w:rsidR="001D063D" w:rsidRPr="00C10A63">
        <w:rPr>
          <w:rFonts w:ascii="Palatino Linotype" w:eastAsia="Palatino Linotype" w:hAnsi="Palatino Linotype" w:cs="Palatino Linotype"/>
          <w:color w:val="auto"/>
          <w:sz w:val="20"/>
          <w:szCs w:val="20"/>
        </w:rPr>
        <w:t xml:space="preserve"> </w:t>
      </w:r>
    </w:p>
    <w:p w14:paraId="0C5846BF" w14:textId="2371BB87" w:rsidR="00030BC0" w:rsidRPr="00C10A63" w:rsidRDefault="0020791C">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Most studies emphasize the need for m</w:t>
      </w:r>
      <w:r w:rsidR="00AA551F" w:rsidRPr="00C10A63">
        <w:rPr>
          <w:rFonts w:ascii="Palatino Linotype" w:eastAsia="Palatino Linotype" w:hAnsi="Palatino Linotype" w:cs="Palatino Linotype"/>
          <w:color w:val="auto"/>
          <w:sz w:val="20"/>
          <w:szCs w:val="20"/>
        </w:rPr>
        <w:t>ore accurate data transfer</w:t>
      </w:r>
      <w:r w:rsidR="00EF4B10" w:rsidRPr="00C10A63">
        <w:rPr>
          <w:rFonts w:ascii="Palatino Linotype" w:eastAsia="Palatino Linotype" w:hAnsi="Palatino Linotype" w:cs="Palatino Linotype"/>
          <w:color w:val="auto"/>
          <w:sz w:val="20"/>
          <w:szCs w:val="20"/>
        </w:rPr>
        <w:t>, including</w:t>
      </w:r>
      <w:r w:rsidRPr="00C10A63">
        <w:rPr>
          <w:rFonts w:ascii="Palatino Linotype" w:eastAsia="Palatino Linotype" w:hAnsi="Palatino Linotype" w:cs="Palatino Linotype"/>
          <w:color w:val="auto"/>
          <w:sz w:val="20"/>
          <w:szCs w:val="20"/>
        </w:rPr>
        <w:t xml:space="preserve"> the site-to-BIM</w:t>
      </w:r>
      <w:r w:rsidR="00AA551F" w:rsidRPr="00C10A63">
        <w:rPr>
          <w:rFonts w:ascii="Palatino Linotype" w:eastAsia="Palatino Linotype" w:hAnsi="Palatino Linotype" w:cs="Palatino Linotype"/>
          <w:color w:val="auto"/>
          <w:sz w:val="20"/>
          <w:szCs w:val="20"/>
        </w:rPr>
        <w:t xml:space="preserve"> </w:t>
      </w:r>
      <w:r w:rsidR="00AA551F"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Engineering","id":"ITEM-1","issue":"January","issued":{"date-parts":[["2019"]]},"page":"100755","publisher":"Elsevier Ltd","title":"Building information modeling for facilities management: A literature review and future research directions","type":"article-journal","volume":"24"},"uris":["http://www.mendeley.com/documents/?uuid=9916dc3b-971a-4a75-9b0c-7c1441c8032d"]}],"mendeley":{"formattedCitation":"[16]","plainTextFormattedCitation":"[16]","previouslyFormattedCitation":"[16]"},"properties":{"noteIndex":0},"schema":"https://github.com/citation-style-language/schema/raw/master/csl-citation.json"}</w:instrText>
      </w:r>
      <w:r w:rsidR="00AA551F"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[16]</w:t>
      </w:r>
      <w:r w:rsidR="00AA551F" w:rsidRPr="00C10A63">
        <w:rPr>
          <w:rFonts w:ascii="Palatino Linotype" w:eastAsia="Palatino Linotype" w:hAnsi="Palatino Linotype" w:cs="Palatino Linotype"/>
          <w:color w:val="auto"/>
          <w:sz w:val="20"/>
          <w:szCs w:val="20"/>
        </w:rPr>
        <w:fldChar w:fldCharType="end"/>
      </w:r>
      <w:r w:rsidR="00EF4B10" w:rsidRPr="00C10A63">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color w:val="auto"/>
          <w:sz w:val="20"/>
          <w:szCs w:val="20"/>
        </w:rPr>
        <w:t xml:space="preserve">between </w:t>
      </w:r>
      <w:r w:rsidR="00EF4B10" w:rsidRPr="00C10A63">
        <w:rPr>
          <w:rFonts w:ascii="Palatino Linotype" w:eastAsia="Palatino Linotype" w:hAnsi="Palatino Linotype" w:cs="Palatino Linotype"/>
          <w:color w:val="auto"/>
          <w:sz w:val="20"/>
          <w:szCs w:val="20"/>
        </w:rPr>
        <w:t xml:space="preserve">the </w:t>
      </w:r>
      <w:r w:rsidRPr="00C10A63">
        <w:rPr>
          <w:rFonts w:ascii="Palatino Linotype" w:eastAsia="Palatino Linotype" w:hAnsi="Palatino Linotype" w:cs="Palatino Linotype"/>
          <w:color w:val="auto"/>
          <w:sz w:val="20"/>
          <w:szCs w:val="20"/>
        </w:rPr>
        <w:t xml:space="preserve">BIM model and various simulation environments and tools, </w:t>
      </w:r>
      <w:r w:rsidR="00EF4B10" w:rsidRPr="00C10A63">
        <w:rPr>
          <w:rFonts w:ascii="Palatino Linotype" w:eastAsia="Palatino Linotype" w:hAnsi="Palatino Linotype" w:cs="Palatino Linotype"/>
          <w:color w:val="auto"/>
          <w:sz w:val="20"/>
          <w:szCs w:val="20"/>
        </w:rPr>
        <w:t xml:space="preserve">such as </w:t>
      </w:r>
      <w:r w:rsidRPr="00C10A63">
        <w:rPr>
          <w:rFonts w:ascii="Palatino Linotype" w:eastAsia="Palatino Linotype" w:hAnsi="Palatino Linotype" w:cs="Palatino Linotype"/>
          <w:color w:val="auto"/>
          <w:sz w:val="20"/>
          <w:szCs w:val="20"/>
        </w:rPr>
        <w:t>building energy simulation tools</w:t>
      </w:r>
      <w:r w:rsidR="00841B9E" w:rsidRPr="00C10A63">
        <w:rPr>
          <w:rFonts w:ascii="Palatino Linotype" w:eastAsia="Palatino Linotype" w:hAnsi="Palatino Linotype" w:cs="Palatino Linotype"/>
          <w:color w:val="auto"/>
          <w:sz w:val="20"/>
          <w:szCs w:val="20"/>
        </w:rPr>
        <w:t xml:space="preserve"> </w:t>
      </w:r>
      <w:r w:rsidR="001D063D"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{"citationItems":[{"id":"ITEM-1","itemData":{"DOI":"10.1108/ECAM-06-2019-0314","ISSN":"09699988","abstract":"Purpose: The operational phase of a building's lifecycle is receiving increasing attention, as it consumes an enormous amount of energy and results in tremendous detrimental impacts on the environment. While energy simulation can be applied as a tool to evaluate the energy performance of a building in operation, the emergence of Building Information Modeling (BIM) technology is expected to facilitate the evaluation process with predefined and enriched building information. However, such an approach has been confronted by the challenge of interoperability issues among the related application software, including the BIM tools and energy simulation tools, and the results of simulation have been seldom verified due to the unavailability of corresponding experimental data. This study aims to explore the interoperability between the commonly used energy simulation and BIM tools and verifies the simulation approach by undertaking a case study. Design/methodology/approach: With Autodesk Revit and EnergyPlus selected as the commonly used BIM and energy simulation tools, respectively, a valid technical framework of transferring building information between two tools is proposed, and the interoperability issues that occur during the data transfer are studied. The proposed framework is then employed to simulate the energy consumption of a single-family house, and sensitivity analysis and analysis on such parameters as schedule are conducted for building operations to showcase its applicability. Findings: The simulation results are compared with monitored data and the results from another simulation tool, HOT2000; the comparison reveals that EnergyPlus and HOT2000 predict the total energy consumption with a difference from the monitoring data of 8.0 and 7.1%, respectively. Practical implications: This research shows how to efficiently use BIM to support building energy simulation. Relevant stakeholders can learn from this research to avoid data loss during BIM model transformation. Originality/value: This research explores the application of BIM for building energy simulation, compares the simulation results among different tools and validates simulation results using monitored data.","author":[{"dropping-particle":"","family":"Li","given":"Hong Xian","non-dropping-particle":"","parse-names":false,"suffix":""},{"dropping-particle":"","family":"Ma","given":"Zhiliang","non-dropping-particle":"","parse-names":false,"suffix":""},{"dropping-particle":"","family":"Liu","given":"Hexu","non-dropping-particle":"","parse-names":false,"suffix":""},{"dropping-particle":"","family":"Wang","given":"Jun","non-dropping-particle":"","parse-names":false,"suffix":""},{"dropping-particle":"","family":"Al-Hussein","given":"Mohamed","non-dropping-particle":"","parse-names":false,"suffix":""},{"dropping-particle":"","family":"Mills","given":"Anthony","non-dropping-particle":"","parse-names":false,"suffix":""}],"container-title":"Engineering, Construction and Architectural Management","id":"ITEM-1","issue":"8","issued":{"date-parts":[["2020"]]},"page":"1679-1702","title":"Exploring and verifying BIM-based energy simulation for building operations","type":"article-journal","volume":"27"},"uris":["http://www.mendeley.com/documents/?uuid=40f211db-9f93-4273-885b-46be02c8f344"]},{"id":"ITEM-2","itemData":{"DOI":"10.1016/j.jobe.2018.12.021","ISSN":"23527102","abstract":"This paper presents an up to date overview of the principal research topics and research trends within the Building Information Model (BIM) research domain. It also offers a detailed review of the integration of BIM and Building Energy Performance Simulation (BEPS). The different strategies to improve interoperability are reviewed together with the various applications of such an integration (BIM with BEPS) in the literature. Firstly, a scientometric analysis which allows identifying research patterns and emerging trends in a specific research domain is performed to categorise the large number of articles constituting BIM literature into several clusters, each representing a particular topic. The main research topic in each cluster, together with the chronological progress and evolution of each cluster are summarized through a literature review of the selected highly cited articles. Secondly, an analysis of the different aspects relevant to the integration of BIM with BEPS is performed to highlight the evolution of the interoperability between BIM and energy simulation tools. Subsequently, a review of the different applications of such integration (BIM with BEPS) is performed to identify potential knowledge gaps. This study highlights six main BIM research topics focusing on BIM adoption and benefits, BIM-aided management, progress monitoring and as-built modelling, interoperability, life cycle analysis and energy simulation. It also emphasises the lack of well-established strategies to ensure the interoperability between BIM and energy simulation tools. Furthermore, this study reports on the poor integration of BIM and BEPS for building system and control modelling as well as its limited application during the operational phase.","author":[{"dropping-particle":"","family":"Andriamamonjy","given":"Ando","non-dropping-particle":"","parse-names":false,"suffix":""},{"dropping-particle":"","family":"Saelens","given":"Dirk","non-dropping-particle":"","parse-names":false,"suffix":""},{"dropping-particle":"","family":"Klein","given":"Ralf","non-dropping-particle":"","parse-names":false,"suffix":""}],"container-title":"Journal of Building Engineering","id":"ITEM-2","issue":"December 2018","issued":{"date-parts":[["2019"]]},"page":"513-527","publisher":"Elsevier Ltd","title":"A combined scientometric and conventional literature review to grasp the entire BIM knowledge and its integration with energy simulation","type":"article-journal","volume":"22"},"uris":["http://www.mendeley.com/documents/?uuid=625d26b7-ab34-4526-9ebd-4cc0ed37c28d"]},{"id":"ITEM-3","itemData":{"DOI":"10.1007/s12273-020-0619-0","ISSN":"19968744","abstract":"Rapid urbanization has driven economic and social development, but it has also led to continued growth in building energy consumption. It is of great significance to ensure the user comfort while controlling the growth of building energy use. Accurate quantification of urban buildings' energy demand can support energy efficient and sustainable community design, assist urban morphology generation and optimization, building layout optimization, building shape and construction design, HVAC system optimization, assessment of the energy program and policy. In recent years, researchers worldwide have carried out research of urban scale energy consumption calculation methods from different perspectives, and encountered different technical difficulties. This paper provides a critical review on the energy modeling methods at urban neighborhood scale from the following three aspects: database, models and platforms. Through literature review, the authors indicate the advantages and limitations of current urban building energy calculation methods and tools, and propose the following possible approaches to improve the operational energy consumption calculation method for urban buildings: (1) develop micro-environment data generation methods that can be directly applied to energy consumption calculation of urban buildings; (2) improve the capabilities to collect, filter and convert the building information data by introducing the data mining technique; (3) introduce the cluster analysis and artificial intelligence technology to improve the speed of energy consumption calculation; (4) develop a visualization platform to realize real-time editing and calculating of urban design.","author":[{"dropping-particle":"","family":"Li","given":"Ziwei","non-dropping-particle":"","parse-names":false,"suffix":""},{"dropping-particle":"","family":"Lin","given":"Borong","non-dropping-particle":"","parse-names":false,"suffix":""},{"dropping-particle":"","family":"Zheng","given":"Shanwen","non-dropping-particle":"","parse-names":false,"suffix":""},{"dropping-particle":"","family":"Liu","given":"Yanchen","non-dropping-particle":"","parse-names":false,"suffix":""},{"dropping-particle":"","family":"Wang","given":"Zhe","non-dropping-particle":"","parse-names":false,"suffix":""},{"dropping-particle":"","family":"Dai","given":"Jian","non-dropping-particle":"","parse-names":false,"suffix":""}],"container-title":"Building Simulation","id":"ITEM-3","issue":"4","issued":{"date-parts":[["2020"]]},"page":"739-751","title":"A review of operational energy consumption calculation method for urban buildings","type":"article-journal","volume":"13"},"uris":["http://www.mendeley.com/documents/?uuid=8bfe92d5-9204-4e8d-b1bb-c10c418f58a9"]},{"id":"ITEM-4","itemData":{"DOI":"10.1016/j.autcon.2020.103422","ISSN":"09265805","abstract":"Full interoperability between BIM and energy simulation tools has not yet been achieved. Performance prediction metamodels can help to overcome this issue and serve as an investigation tool in the early design stage. This paper describes the development and validation of a tool to integrate building information models (BIMs) and a previously developed metamodel to predict the thermal load of dwellings through gbXML. The results obtained show the feasibility of developing the proposed tool. However, inconsistencies between gbXML files from different BIM authoring tools were observed. There was a need for manual adjustments to the building information models before export to gbXML. This finding reinforces the need for the standardized implementation of exportation tools for open interoperability formats by software manufacturers. It also indicates the possibility for the future use of this tool to support the Brazilian energy labeling certification process and assist building designers in the early design stage.","author":[{"dropping-particle":"","family":"Bracht","given":"M. K.","non-dropping-particle":"","parse-names":false,"suffix":""},{"dropping-particle":"","family":"Melo","given":"A. P.","non-dropping-particle":"","parse-names":false,"suffix":""},{"dropping-particle":"","family":"Lamberts","given":"R.","non-dropping-particle":"","parse-names":false,"suffix":""}],"container-title":"Automation in Construction","id":"ITEM-4","issue":"July 2020","issued":{"date-parts":[["2021"]]},"page":"103422","publisher":"Elsevier B.V.","title":"A metamodel for building information modeling-building energy modeling integration in early design stage","type":"article-journal","volume":"121"},"uris":["http://www.mendeley.com/documents/?uuid=ff56290c-c2c6-4204-bb29-8e550c51a41b"]},{"id":"ITEM-5","itemData":{"DOI":"10.1007/s12652-019-01556-z","ISBN":"0123456789","ISSN":"18685145","abstract":"LEED is widely used to guide green building design and evaluation. However, since in most cases, the construction cost is not the main evaluation content, the building energy saving is often accompanied by the cost increase, so the owner’s willingness to participate spontaneously is not high. This paper takes residential buildings as an example, and uses BIM simulation technology combined with value engineering to analyze the relationship between cost and energy saving in the architectural design process. Based on the establishment of the REVIT model, Ecotect is used to simulate the energy consumption. By comparing the energy-saving performance of different schemes, the LEED score is calculated to determine the most cost-effective design. The study found that in the design stage, BIM tools combined with value engineering can better optimize the design and find a balance point that meets the requirements of green building evaluation and owner.","author":[{"dropping-particle":"","family":"Wei","given":"Taibing","non-dropping-particle":"","parse-names":false,"suffix":""},{"dropping-particle":"","family":"Chen","given":"Yuxin","non-dropping-particle":"","parse-names":false,"suffix":""}],"container-title":"Journal of Ambient Intelligence and Humanized Computing","id":"ITEM-5","issue":"9","issued":{"date-parts":[["2020"]]},"page":"3699-3706","publisher":"Springer Berlin Heidelberg","title":"Green building design based on BIM and value engineering","type":"article-journal","volume":"11"},"uris":["http://www.mendeley.com/documents/?uuid=fe3fd8fa-8e53-447d-86a2-dfd5ca6938c4"]},{"id":"ITEM-6","itemData":{"DOI":"10.1016/j.jobe.2020.101653","ISSN":"23527102","abstract":"Development of Building Information Modelling (BIM) is assisting engineers with automating design/construction processes in the Architectural, Engineering and Construction (AEC) industry. Lack of such a comprehensive decision-making framework which utilizes BIM, Management Information Systems (MIS), simulation, and automation tools to choose between different construction alternatives have been addressed in the research background. As an example of decision-making objective, optimized smart building's equipment combination for a certain project should be selected in the feasibility study phase. In this research, a comprehensive decision-making framework was developed to choose smart building's equipment based on energy consumption and cost trade-off. Subsequently, smart building alternatives were considered as a decision-making example to choose the best alternative using BIM, MIS and simulation tools. The research contributes to the automating of some parts of the decision-making framework by developing an Application Programming Interface (API). This API helps with making the appropriate automating permutation out of possible options, totalizing the cost of each combination and sorting data in the research database developed for the recommended framework. This framework, database and API can be used similarly for any other decision making objective. Finally, a model representing the average conditions of residential buildings in Tehran was developed to choose the optimized smart building's equipment combination of 31 considered options. This optimized combination which included all possible smart building options except for smart lighting has an investment return of about 7.5 years which is more than that of similar projects in other countries due to Iran's low energy carrier tariff.","author":[{"dropping-particle":"","family":"Mashayekhi","given":"Ali","non-dropping-particle":"","parse-names":false,"suffix":""},{"dropping-particle":"","family":"Heravi","given":"Gholamreza","non-dropping-particle":"","parse-names":false,"suffix":""}],"container-title":"Journal of Building Engineering","id":"ITEM-6","issue":"July","issued":{"date-parts":[["2020"]]},"page":"101653","publisher":"Elsevier Ltd","title":"A decision-making framework opted for smart building's equipment based on energy consumption and cost trade-off using BIM and MIS","type":"article-journal","volume":"32"},"uris":["http://www.mendeley.com/documents/?uuid=8d51d01f-b270-4375-806a-8c234f26f907"]},{"id":"ITEM-7","itemData":{"DOI":"10.3390/en13205519","ISSN":"19961073","abstract":"With the increasing number of nearly zero-energy buildings (NZEB) due to increase of global awareness on climate change, the new concepts of design and control must be developed because of great NZEB dependency on detailing and multidisciplinary approach. This paper proposes a three-level gateway control method for NZEB project delivery by using digital representation of the building in building information modeling (BIM) environment. These controls (C1, C2 and C3) are introduced before three main phases of any project delivery-design phase, construction phase and handover. The proposed project control procedure uses black-box building energy modeling within the BIM environment, so the paper explores the reliability of one tool for direct energy modeling within the BIM-authoring software. The paper shows two types of validation tests with satisfactory results. This leads to conclusion that analyzed tool for energy simulation within BIM environment can be used in a way that is described in a proposed project control procedure. For further research it is proposed to explore reliability of tools for energy simulation connected to other BIM-authoring software, so this project control procedure could be independent of BIM-authoring software used in the paper.","author":[{"dropping-particle":"","family":"Gumbarevic","given":"Sanjin","non-dropping-particle":"","parse-names":false,"suffix":""},{"dropping-particle":"","family":"Dunovic","given":"Ivana Burcar","non-dropping-particle":"","parse-names":false,"suffix":""},{"dropping-particle":"","family":"Milovanovic","given":"Bojan","non-dropping-particle":"","parse-names":false,"suffix":""},{"dropping-particle":"","family":"Gaši","given":"Mergim","non-dropping-particle":"","parse-names":false,"suffix":""}],"container-title":"Energies","id":"ITEM-7","issue":"20","issued":{"date-parts":[["2020"]]},"title":"Method for building information modeling supported project control of nearly zero-energy building delivery","type":"article-journal","volume":"13"},"uris":["http://www.mendeley.com/documents/?uuid=0973e756-fece-480a-a4bb-2e307d25fcaf"]},{"id":"ITEM-8","itemData":{"DOI":"10.1016/j.autcon.2020.103384","ISSN":"09265805","abstract":"In the Architecture Engineering and Construction (AEC) industry, Building Information Model (BIM) authoring tools enable the creation of digital representations of buildings. Each tool implements its own building data model, which makes it difficult to achieve the desired interoperability when building data have to be exchanged with other software (e.g., building energy simulation tools). The representation of BIM models through open standards (e.g., IFC) and Semantic Web technologies can facilitate building data transformation in an automated and flexible way. This is achieved by taking advantage of the logical basis of the Resource Description Framework (RDF) data model and queries created in the Semantic Web query languages. The result is a pragmatic mechanism to transform the data from one data domain to another. This article analyses the potential of Semantic Web query languages to facilitate the data transformation of building data through different alternatives. The first contribution is the identification of fourteen data mapping patterns and three cases of data transformation that enable transforming one data model into another, considering the semantic and structural differences between them. The second contribution is the review and comparison of query languages to carry out the transformations through two different alternatives: using SPARQL-Generate and SPARQL Construct queries. And finally, the third contribution is the definition of a metric to assess the complexity of SPARQL queries.","author":[{"dropping-particle":"","family":"Costa","given":"G.","non-dropping-particle":"","parse-names":false,"suffix":""},{"dropping-particle":"","family":"Sicilia","given":"A.","non-dropping-particle":"","parse-names":false,"suffix":""}],"container-title":"Automation in Construction","id":"ITEM-8","issue":"July","issued":{"date-parts":[["2020"]]},"page":"103384","publisher":"Elsevier","title":"Alternatives for facilitating automatic transformation of BIM data using semantic query languages","type":"article-journal","volume":"120"},"uris":["http://www.mendeley.com/documents/?uuid=a085e283-63c4-456e-8da5-485880c23701"]},{"id":"ITEM-9","itemData":{"DOI":"10.1016/j.autcon.2020.103225","ISSN":"09265805","abstract":"Most applied strategies during the building design process require careful consideration of indoor air quality and thermal conditions. This requires a detailed analysis involving multi and interdisciplinary efforts during the design process and thus, in turn, manifold interactions among various analysis methods and their simulation tools. An undesired consequence of this activity may be major problems in terms of data clashes and data losses. These difficulties may be overcome by utilizing a three-dimensional (3D) building model that not only includes the building's functional and physical specifications but also incorporates its thermal capacity and environmental dynamics. For this, building information modeling (BIM) can be employed as a base. The interoperability of the programs thus utilized need to be identified and ensued, as this is not yet clearly defined in the literature for these complicated analysis methods. This study thus aims to improve the building design process by developing a method to determine the interoperability of the utilized programs for evaluating a building's energy performance and indoor comfort through the BIM approach. A case study is conducted to verify the applicability of the proposed method and to identify the interoperability limits during the data exchange. To this end, three main analysis models are developed and evaluated. The architecture of the building is developed with the 3D building model as specified by the building's physical conditions; the indoor comfort conditions are developed with the computational fluid dynamics (CFD) of natural ventilation as specified by temperature, humidity, and air velocity; and energy performance is developed with a building energy model specified by the building architecture and its systems. These are then all integrated through a BIM platform. Therefore, the complexity of software integration is eliminated by the BIM-based proposed methodology.","author":[{"dropping-particle":"","family":"Utkucu","given":"Duygu","non-dropping-particle":"","parse-names":false,"suffix":""},{"dropping-particle":"","family":"Sözer","given":"Hatice","non-dropping-particle":"","parse-names":false,"suffix":""}],"container-title":"Automation in Construction","id":"ITEM-9","issue":"March","issued":{"date-parts":[["2020"]]},"page":"103225","publisher":"Elsevier","title":"Interoperability and data exchange within BIM platform to evaluate building energy performance and indoor comfort","type":"article-journal","volume":"116"},"uris":["http://www.mendeley.com/documents/?uuid=2340d629-c60f-4f27-8772-0b55403606e1"]},{"id":"ITEM-10","itemData":{"DOI":"10.1016/j.renene.2020.05.137","ISSN":"18790682","abstract":"Dissemination of building integrated photovoltaic (BIPV) systems shall benefit from the education of professional architects and students, currently used to Building Information Modeling (BIM) environment, which includes design tools that may allow integrating solar energy generation in the building's early design phases. This paper presents a feasibility study using Rhinoceros CAD software and plugins Grasshopper and Ladybug to assess BIPV envelopes intended to retrofit 7 institutional office buildings in Brasília, Brazil. The method considers measured data of end-use energy consumption (yearly average 155.31 kWh/m2), building morphology and central urban environment characterization. Results for retrofitting façades and roofs with BIPV solutions for existing institutional office buildings are presented, both from an energetic and an architectural point of view. The evaluation of the results singles out aspects to be improved in the development of future design tools and highlights the importance of the integration between CAD 3D modeling software and the simulation tools for BIPV systems.","author":[{"dropping-particle":"","family":"Freitas","given":"Jader de Sousa","non-dropping-particle":"","parse-names":false,"suffix":""},{"dropping-particle":"","family":"Cronemberger","given":"Joára","non-dropping-particle":"","parse-names":false,"suffix":""},{"dropping-particle":"","family":"Soares","given":"Raí Mariano","non-dropping-particle":"","parse-names":false,"suffix":""},{"dropping-particle":"","family":"Amorim","given":"Cláudia Naves David","non-dropping-particle":"","parse-names":false,"suffix":""}],"container-title":"Renewable Energy","id":"ITEM-10","issued":{"date-parts":[["2020"]]},"page":"1468-1479","title":"Modeling and assessing BIPV envelopes using parametric Rhinoceros plugins Grasshopper and Ladybug","type":"article-journal","volume":"160"},"uris":["http://www.mendeley.com/documents/?uuid=3d39f59b-653e-469c-9acc-1c2951d07667"]},{"id":"ITEM-11","itemData":{"DOI":"10.1007/s12243-020-00771-6","ISSN":"19589395","abstract":"The main goal of green building is to provide comfortable life for its residents, while encountering the negative impacts on the surrounding environment. This goal can be achieved by applying effective methodologies throughout the entire life cycle of the building and maintaining an efficient usage of the available energy resources. As part of “building information modeling (BIM),” there are numerous software simulation applications that can be used for analyzing, and modeling energy consumption in all stages of green building, starting from the initial stages of planning and design, up to the final stages of operation and maintenance. In this research work, we conduct a thorough investigation, analysis, and comparison of the performance of most common software applications used for simulating and modeling the energy consumption in green building, and subsequently, the best application is recognized based on unified selection criteria, which include various sets of design parameters and operating conditions.","author":[{"dropping-particle":"","family":"Ka’bi","given":"Amin H.","non-dropping-particle":"Al","parse-names":false,"suffix":""}],"container-title":"Annales des Telecommunications/Annals of Telecommunications","id":"ITEM-11","issue":"7-8","issued":{"date-parts":[["2020"]]},"page":"271-290","publisher":"Annals of Telecommunications","title":"Comparison of energy simulation applications used in green building","type":"article-journal","volume":"75"},"uris":["http://www.mendeley.com/documents/?uuid=eec2feb2-a280-428d-8212-6f037eebce7f"]},{"id":"ITEM-12","itemData":{"DOI":"10.36680/J.ITCON.2020.020","ISSN":"18744753","abstract":"Heating and cooling consumes most of the energy in buildings. Faults and problems in HVAC systems waste up to 20% of heating and cooling energy. Identifying spaces with HVAC problems within a facility remains a major challenge for facility managers. This study aims to detect spaces with potential problems that causes energy overconsumption, human discomfort, or HVAC work overload. To achieve that, a Building Information Model (BIM)-based framework that combines the output data of building energy simulations, Building Energy Management Systems (BEMS), and Computerized Maintenance Management Systems (CMMS) is proposed. The framework enables BIM components to utilize data collected by the other systems to determine the intended energy performance and compare it with actual energy performance, as well as to provide access to maintenance history and BEMS alarms occurred in the building at element level. The framework was tested using data collected from an educational building over one-month period when the building was unoccupied to prevent users from manipulating the results. Experimental results show that the framework enabled identification of building spaces with abnormal or malfunctioning behavior that was not detected by the BEMS. This study supplements the body of knowledge in facilities energy management by providing a BIM-based framework that utilizes output data of energy simulation, BEMS and CMMS to locate and detect building spaces with potential problems that need maintenance. Furthermore, it enables facility managers to collect and view relevant data from various systems in one central platform; BIM. It also allows them to adjust their maintenance plans based on the poor behavior of specific spaces within their building.","author":[{"dropping-particle":"","family":"Shalabi","given":"Firas","non-dropping-particle":"","parse-names":false,"suffix":""},{"dropping-particle":"","family":"Turkan","given":"Yelda","non-dropping-particle":"","parse-names":false,"suffix":""}],"container-title":"Journal of Information Technology in Construction","id":"ITEM-12","issue":"May","issued":{"date-parts":[["2020"]]},"page":"342-360","title":"Bim-energy simulation approach for detecting building spaces with faults and problematic behavior","type":"article-journal","volume":"25"},"uris":["http://www.mendeley.com/documents/?uuid=e5bb1ce9-b739-46aa-ab13-8ed5e0d0ef33"]}],"mendeley":{"formattedCitation":"[8,12,15,22,23,31–33,35,36,52,57]","plainTextFormattedCitation":"[8,12,15,22,23,31–33,35,36,52,57]","previouslyFormattedCitation":"[8,12,15,22,23,31–33,35,36,49,54]"},"properties":{"noteIndex":0},"schema":"https://github.com/citation-style-language/schema/raw/master/csl-citation.json"}</w:instrText>
      </w:r>
      <w:r w:rsidR="001D063D"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[8,12,15,22,23,31–33,35,36,52,57]</w:t>
      </w:r>
      <w:r w:rsidR="001D063D"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 GIS</w:t>
      </w:r>
      <w:r w:rsidR="00564B5B" w:rsidRPr="00C10A63">
        <w:rPr>
          <w:rFonts w:ascii="Palatino Linotype" w:eastAsia="Palatino Linotype" w:hAnsi="Palatino Linotype" w:cs="Palatino Linotype"/>
          <w:color w:val="auto"/>
          <w:sz w:val="20"/>
          <w:szCs w:val="20"/>
        </w:rPr>
        <w:t xml:space="preserve"> </w:t>
      </w:r>
      <w:r w:rsidR="00564B5B"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{"citationItems":[{"id":"ITEM-1","itemData":{"DOI":"10.1016/j.apenergy.2020.115953","ISSN":"03062619","abstract":"High spatial resolution is critical for a building stock energy model to identify spatial hotspots and provide targeted recommendations for reducing regional energy consumption. However, input uncertainties due to lacking high-resolution spatial data (e.g. building information and occupant behavior) can cause great discrepancies between modeled and actual energy consumption. We present a modeling framework that can act as a blueprint model for most European countries based on geo- referenced data, building archetypes, and public algorithms. Further sophistication is added in a step-wise approach, including the shift from average to hourly weather data, refurbishment, and occupants’ heating schedules. The model is demonstrated for the city of Leiden, the Netherlands, and the simulated results are spatially validated against the measured natural gas consumption reported at postcode level. Results show that when these factors are considered, the model can provide a good estimate of the energy consumption at the city scale (overestimated by 6%). At postcode level, nearly 83% of the absolute differences between modeled and measured natural gas consumption are within one standard deviation (±25 kWh/m2a, about 30% of the mean measured natural gas consumption). Further research and data would be required to provide reliable results at the level of individual buildings, e.g. information on refurbishment and occupant behavior. The model is well suited to identify spatial hotspots of residential energy consumption and could thus provide a practical basis (e.g. maps) for targeted measures to mitigate climate change.","author":[{"dropping-particle":"","family":"Yang","given":"Xining","non-dropping-particle":"","parse-names":false,"suffix":""},{"dropping-particle":"","family":"Hu","given":"Mingming","non-dropping-particle":"","parse-names":false,"suffix":""},{"dropping-particle":"","family":"Heeren","given":"Niko","non-dropping-particle":"","parse-names":false,"suffix":""},{"dropping-particle":"","family":"Zhang","given":"Chunbo","non-dropping-particle":"","parse-names":false,"suffix":""},{"dropping-particle":"","family":"Verhagen","given":"Teun","non-dropping-particle":"","parse-names":false,"suffix":""},{"dropping-particle":"","family":"Tukker","given":"Arnold","non-dropping-particle":"","parse-names":false,"suffix":""},{"dropping-particle":"","family":"Steubing","given":"Bernhard","non-dropping-particle":"","parse-names":false,"suffix":""}],"container-title":"Applied Energy","id":"ITEM-1","issue":"September","issued":{"date-parts":[["2020"]]},"page":"115953","publisher":"Elsevier Ltd","title":"A combined GIS-archetype approach to model residential space heating energy: A case study for the Netherlands including validation","type":"article-journal","volume":"280"},"uris":["http://www.mendeley.com/documents/?uuid=5803294a-fdb1-4a72-bf64-162585784f9f"]},{"id":"ITEM-2","itemData":{"DOI":"10.1016/j.scs.2020.102120","ISSN":"22106707","abstract":"Rapid urbanization is one of the present characteristics in both developed and developing countries. It is projected that by 2050 around 68 % of the world's population shall live in urban areas. As a result, many city development initiatives are proposed by various research centers or through academia to aid in managing the process. One of the most evolving concepts through the past two decades is Smart Cities. The concept of smart cities has been defined and formulated by many research efforts and organizations. However, most of these definitions and initiatives focus on the operation stage of the city. This paper proposes an inclusive framework for integrating Building Information Modeling (BIM) and Geographical Information System (GIS) to plan and forecast the utility infrastructure needs for expanding and emerging cities to highlight the concept of “smartness” during the planning stage. The considered infrastructure needs are freshwater consumption, sewage capacity and electrical energy requirements. Firstly, the city is broken down into several districts, lands and plots. Afterwards, through the assignment of relevant land use, building type information and various other information, an interactive tool is originated to allow for the formulation of different city development schemes and the representation of their respective resulting infrastructure needs. The framework is targeted to be flexible enough in order to be applied to any city, not just a single case as smart city solutions need to adopt to diverse cities’ needs. The proposed framework is advocated to enforce the concept of both smart and sustainable cities by taking a closer look at the city's planning and development stages and infrastructure requirements which shape a sizable part of the city's performance throughout its expansion and development. It can also serve as a decision support tool for better planning and management of smart city infrastructure requirements. Finally, a case study is represented to demonstrate the practical features of the proposed framework.","author":[{"dropping-particle":"","family":"Marzouk","given":"Mohamed","non-dropping-particle":"","parse-names":false,"suffix":""},{"dropping-particle":"","family":"Othman","given":"Ahmed","non-dropping-particle":"","parse-names":false,"suffix":""}],"container-title":"Sustainable Cities and Society","id":"ITEM-2","issue":"March","issued":{"date-parts":[["2020"]]},"page":"102120","publisher":"Elsevier","title":"Planning utility infrastructure requirements for smart cities using the integration between BIM and GIS","type":"article-journal","volume":"57"},"uris":["http://www.mendeley.com/documents/?uuid=bef10cb6-245d-4ab4-84d7-04176e1a0e65"]},{"id":"ITEM-3","itemData":{"DOI":"10.3390/su12114576","ISSN":"20711050","abstract":"In the European framework, there is a strong drive to develop integrated approaches aimed at understanding and improving the energy behavior of public historic buildings within urban contexts. However, the examples already provided tend to address the issue from mono-disciplinary perspectives, losing the opportunity for a coordinated view. The research suggests a methodology to reach the definition of a three-dimensional database, which incorporates spatial models and energy information, with the final goal of merging heterogeneous information that is useful to interpret the overall framework and to design sustainable development scenarios. The platform achieves GIS (Geographic Information System) and BIM (Building Information Modeling) integration by using the CityGML data model, for supporting multi-scale analyses without break of continuity, ranging from urban to building level. The discussion combines the applicative case with the theoretical background, deepening the role of a solid knowledge framework as a basis for sustainable interventions on public historic buildings. To better explain and test the methodology, a case study on the University built heritage of Pavia is presented and three possible outputs deriving from the database are discussed. The example demonstrates the strength of the approach, which is able to provide a variety of results coming from a unique source of information, ensuring coherence and unambiguousness at all levels of investigation.","author":[{"dropping-particle":"","family":"Cecchini","given":"Cristina","non-dropping-particle":"","parse-names":false,"suffix":""},{"dropping-particle":"","family":"Magrini","given":"Anna","non-dropping-particle":"","parse-names":false,"suffix":""},{"dropping-particle":"","family":"Morandotti","given":"Marco","non-dropping-particle":"","parse-names":false,"suffix":""}],"container-title":"Sustainability (Switzerland)","id":"ITEM-3","issue":"11","issued":{"date-parts":[["2020"]]},"title":"The energy-oriented management of public historic buildings: An integrated approach and methodology applications","type":"article-journal","volume":"12"},"uris":["http://www.mendeley.com/documents/?uuid=4d08182f-60c1-414e-b0d3-d78ed25c165d"]},{"id":"ITEM-4","itemData":{"DOI":"10.1016/j.jclepro.2020.120532","ISSN":"09596526","abstract":"The building health has become an increasingly popular topic in recent years, as the health of a building is directly related to the safety and health of the users. A scientific evaluation of building health can help to assess building health issues and to avoid the catastrophic consequences of the building system failure. Although there are some building health evaluation methods for public buildings and residential buildings, there is a lack of approach for assessing the building health of commercial buildings. The study aims to propose an innovative and practical approach to evaluate the building health of commercial buildings by integrating the analytic hierarchy process (AHP), geographic information system (GIS), and building information modelling (BIM). Based on the AHP approach, the building health evaluation model is proposed to consider five aspects, including comfort performance (weight 5.15%), safety performance (weight 51.88%), environmental performance (weight 24.92%), operation management (weight 12.56%), and economic performance (weight 6.49%). It suggests that safety performance should be considered the most important factor in building health evaluation. Besides, a commercial project in Shenzhen, China was selected as a case study to validate the feasibility of the proposed evaluation model. Based on the results, the building health of the study case is scored as 6.9654 out of 10, which is ranked as intermediate. To be specific, the comfort performance scored 0.4515, safety performance scored 3.3344, environmental performance scored 2.2308, operation management scored 0.9019, and the economic performance scored 0.0972. Many recommendations have been made to improve the building health performance of the building, for instance, it recommends to reduce the energy consumption of the building to improve the economic performance of the building and the operation management performance. The developed model can help the governmental department regarding the building sector and asset manager to identify the building's health performance and take further actions.","author":[{"dropping-particle":"","family":"Ding","given":"Zhikun","non-dropping-particle":"","parse-names":false,"suffix":""},{"dropping-particle":"","family":"Niu","given":"Jindi","non-dropping-particle":"","parse-names":false,"suffix":""},{"dropping-particle":"","family":"Liu","given":"Shan","non-dropping-particle":"","parse-names":false,"suffix":""},{"dropping-particle":"","family":"Wu","given":"Huanyu","non-dropping-particle":"","parse-names":false,"suffix":""},{"dropping-particle":"","family":"Zuo","given":"Jian","non-dropping-particle":"","parse-names":false,"suffix":""}],"container-title":"Journal of Cleaner Production","id":"ITEM-4","issued":{"date-parts":[["2020"]]},"page":"120532","publisher":"Elsevier Ltd","title":"An approach integrating geographic information system and building information modelling to assess the building health of commercial buildings","type":"article-journal","volume":"257"},"uris":["http://www.mendeley.com/documents/?uuid=38d875ab-1820-460d-a7da-d9d6215b0e95"]},{"id":"ITEM-5","itemData":{"DOI":"10.1016/j.autcon.2018.04.006","ISSN":"09265805","abstract":"Research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Construction","id":"ITEM-5","issue":"March","issued":{"date-parts":[["2018"]]},"page":"312-326","publisher":"Elsevier","title":"Digitisation in facilities management: A literature review and future research directions","type":"article-journal","volume":"92"},"uris":["http://www.mendeley.com/documents/?uuid=5b8c82d8-1641-4dc9-8bfd-79887c292c0d"]}],"mendeley":{"formattedCitation":"[17,45,62–64]","plainTextFormattedCitation":"[17,45,62–64]","previouslyFormattedCitation":"[17,42,59–61]"},"properties":{"noteIndex":0},"schema":"https://github.com/citation-style-language/schema/raw/master/csl-citation.json"}</w:instrText>
      </w:r>
      <w:r w:rsidR="00564B5B"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[17,45,62–64]</w:t>
      </w:r>
      <w:r w:rsidR="00564B5B"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 BIM</w:t>
      </w:r>
      <w:r w:rsidR="00EF4B10"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O&amp;M applications</w:t>
      </w:r>
      <w:r w:rsidR="001D063D" w:rsidRPr="00C10A63">
        <w:rPr>
          <w:rFonts w:ascii="Palatino Linotype" w:eastAsia="Palatino Linotype" w:hAnsi="Palatino Linotype" w:cs="Palatino Linotype"/>
          <w:color w:val="auto"/>
          <w:sz w:val="20"/>
          <w:szCs w:val="20"/>
        </w:rPr>
        <w:t xml:space="preserve"> </w:t>
      </w:r>
      <w:r w:rsidR="001D063D"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review","type":"article-journal","volume":"39"},"uris":["http://www.mendeley.com/documents/?uuid=ea110b57-3358-4bd7-9d04-2a4865988532"]},{"id":"ITEM-2","itemData":{"DOI":"10.1016/j.jclepro.2019.03.114","ISSN":"09596526","abstract":"The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Production","id":"ITEM-2","issued":{"date-parts":[["2019"]]},"page":"397-412","publisher":"Elsevier Ltd","title":"A systematic literature review of interoperability in the green Building Information Modeling lifecycle","type":"article-journal","volume":"223"},"uris":["http://www.mendeley.com/documents/?uuid=1de5c4a7-af3a-40c0-8b77-a35812861d29"]},{"id":"ITEM-3","itemData":{"DOI":"10.1007/s12243-020-00771-6","ISSN":"19589395","abstract":"The main goal of green building is to provide comfortable life for its residents, while encountering the negative impacts on the surrounding environment. This goal can be achieved by applying effective methodologies throughout the entire life cycle of the building and maintaining an efficient usage of the available energy resources. As part of “building information modeling (BIM),” there are numerous software simulation applications that can be used for analyzing, and modeling energy consumption in all stages of green building, starting from the initial stages of planning and design, up to the final stages of operation and maintenance. In this research work, we conduct a thorough investigation, analysis, and comparison of the performance of most common software applications used for simulating and modeling the energy consumption in green building, and subsequently, the best application is recognized based on unified selection criteria, which include various sets of design parameters and operating conditions.","author":[{"dropping-particle":"","family":"Ka’bi","given":"Amin H.","non-dropping-particle":"Al","parse-names":false,"suffix":""}],"container-title":"Annales des Telecommunications/Annals of Telecommunications","id":"ITEM-3","issue":"7-8","issued":{"date-parts":[["2020"]]},"page":"271-290","publisher":"Annals of Telecommunications","title":"Comparison of energy simulation applications used in green building","type":"article-journal","volume":"75"},"uris":["http://www.mendeley.com/documents/?uuid=eec2feb2-a280-428d-8212-6f037eebce7f"]},{"id":"ITEM-4","itemData":{"DOI":"10.1016/j.enbuild.2020.110340","ISSN":"03787788","abstract":"Annually, 48% of the global energy is used by buildings in their construction, operation, and maintenance, causing significant damage to the environment due to the resulting greenhouse gas emissions. During their life cycles, buildings use energy in the form of embodied energy (EE) and operating energy (OE). In a conventional building, EE accounts for 10–20% of a building's life cycle energy (LCE), while OE accounts for 80–90%. As a result, the building sector has taken several measures to reduce OE in buildings. These OE reducing measures fail to account for the subsequent increase in EE and might cause an increase in the building's overall LCE. A systematic review of the literature shows limited research that comprehensively evaluates the impact of design measures aimed at OE reduction on EE for different construction assemblies. In this study, we quantify and compare trade-offs on EE demand, caused by OE reduction measures for eight different building wall assemblies across four climatic zones within the United States. The EE and OE demands of the ASHRAE 90.1–2016 benchmark model and its variations were computed using Tally™ and Autodesk® Green Building Studio® (GBS), respectively. The results helped us determine the EE factor (EE spent per unit of OE savings) for different OE reduction measures. Although the calculated EE factors vary across different climatic zones and construction assemblies, these factors show significant EE costs for different OE reduction measures. This knowledge could help inform the design of evolutionary and deep/machine learning-based algorithms to assess and optimize building energy use.","author":[{"dropping-particle":"","family":"Venkatraj","given":"Varusha","non-dropping-particle":"","parse-names":false,"suffix":""},{"dropping-particle":"","family":"Dixit","given":"Manish Kumar","non-dropping-particle":"","parse-names":false,"suffix":""},{"dropping-particle":"","family":"Yan","given":"Wei","non-dropping-particle":"","parse-names":false,"suffix":""},{"dropping-particle":"","family":"Lavy","given":"Sarel","non-dropping-particle":"","parse-names":false,"suffix":""}],"container-title":"Energy and Buildings","id":"ITEM-4","issued":{"date-parts":[["2020"]]},"page":"110340","publisher":"Elsevier B.V.","title":"Evaluating the impact of operating energy reduction measures on embodied energy","type":"article-journal","volume":"226"},"uris":["http://www.mendeley.com/documents/?uuid=de7f431d-1060-40ff-9f2a-6bb9022b81c3"]},{"id":"ITEM-5","itemData":{"DOI":"10.1108/ECAM-06-2019-0314","ISSN":"09699988","abstract":"Purpose: The operational phase of a building's lifecycle is receiving increasing attention, as it consumes an enormous amount of energy and results in tremendous detrimental impacts on the environment. While energy simulation can be applied as a tool to evaluate the energy performance of a building in operation, the emergence of Building Information Modeling (BIM) technology is expected to facilitate the evaluation process with predefined and enriched building information. However, such an approach has been confronted by the challenge of interoperability issues among the related application software, including the BIM tools and energy simulation tools, and the results of simulation have been seldom verified due to the unavailability of corresponding experimental data. This study aims to explore the interoperability between the commonly used energy simulation and BIM tools and verifies the simulation approach by undertaking a case study. Design/methodology/approach: With Autodesk Revit and EnergyPlus selected as the commonly used BIM and energy simulation tools, respectively, a valid technical framework of transferring building information between two tools is proposed, and the interoperability issues that occur during the data transfer are studied. The proposed framework is then employed to simulate the energy consumption of a single-family house, and sensitivity analysis and analysis on such parameters as schedule are conducted for building operations to showcase its applicability. Findings: The simulation results are compared with monitored data and the results from another simulation tool, HOT2000; the comparison reveals that EnergyPlus and HOT2000 predict the total energy consumption with a difference from the monitoring data of 8.0 and 7.1%, respectively. Practical implications: This research shows how to efficiently use BIM to support building energy simulation. Relevant stakeholders can learn from this research to avoid data loss during BIM model transformation. Originality/value: This research explores the application of BIM for building energy simulation, compares the simulation results among different tools and validates simulation results using monitored data.","author":[{"dropping-particle":"","family":"Li","given":"Hong Xian","non-dropping-particle":"","parse-names":false,"suffix":""},{"dropping-particle":"","family":"Ma","given":"Zhiliang","non-dropping-particle":"","parse-names":false,"suffix":""},{"dropping-particle":"","family":"Liu","given":"Hexu","non-dropping-particle":"","parse-names":false,"suffix":""},{"dropping-particle":"","family":"Wang","given":"Jun","non-dropping-particle":"","parse-names":false,"suffix":""},{"dropping-particle":"","family":"Al-Hussein","given":"Mohamed","non-dropping-particle":"","parse-names":false,"suffix":""},{"dropping-particle":"","family":"Mills","given":"Anthony","non-dropping-particle":"","parse-names":false,"suffix":""}],"container-title":"Engineering, Construction and Architectural Management","id":"ITEM-5","issue":"8","issued":{"date-parts":[["2020"]]},"page":"1679-1702","title":"Exploring and verifying BIM-based energy simulation for building operations","type":"article-journal","volume":"27"},"uris":["http://www.mendeley.com/documents/?uuid=40f211db-9f93-4273-885b-46be02c8f344"]},{"id":"ITEM-6","itemData":{"DOI":"10.1108/ECAM-09-2019-0511","ISSN":"09699988","abstract":"Purpose: The purpose of this paper is to summarize the current applications of BIM, the integration of related technologies and the tendencies and challenges systematically. Design/methodology/approach: Using quantitative and qualitative bibliometric statistical methods, the current mode of interaction between BIM and other related technologies is summarized. Findings: This paper identified 24 different BIM applications in the life cycle. From two perspectives, the implementation status of BIM applications and integrated technologies are respectively studied. The future industry development framework is drawn comprehensively. We summarized the challenges of BIM applications from the perspectives of management, technology and promotion, and confirmed that most of the challenges come from the two driving factors of promotion and management. Research limitations/implications: The technical challenges reviewed in this paper are from the collected literature we have extracted, which is only a part of the practical challenges and not comprehensive enough. Practical implications: We summarized the current mode of interactive use of BIM and sorted out the challenges faced by BIM applications to provide reference for the risks and challenges faced by the future industry. Originality/value: There is little literature to integrate BIM applications and to establish BIM related challenges and risk frameworks. In this paper, we provide a review of the current implementation level of BIM and the risks and challenges of stakeholders through three aspects of management, technology and promotion.","author":[{"dropping-particle":"","family":"Meng","given":"Qingfeng","non-dropping-particle":"","parse-names":false,"suffix":""},{"dropping-particle":"","family":"Zhang","given":"Yifan","non-dropping-particle":"","parse-names":false,"suffix":""},{"dropping-particle":"","family":"Li","given":"Zhen","non-dropping-particle":"","parse-names":false,"suffix":""},{"dropping-particle":"","family":"Shi","given":"Weixiang","non-dropping-particle":"","parse-names":false,"suffix":""},{"dropping-particle":"","family":"Wang","given":"Jun","non-dropping-particle":"","parse-names":false,"suffix":""},{"dropping-particle":"","family":"Sun","given":"Yanhui","non-dropping-particle":"","parse-names":false,"suffix":""},{"dropping-particle":"","family":"Xu","given":"Li","non-dropping-particle":"","parse-names":false,"suffix":""},{"dropping-particle":"","family":"Wang","given":"Xiangyu","non-dropping-particle":"","parse-names":false,"suffix":""}],"container-title":"Engineering, Construction and Architectural Management","id":"ITEM-6","issue":"8","issued":{"date-parts":[["2020"]]},"page":"1647-1677","title":"A review of integrated applications of BIM and related technologies in whole building life cycle","type":"article-journal","volume":"27"},"uris":["http://www.mendeley.com/documents/?uuid=9ef71ec2-30a7-4dd7-865d-36262a178873"]}],"mendeley":{"formattedCitation":"[12,15,18,21,30,54]","plainTextFormattedCitation":"[12,15,18,21,30,54]","previouslyFormattedCitation":"[12,15,18,21,30,51]"},"properties":{"noteIndex":0},"schema":"https://github.com/citation-style-language/schema/raw/master/csl-citation.json"}</w:instrText>
      </w:r>
      <w:r w:rsidR="001D063D"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[12,15,18,21,30,54]</w:t>
      </w:r>
      <w:r w:rsidR="001D063D" w:rsidRPr="00C10A63">
        <w:rPr>
          <w:rFonts w:ascii="Palatino Linotype" w:eastAsia="Palatino Linotype" w:hAnsi="Palatino Linotype" w:cs="Palatino Linotype"/>
          <w:color w:val="auto"/>
          <w:sz w:val="20"/>
          <w:szCs w:val="20"/>
        </w:rPr>
        <w:fldChar w:fldCharType="end"/>
      </w:r>
      <w:r w:rsidR="00EF4B10" w:rsidRPr="00C10A63">
        <w:rPr>
          <w:rFonts w:ascii="Palatino Linotype" w:eastAsia="Palatino Linotype" w:hAnsi="Palatino Linotype" w:cs="Palatino Linotype"/>
          <w:color w:val="auto"/>
          <w:sz w:val="20"/>
          <w:szCs w:val="20"/>
        </w:rPr>
        <w:t xml:space="preserve"> and</w:t>
      </w:r>
      <w:r w:rsidRPr="00C10A63">
        <w:rPr>
          <w:rFonts w:ascii="Palatino Linotype" w:eastAsia="Palatino Linotype" w:hAnsi="Palatino Linotype" w:cs="Palatino Linotype"/>
          <w:color w:val="auto"/>
          <w:sz w:val="20"/>
          <w:szCs w:val="20"/>
        </w:rPr>
        <w:t xml:space="preserve"> building sustainability assessment tools</w:t>
      </w:r>
      <w:r w:rsidR="001D139C" w:rsidRPr="00C10A63">
        <w:rPr>
          <w:rFonts w:ascii="Palatino Linotype" w:eastAsia="Palatino Linotype" w:hAnsi="Palatino Linotype" w:cs="Palatino Linotype"/>
          <w:color w:val="auto"/>
          <w:sz w:val="20"/>
          <w:szCs w:val="20"/>
        </w:rPr>
        <w:t xml:space="preserve"> </w:t>
      </w:r>
      <w:r w:rsidR="001D139C"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{"citationItems":[{"id":"ITEM-1","itemData":{"DOI":"10.3390/app10134444","ISSN":"20763417","abstract":"Building Information Modelling (BIM) is creating new opportunities for the Architecture, Engineering and Construction industry. One of them is the integration of the Building Sustainability Assessment (BSA) during the design process. Currently, an approach for using BIM to foster and optimise the application of BSA methods has not been clearly established yet, creating a knowledge gap on the application of BIM for sustainability assessment purposes. Thus, this paper analyses the current role of BIM to evaluate three BSA methods-LEED, BREEAM and SBTool. The current BIM applicability is assessed by performing a systematic review, where the criteria being assessed and the applied BIM software are identified. A comparison is made to determine which BSA method can currently take more advantage from BIM and to identify the number of assessed criteria from each one. Furthermore, the attractiveness of a BIM-based assessment for SBTool is analysed, facing the actual BIM scenario for LEED and BREEAM. Despite the restrictions, BIM use is increasing for sustainability purposes. Most of the analysed studies and identified software are still focused on the use of LEED for assessing sustainability during the design phase. However, BIM software capabilities can also support the assessment of the other BSA methods so that process replicability can happen. Among the most addressed criteria, the energy and material-related categories are the most eminent. Autodesk Revit is the most-used software. A BIM-based assessment for SBTool will have enough attractiveness. It can assess, at least, the same percentage of criteria as the other schemes, creating new opportunities to enhance building sustainability.","author":[{"dropping-particle":"","family":"Carvalho","given":"José Pedro","non-dropping-particle":"","parse-names":false,"suffix":""},{"dropping-particle":"","family":"Bragança","given":"Luís","non-dropping-particle":"","parse-names":false,"suffix":""},{"dropping-particle":"","family":"Mateus","given":"Ricardo","non-dropping-particle":"","parse-names":false,"suffix":""}],"container-title":"Applied Sciences (Switzerland)","id":"ITEM-1","issue":"13","issued":{"date-parts":[["2020"]]},"title":"A systematic review of the role of BIM in building sustainability assessment methods","type":"article-journal","volume":"10"},"uris":["http://www.mendeley.com/documents/?uuid=90cf6ce1-4d57-4870-b3da-8068d1527f9f"]},{"id":"ITEM-2","itemData":{"DOI":"10.1016/j.jclepro.2020.122264","ISSN":"09596526","abstract":"The construction industry globally is one of the most environmentally damaging of sectors. Additionally, the resources consumed and the operational energy requirements of buildings are ‘locked-in’, potentially for decades. The Intergovernmental Panel on Climate Change has recognised construction as a sector in which significant improvements can, and indeed must, be made. But the industry is often argued to be unique, in its multiplicity of stakeholders, transient organisational structures, avoidance of risk and impact on society. The current Virtual Special Issue (VSI) sought to bring together a collection of papers on progress and potential for improvement in the construction sector, in terms of both sustainability and resilience to the changing climate. A total of 34 papers form the VSI. Insights from social science include the need for more holistic perspectives at multiple levels, from buildings to urban plans, and the centrality of human relationships, through leadership, collaboration and along supply chains. Insights from a technology perspective include BIM applications for green and off-site construction, enhanced estimation of construction waste, and developments in materials. Insights on low-carbon construction include evidence that reducing both costs and emissions in the construction sector is viable. This editorial reviews the VSI papers and makes a number of recommendations including the need to recognize that values and understanding change over time and that leadership and human decision-making are essential factors for transformation. Alongside the progress described on sustainability in multiple areas, the editorial calls for an invigorated research focus on how construction can adapt the built environment to the changing future that is before us all.","author":[{"dropping-particle":"","family":"Murtagh","given":"Niamh","non-dropping-particle":"","parse-names":false,"suffix":""},{"dropping-particle":"","family":"Scott","given":"Lloyd","non-dropping-particle":"","parse-names":false,"suffix":""},{"dropping-particle":"","family":"Fan","given":"Jingli","non-dropping-particle":"","parse-names":false,"suffix":""}],"container-title":"Journal of Cleaner Production","id":"ITEM-2","issued":{"date-parts":[["2020"]]},"page":"122264","publisher":"Elsevier Ltd","title":"Sustainable and resilient construction: Current status and future challenges","type":"article-journal","volume":"268"},"uris":["http://www.mendeley.com/documents/?uuid=4f73953c-7c32-452b-ad97-b189aec83d45"]},{"id":"ITEM-3","itemData":{"DOI":"10.1016/j.jclepro.2019.03.114","ISSN":"09596526","abstract":"The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Production","id":"ITEM-3","issued":{"date-parts":[["2019"]]},"page":"397-412","publisher":"Elsevier Ltd","title":"A systematic literature review of interoperability in the green Building Information Modeling lifecycle","type":"article-journal","volume":"223"},"uris":["http://www.mendeley.com/documents/?uuid=1de5c4a7-af3a-40c0-8b77-a35812861d29"]},{"id":"ITEM-4","itemData":{"DOI":"10.1016/j.jclepro.2019.119213","ISSN":"09596526","abstract":"The need for sustainable built environment is pressing; an urgency that spans environmental, economic and social values of sustainability. Since late 1980s, the Lean philosophy has been adopted in the construction sector, with a focus on efficiency, predominantly as a function of economic competence. More recently, however, the Lean principles and practices have been revisited and increasingly used to create and preserve social and environmental values as well. The result was a growing, but dispersed, body of knowledge on sustainability and Lean construction, and hence, equivocal about how Lean contributes to sustainability. By means of a Systematic Literature Review (SLR) based on 118 journal articles from 1998 to 2017, this article aims to provide a comprehensive understanding of “how Lean helps achieve and maintain sustainability in construction sector”. The findings are structured into a holistic framework, which underlines a multidimensional approach toward sustainability, i.e., focus on stakeholders, across various construction phases, while simultaneously being heedful of concerns regarding people, planet, and profit. It became clear that the current body of knowledge is mainly skewed toward economic values, which calls for more research in the social and environmental aspects of construction. This study assembles a palette of existing best practices, based on which scholars’ and practitioners’ can balance their efforts across three dimensions of sustainability. Moreover, it identifies several under-researched areas of Lean sustainable construction that have the potential to be expanded in by future researchers.","author":[{"dropping-particle":"","family":"Solaimani","given":"Sam","non-dropping-particle":"","parse-names":false,"suffix":""},{"dropping-particle":"","family":"Sedighi","given":"Mohamad","non-dropping-particle":"","parse-names":false,"suffix":""}],"container-title":"Journal of Cleaner Production","id":"ITEM-4","issued":{"date-parts":[["2020"]]},"page":"119213","publisher":"Elsevier Ltd","title":"Toward a holistic view on lean sustainable construction: A literature review","type":"article-journal","volume":"248"},"uris":["http://www.mendeley.com/documents/?uuid=565601f8-f21b-4647-855d-73272f3a8910"]}],"mendeley":{"formattedCitation":"[21,51,55,56]","plainTextFormattedCitation":"[21,51,55,56]","previouslyFormattedCitation":"[21,48,52,53]"},"properties":{"noteIndex":0},"schema":"https://github.com/citation-style-language/schema/raw/master/csl-citation.json"}</w:instrText>
      </w:r>
      <w:r w:rsidR="001D139C"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[21,51,55,56]</w:t>
      </w:r>
      <w:r w:rsidR="001D139C"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w:t>
      </w:r>
      <w:r w:rsidR="00EF4B10" w:rsidRPr="00C10A63">
        <w:rPr>
          <w:rFonts w:ascii="Palatino Linotype" w:eastAsia="Palatino Linotype" w:hAnsi="Palatino Linotype" w:cs="Palatino Linotype"/>
          <w:color w:val="auto"/>
          <w:sz w:val="20"/>
          <w:szCs w:val="20"/>
        </w:rPr>
        <w:t xml:space="preserve"> and between</w:t>
      </w:r>
      <w:r w:rsidRPr="00C10A63">
        <w:rPr>
          <w:rFonts w:ascii="Palatino Linotype" w:eastAsia="Palatino Linotype" w:hAnsi="Palatino Linotype" w:cs="Palatino Linotype"/>
          <w:color w:val="auto"/>
          <w:sz w:val="20"/>
          <w:szCs w:val="20"/>
        </w:rPr>
        <w:t xml:space="preserve"> BIM and </w:t>
      </w:r>
      <w:proofErr w:type="spellStart"/>
      <w:r w:rsidRPr="00C10A63">
        <w:rPr>
          <w:rFonts w:ascii="Palatino Linotype" w:eastAsia="Palatino Linotype" w:hAnsi="Palatino Linotype" w:cs="Palatino Linotype"/>
          <w:color w:val="auto"/>
          <w:sz w:val="20"/>
          <w:szCs w:val="20"/>
        </w:rPr>
        <w:t>IoT</w:t>
      </w:r>
      <w:proofErr w:type="spellEnd"/>
      <w:r w:rsidR="001D063D" w:rsidRPr="00C10A63">
        <w:rPr>
          <w:rFonts w:ascii="Palatino Linotype" w:eastAsia="Palatino Linotype" w:hAnsi="Palatino Linotype" w:cs="Palatino Linotype"/>
          <w:color w:val="auto"/>
          <w:sz w:val="20"/>
          <w:szCs w:val="20"/>
        </w:rPr>
        <w:t xml:space="preserve"> </w:t>
      </w:r>
      <w:r w:rsidR="001D063D"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{"citationItems":[{"id":"ITEM-1","itemData":{"DOI":"10.3390/s20102982","ISSN":"14248220","PMID":"32456364","abstract":"In this research work, we present an IoT solution to environment variables using a LoRa transmission technology to give real-time information to users in a Things2People process and achieve savings by promoting behavior changes in a People2People process. These data are stored and later processed to identify patterns and integrate with visualization tools, which allow us to develop an environmental perception while using the system. In this project, we implemented a different approach based on the development of a 3D visualization tool that presents the system collected data, warnings, and other users’ perception in an interactive 3D model of the building. This data representation introduces a new People2People interaction approach to achieve savings in shared spaces like public buildings by combining sensor data with the users’ individual and collective perception. This approach was validated at the ISCTE-IUL University Campus, where this 3D IoT data representation was presented in mobile devices, and from this, influenced user behavior toward meeting campus sustainability goals.","author":[{"dropping-particle":"","family":"Mataloto","given":"Bruno","non-dropping-particle":"","parse-names":false,"suffix":""},{"dropping-particle":"","family":"Ferreira","given":"João C.","non-dropping-particle":"","parse-names":false,"suffix":""},{"dropping-particle":"","family":"Resende","given":"Ricardo","non-dropping-particle":"","parse-names":false,"suffix":""},{"dropping-particle":"","family":"Moura","given":"Rita","non-dropping-particle":"","parse-names":false,"suffix":""},{"dropping-particle":"","family":"Luís","given":"Sílvia","non-dropping-particle":"","parse-names":false,"suffix":""}],"container-title":"Sensors (Switzerland)","id":"ITEM-1","issue":"10","issued":{"date-parts":[["2020"]]},"title":"Bim in people2people and things2people interactive process","type":"article-journal","volume":"20"},"uris":["http://www.mendeley.com/documents/?uuid=812a2db4-c0c2-4ea2-a431-718edd3815c5"]},{"id":"ITEM-2","itemData":{"DOI":"10.3390/su12177061","ISSN":"20711050","abstract":"An increase in the usage of information and communication technologies (ICT) and the Internet of Things (IoT) in Facility Management (FM) induces a huge data stack. Even though these data bring opportunities such as cost savings, time savings, increase in user comfort, space optimization, energy savings, inventory management, etc., these data sources cannot be managed and manipulated effectively to increase efficiency at the FM stage. In addition to data management issues, FM practices, or developed solutions, need to be supported with the implementation of lean management philosophy to reveal organizational and managerial wastes. In the literature, some researchers performed studies about awareness about building information modeling (BIM)-FM, and FM-related data management problems in terms of lean philosophy. However, the comprehensive solution for effective FM has not been investigated with the application of lean management philosophy yet. Therefore, this study aims to develop an FM framework for healthcare facilities by considering lean management philosophy since more stable workflow, continuous improvement, and creating more value to customers will help to deliver a more acceptable solution for the FM industry. Within this context, the integration of BIM, Building Energy Performance Simulations, and Big Data Analytics are proposed as a solution. In the study, the Design Science Research (DSR) methodology was followed to develop the FM framework. Depending on the DSR methodology, two scenarios were used to investigate the issue in a real healthcare facility and develop the FM framework. The developed framework was evaluated by four experts, and the revisions of the proposed framework were realized.","author":[{"dropping-particle":"","family":"Demirdöğen","given":"Gökhan","non-dropping-particle":"","parse-names":false,"suffix":""},{"dropping-particle":"","family":"Işik","given":"Zeynep","non-dropping-particle":"","parse-names":false,"suffix":""},{"dropping-particle":"","family":"Arayici","given":"Yusuf","non-dropping-particle":"","parse-names":false,"suffix":""}],"container-title":"Sustainability (Switzerland)","id":"ITEM-2","issue":"17","issued":{"date-parts":[["2020"]]},"title":"Lean management framework for healthcare facilities integrating BIM, BEPS and big data analytics","type":"article-journal","volume":"12"},"uris":["http://www.mendeley.com/documents/?uuid=d92141e0-ae08-4fe3-9324-eda39e1a2ff7"]},{"id":"ITEM-3","itemData":{"DOI":"10.1016/j.autcon.2018.04.006","ISSN":"09265805","abstract":"Research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Construction","id":"ITEM-3","issue":"March","issued":{"date-parts":[["2018"]]},"page":"312-326","publisher":"Elsevier","title":"Digitisation in facilities management: A literature review and future research directions","type":"article-journal","volume":"92"},"uris":["http://www.mendeley.com/documents/?uuid=5b8c82d8-1641-4dc9-8bfd-79887c292c0d"]},{"id":"ITEM-4","itemData":{"DOI":"10.1016/j.rser.2020.110372","ISSN":"18790690","abstract":"Energy consumption of buildings is at the forefront of the total energy consumption list, and its environmental impact is increasing, thus making construction industry as a key player in energy. A systematic and comprehensive life cycle perspective assessment of building energy is crucial for maintaining project sustainability. Building energy analysis from life cycle perspective has been increasingly favoured by scholars. However, the links and contents of many literatures have not been summarized and lacking systematic literature research. This review-based research used a holistic analysis approach as the framework. Bibliometrics method in the first stage was used to select 255 papers published during 2009–2019 related to life cycle energy of buildings (LCE-B). Scientometric analysis in the second stage was adopted for identifying the journal sources, scholars, regions and articles that have been fruitful and influential in LCE-B research, and keywords analysis was proposed to preliminarily explore the research topics in the domain (e.g. analysis of optimisation). Results showed that BIM and multi-objective optimisation have become research hotspots recently. An in-depth qualitative discussion in the last stage was conducted to achieve three main objectives: (1) summarise mainstream research topics (e.g. calculation and parameter determination of embodied energy); (2) discuss existing research gaps (e.g. the spatial heterogeneity of embodied energy); and (3) identify future research directions. This study provides a comprehensive knowledge framework combined with philosophical theories that links current research fields with future research trends, providing researchers with multi-disciplinary guidance to gain insight into the latest research on LCE-B.","author":[{"dropping-particle":"","family":"Li","given":"Clyde Zhengdao","non-dropping-particle":"","parse-names":false,"suffix":""},{"dropping-particle":"","family":"Lai","given":"Xulu","non-dropping-particle":"","parse-names":false,"suffix":""},{"dropping-particle":"","family":"Xiao","given":"Bing","non-dropping-particle":"","parse-names":false,"suffix":""},{"dropping-particle":"","family":"Tam","given":"Vivian W.Y.","non-dropping-particle":"","parse-names":false,"suffix":""},{"dropping-particle":"","family":"Guo","given":"Shan","non-dropping-particle":"","parse-names":false,"suffix":""},{"dropping-particle":"","family":"Zhao","given":"Yiyu","non-dropping-particle":"","parse-names":false,"suffix":""}],"container-title":"Renewable and Sustainable Energy Reviews","id":"ITEM-4","issue":"September","issued":{"date-parts":[["2020"]]},"page":"110372","publisher":"Elsevier Ltd","title":"A holistic review on life cycle energy of buildings: An analysis from 2009 to 2019","type":"article-journal","volume":"134"},"uris":["http://www.mendeley.com/documents/?uuid=0f12eb9d-5f41-4751-9705-d2de565fc755"]},{"id":"ITEM-5","itemData":{"DOI":"10.1108/ECAM-09-2019-0511","ISSN":"09699988","abstract":"Purpose: The purpose of this paper is to summarize the current applications of BIM, the integration of related technologies and the tendencies and challenges systematically. Design/methodology/approach: Using quantitative and qualitative bibliometric statistical methods, the current mode of interaction between BIM and other related technologies is summarized. Findings: This paper identified 24 different BIM applications in the life cycle. From two perspectives, the implementation status of BIM applications and integrated technologies are respectively studied. The future industry development framework is drawn comprehensively. We summarized the challenges of BIM applications from the perspectives of management, technology and promotion, and confirmed that most of the challenges come from the two driving factors of promotion and management. Research limitations/implications: The technical challenges reviewed in this paper are from the collected literature we have extracted, which is only a part of the practical challenges and not comprehensive enough. Practical implications: We summarized the current mode of interactive use of BIM and sorted out the challenges faced by BIM applications to provide reference for the risks and challenges faced by the future industry. Originality/value: There is little literature to integrate BIM applications and to establish BIM related challenges and risk frameworks. In this paper, we provide a review of the current implementation level of BIM and the risks and challenges of stakeholders through three aspects of management, technology and promotion.","author":[{"dropping-particle":"","family":"Meng","given":"Qingfeng","non-dropping-particle":"","parse-names":false,"suffix":""},{"dropping-particle":"","family":"Zhang","given":"Yifan","non-dropping-particle":"","parse-names":false,"suffix":""},{"dropping-particle":"","family":"Li","given":"Zhen","non-dropping-particle":"","parse-names":false,"suffix":""},{"dropping-particle":"","family":"Shi","given":"Weixiang","non-dropping-particle":"","parse-names":false,"suffix":""},{"dropping-particle":"","family":"Wang","given":"Jun","non-dropping-particle":"","parse-names":false,"suffix":""},{"dropping-particle":"","family":"Sun","given":"Yanhui","non-dropping-particle":"","parse-names":false,"suffix":""},{"dropping-particle":"","family":"Xu","given":"Li","non-dropping-particle":"","parse-names":false,"suffix":""},{"dropping-particle":"","family":"Wang","given":"Xiangyu","non-dropping-particle":"","parse-names":false,"suffix":""}],"container-title":"Engineering, Construction and Architectural Management","id":"ITEM-5","issue":"8","issued":{"date-parts":[["2020"]]},"page":"1647-1677","title":"A review of integrated applications of BIM and related technologies in whole building life cycle","type":"article-journal","volume":"27"},"uris":["http://www.mendeley.com/documents/?uuid=38348ea8-39e2-4869-8406-d9ed537b4a25"]}],"mendeley":{"formattedCitation":"[9,13,17,53,54]","plainTextFormattedCitation":"[9,13,17,53,54]","previouslyFormattedCitation":"[9,13,17,50,51]"},"properties":{"noteIndex":0},"schema":"https://github.com/citation-style-language/schema/raw/master/csl-citation.json"}</w:instrText>
      </w:r>
      <w:r w:rsidR="001D063D"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[9,13,17,53,54]</w:t>
      </w:r>
      <w:r w:rsidR="001D063D"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w:t>
      </w:r>
      <w:r w:rsidR="001D063D" w:rsidRPr="00C10A63">
        <w:rPr>
          <w:rFonts w:ascii="Palatino Linotype" w:eastAsia="Palatino Linotype" w:hAnsi="Palatino Linotype" w:cs="Palatino Linotype"/>
          <w:color w:val="auto"/>
          <w:sz w:val="20"/>
          <w:szCs w:val="20"/>
        </w:rPr>
        <w:t xml:space="preserve"> </w:t>
      </w:r>
      <w:r w:rsidR="00EF4B10" w:rsidRPr="00C10A63">
        <w:rPr>
          <w:rFonts w:ascii="Palatino Linotype" w:eastAsia="Palatino Linotype" w:hAnsi="Palatino Linotype" w:cs="Palatino Linotype"/>
          <w:color w:val="auto"/>
          <w:sz w:val="20"/>
          <w:szCs w:val="20"/>
        </w:rPr>
        <w:t>The a</w:t>
      </w:r>
      <w:r w:rsidR="001D063D" w:rsidRPr="00C10A63">
        <w:rPr>
          <w:rFonts w:ascii="Palatino Linotype" w:eastAsia="Palatino Linotype" w:hAnsi="Palatino Linotype" w:cs="Palatino Linotype"/>
          <w:color w:val="auto"/>
          <w:sz w:val="20"/>
          <w:szCs w:val="20"/>
        </w:rPr>
        <w:t>uthors of</w:t>
      </w:r>
      <w:r w:rsidRPr="00C10A63">
        <w:rPr>
          <w:rFonts w:ascii="Palatino Linotype" w:eastAsia="Palatino Linotype" w:hAnsi="Palatino Linotype" w:cs="Palatino Linotype"/>
          <w:color w:val="auto"/>
          <w:sz w:val="20"/>
          <w:szCs w:val="20"/>
        </w:rPr>
        <w:t xml:space="preserve"> </w:t>
      </w:r>
      <w:r w:rsidR="004F1100"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Engineering","id":"ITEM-1","issue":"January","issued":{"date-parts":[["2019"]]},"page":"100755","publisher":"Elsevier Ltd","title":"Building information modeling for facilities management: A literature review and future research directions","type":"article-journal","volume":"24"},"uris":["http://www.mendeley.com/documents/?uuid=9916dc3b-971a-4a75-9b0c-7c1441c8032d"]}],"mendeley":{"formattedCitation":"[16]","plainTextFormattedCitation":"[16]","previouslyFormattedCitation":"[16]"},"properties":{"noteIndex":0},"schema":"https://github.com/citation-style-language/schema/raw/master/csl-citation.json"}</w:instrText>
      </w:r>
      <w:r w:rsidR="004F1100"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[16]</w:t>
      </w:r>
      <w:r w:rsidR="004F1100" w:rsidRPr="00C10A63">
        <w:rPr>
          <w:rFonts w:ascii="Palatino Linotype" w:eastAsia="Palatino Linotype" w:hAnsi="Palatino Linotype" w:cs="Palatino Linotype"/>
          <w:color w:val="auto"/>
          <w:sz w:val="20"/>
          <w:szCs w:val="20"/>
        </w:rPr>
        <w:fldChar w:fldCharType="end"/>
      </w:r>
      <w:r w:rsidR="004F1100" w:rsidRPr="00C10A63">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color w:val="auto"/>
          <w:sz w:val="20"/>
          <w:szCs w:val="20"/>
        </w:rPr>
        <w:t xml:space="preserve">stated that future research </w:t>
      </w:r>
      <w:r w:rsidR="00EF4B10" w:rsidRPr="00C10A63">
        <w:rPr>
          <w:rFonts w:ascii="Palatino Linotype" w:eastAsia="Palatino Linotype" w:hAnsi="Palatino Linotype" w:cs="Palatino Linotype"/>
          <w:color w:val="auto"/>
          <w:sz w:val="20"/>
          <w:szCs w:val="20"/>
        </w:rPr>
        <w:t>could focus on</w:t>
      </w:r>
      <w:r w:rsidRPr="00C10A63">
        <w:rPr>
          <w:rFonts w:ascii="Palatino Linotype" w:eastAsia="Palatino Linotype" w:hAnsi="Palatino Linotype" w:cs="Palatino Linotype"/>
          <w:color w:val="auto"/>
          <w:sz w:val="20"/>
          <w:szCs w:val="20"/>
        </w:rPr>
        <w:t xml:space="preserve"> the information exchange and interoperability issues </w:t>
      </w:r>
      <w:r w:rsidR="00EF4B10" w:rsidRPr="00C10A63">
        <w:rPr>
          <w:rFonts w:ascii="Palatino Linotype" w:eastAsia="Palatino Linotype" w:hAnsi="Palatino Linotype" w:cs="Palatino Linotype"/>
          <w:color w:val="auto"/>
          <w:sz w:val="20"/>
          <w:szCs w:val="20"/>
        </w:rPr>
        <w:t xml:space="preserve">that arise </w:t>
      </w:r>
      <w:r w:rsidRPr="00C10A63">
        <w:rPr>
          <w:rFonts w:ascii="Palatino Linotype" w:eastAsia="Palatino Linotype" w:hAnsi="Palatino Linotype" w:cs="Palatino Linotype"/>
          <w:color w:val="auto"/>
          <w:sz w:val="20"/>
          <w:szCs w:val="20"/>
        </w:rPr>
        <w:t>throughout the whole building life cycle</w:t>
      </w:r>
      <w:r w:rsidR="00EF4B10" w:rsidRPr="00C10A63">
        <w:rPr>
          <w:rFonts w:ascii="Palatino Linotype" w:eastAsia="Palatino Linotype" w:hAnsi="Palatino Linotype" w:cs="Palatino Linotype"/>
          <w:color w:val="auto"/>
          <w:sz w:val="20"/>
          <w:szCs w:val="20"/>
        </w:rPr>
        <w:t xml:space="preserve">, as well as </w:t>
      </w:r>
      <w:r w:rsidRPr="00C10A63">
        <w:rPr>
          <w:rFonts w:ascii="Palatino Linotype" w:eastAsia="Palatino Linotype" w:hAnsi="Palatino Linotype" w:cs="Palatino Linotype"/>
          <w:color w:val="auto"/>
          <w:sz w:val="20"/>
          <w:szCs w:val="20"/>
        </w:rPr>
        <w:t xml:space="preserve">easier BIM implementation in FM. The necessity </w:t>
      </w:r>
      <w:r w:rsidR="00EF4B10" w:rsidRPr="00C10A63">
        <w:rPr>
          <w:rFonts w:ascii="Palatino Linotype" w:eastAsia="Palatino Linotype" w:hAnsi="Palatino Linotype" w:cs="Palatino Linotype"/>
          <w:color w:val="auto"/>
          <w:sz w:val="20"/>
          <w:szCs w:val="20"/>
        </w:rPr>
        <w:t>of analyzing</w:t>
      </w:r>
      <w:r w:rsidRPr="00C10A63">
        <w:rPr>
          <w:rFonts w:ascii="Palatino Linotype" w:eastAsia="Palatino Linotype" w:hAnsi="Palatino Linotype" w:cs="Palatino Linotype"/>
          <w:color w:val="auto"/>
          <w:sz w:val="20"/>
          <w:szCs w:val="20"/>
        </w:rPr>
        <w:t xml:space="preserve"> the interoperability of GIS and BIM-based information was mentioned </w:t>
      </w:r>
      <w:r w:rsidR="00EF4B10" w:rsidRPr="00C10A63">
        <w:rPr>
          <w:rFonts w:ascii="Palatino Linotype" w:eastAsia="Palatino Linotype" w:hAnsi="Palatino Linotype" w:cs="Palatino Linotype"/>
          <w:color w:val="auto"/>
          <w:sz w:val="20"/>
          <w:szCs w:val="20"/>
        </w:rPr>
        <w:t xml:space="preserve">in </w:t>
      </w:r>
      <w:r w:rsidR="004F1100"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Construction","id":"ITEM-1","issue":"March","issued":{"date-parts":[["2018"]]},"page":"312-326","publisher":"Elsevier","title":"Digitisation in facilities management: A literature review and future research directions","type":"article-journal","volume":"92"},"uris":["http://www.mendeley.com/documents/?uuid=5b8c82d8-1641-4dc9-8bfd-79887c292c0d"]}],"mendeley":{"formattedCitation":"[17]","plainTextFormattedCitation":"[17]","previouslyFormattedCitation":"[17]"},"properties":{"noteIndex":0},"schema":"https://github.com/citation-style-language/schema/raw/master/csl-citation.json"}</w:instrText>
      </w:r>
      <w:r w:rsidR="004F1100"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[17]</w:t>
      </w:r>
      <w:r w:rsidR="004F1100"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w:t>
      </w:r>
      <w:r w:rsidR="00B71998" w:rsidRPr="00C10A63">
        <w:rPr>
          <w:rFonts w:ascii="Palatino Linotype" w:eastAsia="Palatino Linotype" w:hAnsi="Palatino Linotype" w:cs="Palatino Linotype"/>
          <w:color w:val="auto"/>
          <w:sz w:val="20"/>
          <w:szCs w:val="20"/>
        </w:rPr>
        <w:t xml:space="preserve"> </w:t>
      </w:r>
      <w:del w:id="126" w:author="Tatjana Vilutienė" w:date="2021-09-23T16:09:00Z">
        <w:r w:rsidR="00150DAE" w:rsidRPr="00C10A63" w:rsidDel="00544DC7">
          <w:rPr>
            <w:rFonts w:ascii="Palatino Linotype" w:eastAsia="Palatino Linotype" w:hAnsi="Palatino Linotype" w:cs="Palatino Linotype"/>
            <w:color w:val="auto"/>
            <w:sz w:val="20"/>
            <w:szCs w:val="20"/>
          </w:rPr>
          <w:delText>The a</w:delText>
        </w:r>
        <w:r w:rsidR="00B71998" w:rsidRPr="00C10A63" w:rsidDel="00544DC7">
          <w:rPr>
            <w:rFonts w:ascii="Palatino Linotype" w:eastAsia="Palatino Linotype" w:hAnsi="Palatino Linotype" w:cs="Palatino Linotype"/>
            <w:color w:val="auto"/>
            <w:sz w:val="20"/>
            <w:szCs w:val="20"/>
          </w:rPr>
          <w:delText>uthors of</w:delText>
        </w:r>
        <w:r w:rsidRPr="00C10A63" w:rsidDel="00544DC7">
          <w:rPr>
            <w:rFonts w:ascii="Palatino Linotype" w:eastAsia="Palatino Linotype" w:hAnsi="Palatino Linotype" w:cs="Palatino Linotype"/>
            <w:color w:val="auto"/>
            <w:sz w:val="20"/>
            <w:szCs w:val="20"/>
          </w:rPr>
          <w:delText xml:space="preserve"> </w:delText>
        </w:r>
        <w:r w:rsidR="004F1100" w:rsidRPr="00C10A63" w:rsidDel="00544DC7">
          <w:rPr>
            <w:rFonts w:ascii="Palatino Linotype" w:eastAsia="Palatino Linotype" w:hAnsi="Palatino Linotype" w:cs="Palatino Linotype"/>
            <w:color w:val="auto"/>
            <w:sz w:val="20"/>
            <w:szCs w:val="20"/>
          </w:rPr>
          <w:fldChar w:fldCharType="begin" w:fldLock="1"/>
        </w:r>
        <w:r w:rsidR="00B075D8" w:rsidRPr="00C10A63" w:rsidDel="00544DC7">
          <w:rPr>
            <w:rFonts w:ascii="Palatino Linotype" w:eastAsia="Palatino Linotype" w:hAnsi="Palatino Linotype" w:cs="Palatino Linotype"/>
            <w:color w:val="auto"/>
            <w:sz w:val="20"/>
            <w:szCs w:val="20"/>
          </w:rPr>
          <w:delInstrText>ADDIN CSL_CITATION {"citationItems":[{"id":"ITEM-1","itemData":{"DOI":"10.3390/app10134444","ISSN":"20763417","abstract":"Building Information Modelling (BIM) is creating new opportunities for the Architecture, Engineering and Construction industry. One of them is the integration of the Building Sustainability Assessment (BSA) during the design process. Currently, an approach for using BIM to foster and optimise the application of BSA methods has not been clearly established yet, creating a knowledge gap on the application of BIM for sustainability assessment purposes. Thus, this paper analyses the current role of BIM to evaluate three BSA methods-LEED, BREEAM and SBTool. The current BIM applicability is assessed by performing a systematic review, where the criteria being assessed and the applied BIM software are identified. A comparison is made to determine which BSA method can currently take more advantage from BIM and to identify the number of assessed criteria from each one. Furthermore, the attractiveness of a BIM-based assessment for SBTool is analysed, facing the actual BIM scenario for LEED and BREEAM. Despite the restrictions, BIM use is increasing for sustainability purposes. Most of the analysed studies and identified software are still focused on the use of LEED for assessing sustainability during the design phase. However, BIM software capabilities can also support the assessment of the other BSA methods so that process replicability can happen. Among the most addressed criteria, the energy and material-related categories are the most eminent. Autodesk Revit is the most-used software. A BIM-based assessment for SBTool will have enough attractiveness. It can assess, at least, the same percentage of criteria as the other schemes, creating new opportunities to enhance building sustainability.","author":[{"dropping-particle":"","family":"Carvalho","given":"José Pedro","non-dropping-particle":"","parse-names":false,"suffix":""},{"dropping-particle":"","family":"Bragança","given":"Luís","non-dropping-particle":"","parse-names":false,"suffix":""},{"dropping-particle":"","family":"Mateus","given":"Ricardo","non-dropping-particle":"","parse-names":false,"suffix":""}],"container-title":"Applied Sciences (Switzerland)","id":"ITEM-1","issue":"13","issued":{"date-parts":[["2020"]]},"title":"A systematic review of the role of BIM in building sustainability assessment methods","type":"article-journal","volume":"10"},"uris":["http://www.mendeley.com/documents/?uuid=90cf6ce1-4d57-4870-b3da-8068d1527f9f"]}],"mendeley":{"formattedCitation":"[51]","plainTextFormattedCitation":"[51]","previouslyFormattedCitation":"[16]"},"properties":{"noteIndex":0},"schema":"https://github.com/citation-style-language/schema/raw/master/csl-citation.json"}</w:delInstrText>
        </w:r>
        <w:r w:rsidR="004F1100" w:rsidRPr="00C10A63" w:rsidDel="00544DC7">
          <w:rPr>
            <w:rFonts w:ascii="Palatino Linotype" w:eastAsia="Palatino Linotype" w:hAnsi="Palatino Linotype" w:cs="Palatino Linotype"/>
            <w:color w:val="auto"/>
            <w:sz w:val="20"/>
            <w:szCs w:val="20"/>
          </w:rPr>
          <w:fldChar w:fldCharType="separate"/>
        </w:r>
        <w:r w:rsidR="00B075D8" w:rsidRPr="00C10A63" w:rsidDel="00544DC7">
          <w:rPr>
            <w:rFonts w:ascii="Palatino Linotype" w:eastAsia="Palatino Linotype" w:hAnsi="Palatino Linotype" w:cs="Palatino Linotype"/>
            <w:color w:val="auto"/>
            <w:sz w:val="20"/>
            <w:szCs w:val="20"/>
          </w:rPr>
          <w:delText>[51]</w:delText>
        </w:r>
        <w:r w:rsidR="004F1100" w:rsidRPr="00C10A63" w:rsidDel="00544DC7">
          <w:rPr>
            <w:rFonts w:ascii="Palatino Linotype" w:eastAsia="Palatino Linotype" w:hAnsi="Palatino Linotype" w:cs="Palatino Linotype"/>
            <w:color w:val="auto"/>
            <w:sz w:val="20"/>
            <w:szCs w:val="20"/>
          </w:rPr>
          <w:fldChar w:fldCharType="end"/>
        </w:r>
        <w:r w:rsidR="004F1100" w:rsidRPr="00C10A63" w:rsidDel="00544DC7">
          <w:rPr>
            <w:rFonts w:ascii="Palatino Linotype" w:eastAsia="Palatino Linotype" w:hAnsi="Palatino Linotype" w:cs="Palatino Linotype"/>
            <w:color w:val="auto"/>
            <w:sz w:val="20"/>
            <w:szCs w:val="20"/>
          </w:rPr>
          <w:delText xml:space="preserve"> </w:delText>
        </w:r>
        <w:r w:rsidR="00517A54" w:rsidRPr="00C10A63" w:rsidDel="00544DC7">
          <w:rPr>
            <w:rFonts w:ascii="Palatino Linotype" w:eastAsia="Palatino Linotype" w:hAnsi="Palatino Linotype" w:cs="Palatino Linotype"/>
            <w:color w:val="auto"/>
            <w:sz w:val="20"/>
            <w:szCs w:val="20"/>
          </w:rPr>
          <w:delText>analy</w:delText>
        </w:r>
        <w:r w:rsidR="00EF4B10" w:rsidRPr="00C10A63" w:rsidDel="00544DC7">
          <w:rPr>
            <w:rFonts w:ascii="Palatino Linotype" w:eastAsia="Palatino Linotype" w:hAnsi="Palatino Linotype" w:cs="Palatino Linotype"/>
            <w:color w:val="auto"/>
            <w:sz w:val="20"/>
            <w:szCs w:val="20"/>
          </w:rPr>
          <w:delText>z</w:delText>
        </w:r>
        <w:r w:rsidR="00517A54" w:rsidRPr="00C10A63" w:rsidDel="00544DC7">
          <w:rPr>
            <w:rFonts w:ascii="Palatino Linotype" w:eastAsia="Palatino Linotype" w:hAnsi="Palatino Linotype" w:cs="Palatino Linotype"/>
            <w:color w:val="auto"/>
            <w:sz w:val="20"/>
            <w:szCs w:val="20"/>
          </w:rPr>
          <w:delText>ed</w:delText>
        </w:r>
        <w:r w:rsidRPr="00C10A63" w:rsidDel="00544DC7">
          <w:rPr>
            <w:rFonts w:ascii="Palatino Linotype" w:eastAsia="Palatino Linotype" w:hAnsi="Palatino Linotype" w:cs="Palatino Linotype"/>
            <w:color w:val="auto"/>
            <w:sz w:val="20"/>
            <w:szCs w:val="20"/>
          </w:rPr>
          <w:delText xml:space="preserve"> </w:delText>
        </w:r>
        <w:r w:rsidR="00150DAE" w:rsidRPr="00C10A63" w:rsidDel="00544DC7">
          <w:rPr>
            <w:rFonts w:ascii="Palatino Linotype" w:eastAsia="Palatino Linotype" w:hAnsi="Palatino Linotype" w:cs="Palatino Linotype"/>
            <w:color w:val="auto"/>
            <w:sz w:val="20"/>
            <w:szCs w:val="20"/>
          </w:rPr>
          <w:delText xml:space="preserve">the </w:delText>
        </w:r>
        <w:r w:rsidRPr="00C10A63" w:rsidDel="00544DC7">
          <w:rPr>
            <w:rFonts w:ascii="Palatino Linotype" w:eastAsia="Palatino Linotype" w:hAnsi="Palatino Linotype" w:cs="Palatino Linotype"/>
            <w:color w:val="auto"/>
            <w:sz w:val="20"/>
            <w:szCs w:val="20"/>
          </w:rPr>
          <w:delText xml:space="preserve">practical implementation of BIM </w:delText>
        </w:r>
        <w:r w:rsidR="00EF4B10" w:rsidRPr="00C10A63" w:rsidDel="00544DC7">
          <w:rPr>
            <w:rFonts w:ascii="Palatino Linotype" w:eastAsia="Palatino Linotype" w:hAnsi="Palatino Linotype" w:cs="Palatino Linotype"/>
            <w:color w:val="auto"/>
            <w:sz w:val="20"/>
            <w:szCs w:val="20"/>
          </w:rPr>
          <w:delText>in assessing</w:delText>
        </w:r>
        <w:r w:rsidRPr="00C10A63" w:rsidDel="00544DC7">
          <w:rPr>
            <w:rFonts w:ascii="Palatino Linotype" w:eastAsia="Palatino Linotype" w:hAnsi="Palatino Linotype" w:cs="Palatino Linotype"/>
            <w:color w:val="auto"/>
            <w:sz w:val="20"/>
            <w:szCs w:val="20"/>
          </w:rPr>
          <w:delText xml:space="preserve"> building sustainability. The study revealed a lack of stakeholder awareness of sustainable issues and the interoperability restrictions between software tools. The lack of interoperable platforms and tools to assess building sustainability </w:delText>
        </w:r>
        <w:r w:rsidR="00EF4B10" w:rsidRPr="00C10A63" w:rsidDel="00544DC7">
          <w:rPr>
            <w:rFonts w:ascii="Palatino Linotype" w:eastAsia="Palatino Linotype" w:hAnsi="Palatino Linotype" w:cs="Palatino Linotype"/>
            <w:color w:val="auto"/>
            <w:sz w:val="20"/>
            <w:szCs w:val="20"/>
          </w:rPr>
          <w:delText xml:space="preserve">means that </w:delText>
        </w:r>
        <w:r w:rsidRPr="00C10A63" w:rsidDel="00544DC7">
          <w:rPr>
            <w:rFonts w:ascii="Palatino Linotype" w:eastAsia="Palatino Linotype" w:hAnsi="Palatino Linotype" w:cs="Palatino Linotype"/>
            <w:color w:val="auto"/>
            <w:sz w:val="20"/>
            <w:szCs w:val="20"/>
          </w:rPr>
          <w:delText xml:space="preserve">several BIM tools </w:delText>
        </w:r>
        <w:r w:rsidR="00EF4B10" w:rsidRPr="00C10A63" w:rsidDel="00544DC7">
          <w:rPr>
            <w:rFonts w:ascii="Palatino Linotype" w:eastAsia="Palatino Linotype" w:hAnsi="Palatino Linotype" w:cs="Palatino Linotype"/>
            <w:color w:val="auto"/>
            <w:sz w:val="20"/>
            <w:szCs w:val="20"/>
          </w:rPr>
          <w:delText xml:space="preserve">are required </w:delText>
        </w:r>
        <w:r w:rsidRPr="00C10A63" w:rsidDel="00544DC7">
          <w:rPr>
            <w:rFonts w:ascii="Palatino Linotype" w:eastAsia="Palatino Linotype" w:hAnsi="Palatino Linotype" w:cs="Palatino Linotype"/>
            <w:color w:val="auto"/>
            <w:sz w:val="20"/>
            <w:szCs w:val="20"/>
          </w:rPr>
          <w:delText>to evaluate a single BSA method.</w:delText>
        </w:r>
        <w:r w:rsidR="00B71998" w:rsidRPr="00C10A63" w:rsidDel="00544DC7">
          <w:rPr>
            <w:rFonts w:ascii="Palatino Linotype" w:eastAsia="Palatino Linotype" w:hAnsi="Palatino Linotype" w:cs="Palatino Linotype"/>
            <w:color w:val="auto"/>
            <w:sz w:val="20"/>
            <w:szCs w:val="20"/>
          </w:rPr>
          <w:delText xml:space="preserve"> </w:delText>
        </w:r>
      </w:del>
      <w:r w:rsidR="00B71998" w:rsidRPr="00C10A63">
        <w:rPr>
          <w:rFonts w:ascii="Palatino Linotype" w:eastAsia="Palatino Linotype" w:hAnsi="Palatino Linotype" w:cs="Palatino Linotype"/>
          <w:color w:val="auto"/>
          <w:sz w:val="20"/>
          <w:szCs w:val="20"/>
        </w:rPr>
        <w:t>In</w:t>
      </w:r>
      <w:r w:rsidRPr="00C10A63">
        <w:rPr>
          <w:rFonts w:ascii="Palatino Linotype" w:eastAsia="Palatino Linotype" w:hAnsi="Palatino Linotype" w:cs="Palatino Linotype"/>
          <w:color w:val="auto"/>
          <w:sz w:val="20"/>
          <w:szCs w:val="20"/>
        </w:rPr>
        <w:t xml:space="preserve"> </w:t>
      </w:r>
      <w:r w:rsidR="004F1100" w:rsidRPr="00C10A63">
        <w:rPr>
          <w:rFonts w:ascii="Palatino Linotype" w:eastAsia="Palatino Linotype" w:hAnsi="Palatino Linotype" w:cs="Palatino Linotype"/>
          <w:color w:val="auto"/>
          <w:sz w:val="20"/>
          <w:szCs w:val="20"/>
        </w:rPr>
        <w:fldChar w:fldCharType="begin" w:fldLock="1"/>
      </w:r>
      <w:r w:rsidR="008D1369">
        <w:rPr>
          <w:rFonts w:ascii="Palatino Linotype" w:eastAsia="Palatino Linotype" w:hAnsi="Palatino Linotype" w:cs="Palatino Linotype"/>
          <w:color w:val="auto"/>
          <w:sz w:val="20"/>
          <w:szCs w:val="20"/>
        </w:rPr>
        <w:instrText>ADDIN CSL_CITATION {"citationItems":[{"id":"ITEM-1","itemData":{"DOI":"10.1016/j.autcon.2020.103086","ISSN":"09265805","abstract":"Building information modelling (BIM) applications are being increasingly introduced throughout the construction industry and within academia, a large amount of BIM applications has been recommended within literature. However, coverage of the theory of BIM diffusion (which combines contextual and technical issues of the applications) remains scant and underdeveloped. Compatibility is one of the key contextual factors of Diffusion of Innovation theory that involves predicting BIM adopters' behaviours and identifying what components require extra effort for successful BIM implementation. However, this important theoretical concept has not been developed in pertinent BIM literature nor used correctly to extend existing knowledge because compatibility variables are not understood in a construction context. This seriously impedes the correct usage of BIM in construction. This study systematically and critically reviews BIM compatibility (BIM-COM) literature to distinguish compatibility issues at the organisational level and the concept of interoperability at the technical level. A sample of 57 out of the 131 articles constituted secondary data and each paper represented the unit of analysis. Bibliographic analysis techniques were used to identify co-authoring network and contents' concentration in the created bibliography. Content analysis and text mining approaches were employed using a thematic clustering analysis for grouping authors and themes within articles. The findings illustrate that the concept of compatibility is surprisingly poorly understood and often overlooked in the literature. The paper argues that interoperability issues prevail as the key practical barrier to BIM implementation. The paper identifies a large knowledge gap in terms of improving compatibility measures, which should be employed by innovators to assess their BIM applications before they offer it to construction companies. The findings presented will help to extend BIM applications and speed up the adoption rate among stakeholders with different needs and using different file formats.","author":[{"dropping-particle":"","family":"Shirowzhan","given":"Sara","non-dropping-particle":"","parse-names":false,"suffix":""},{"dropping-particle":"","family":"Sepasgozar","given":"Samad M.E.","non-dropping-particle":"","parse-names":false,"suffix":""},{"dropping-particle":"","family":"Edwards","given":"David J.","non-dropping-particle":"","parse-names":false,"suffix":""},{"dropping-particle":"","family":"Li","given":"Heng","non-dropping-particle":"","parse-names":false,"suffix":""},{"dropping-particle":"","family":"Wang","given":"Chen","non-dropping-particle":"","parse-names":false,"suffix":""}],"container-title":"Automation in Construction","id":"ITEM-1","issue":"July 2019","issued":{"date-parts":[["2020"]]},"page":"103086","publisher":"Elsevier","title":"BIM compatibility and its differentiation with interoperability challenges as an innovation factor","type":"article-journal","volume":"112"},"uris":["http://www.mendeley.com/documents/?uuid=6e11b3f2-f048-4818-944f-cbfa4abf70f8"]}],"mendeley":{"formattedCitation":"[29]","plainTextFormattedCitation":"[29]","previouslyFormattedCitation":"[29]"},"properties":{"noteIndex":0},"schema":"https://github.com/citation-style-language/schema/raw/master/csl-citation.json"}</w:instrText>
      </w:r>
      <w:r w:rsidR="004F1100" w:rsidRPr="00C10A63">
        <w:rPr>
          <w:rFonts w:ascii="Palatino Linotype" w:eastAsia="Palatino Linotype" w:hAnsi="Palatino Linotype" w:cs="Palatino Linotype"/>
          <w:color w:val="auto"/>
          <w:sz w:val="20"/>
          <w:szCs w:val="20"/>
        </w:rPr>
        <w:fldChar w:fldCharType="separate"/>
      </w:r>
      <w:r w:rsidR="008D1369" w:rsidRPr="008D1369">
        <w:rPr>
          <w:rFonts w:ascii="Palatino Linotype" w:eastAsia="Palatino Linotype" w:hAnsi="Palatino Linotype" w:cs="Palatino Linotype"/>
          <w:noProof/>
          <w:color w:val="auto"/>
          <w:sz w:val="20"/>
          <w:szCs w:val="20"/>
        </w:rPr>
        <w:t>[29]</w:t>
      </w:r>
      <w:r w:rsidR="004F1100" w:rsidRPr="00C10A63">
        <w:rPr>
          <w:rFonts w:ascii="Palatino Linotype" w:eastAsia="Palatino Linotype" w:hAnsi="Palatino Linotype" w:cs="Palatino Linotype"/>
          <w:color w:val="auto"/>
          <w:sz w:val="20"/>
          <w:szCs w:val="20"/>
        </w:rPr>
        <w:fldChar w:fldCharType="end"/>
      </w:r>
      <w:r w:rsidR="00B71998" w:rsidRPr="00C10A63">
        <w:rPr>
          <w:rFonts w:ascii="Palatino Linotype" w:eastAsia="Palatino Linotype" w:hAnsi="Palatino Linotype" w:cs="Palatino Linotype"/>
          <w:color w:val="auto"/>
          <w:sz w:val="20"/>
          <w:szCs w:val="20"/>
        </w:rPr>
        <w:t xml:space="preserve">, </w:t>
      </w:r>
      <w:r w:rsidR="00150DAE" w:rsidRPr="00C10A63">
        <w:rPr>
          <w:rFonts w:ascii="Palatino Linotype" w:eastAsia="Palatino Linotype" w:hAnsi="Palatino Linotype" w:cs="Palatino Linotype"/>
          <w:color w:val="auto"/>
          <w:sz w:val="20"/>
          <w:szCs w:val="20"/>
        </w:rPr>
        <w:t xml:space="preserve">the </w:t>
      </w:r>
      <w:r w:rsidR="00B71998" w:rsidRPr="00C10A63">
        <w:rPr>
          <w:rFonts w:ascii="Palatino Linotype" w:eastAsia="Palatino Linotype" w:hAnsi="Palatino Linotype" w:cs="Palatino Linotype"/>
          <w:color w:val="auto"/>
          <w:sz w:val="20"/>
          <w:szCs w:val="20"/>
        </w:rPr>
        <w:t>authors</w:t>
      </w:r>
      <w:r w:rsidR="004F1100" w:rsidRPr="00C10A63">
        <w:rPr>
          <w:rFonts w:ascii="Palatino Linotype" w:eastAsia="Palatino Linotype" w:hAnsi="Palatino Linotype" w:cs="Palatino Linotype"/>
          <w:color w:val="auto"/>
          <w:sz w:val="20"/>
          <w:szCs w:val="20"/>
        </w:rPr>
        <w:t xml:space="preserve"> </w:t>
      </w:r>
      <w:r w:rsidR="00517A54" w:rsidRPr="00C10A63">
        <w:rPr>
          <w:rFonts w:ascii="Palatino Linotype" w:eastAsia="Palatino Linotype" w:hAnsi="Palatino Linotype" w:cs="Palatino Linotype"/>
          <w:color w:val="auto"/>
          <w:sz w:val="20"/>
          <w:szCs w:val="20"/>
        </w:rPr>
        <w:t>analy</w:t>
      </w:r>
      <w:r w:rsidR="00EF4B10" w:rsidRPr="00C10A63">
        <w:rPr>
          <w:rFonts w:ascii="Palatino Linotype" w:eastAsia="Palatino Linotype" w:hAnsi="Palatino Linotype" w:cs="Palatino Linotype"/>
          <w:color w:val="auto"/>
          <w:sz w:val="20"/>
          <w:szCs w:val="20"/>
        </w:rPr>
        <w:t>z</w:t>
      </w:r>
      <w:r w:rsidR="00517A54" w:rsidRPr="00C10A63">
        <w:rPr>
          <w:rFonts w:ascii="Palatino Linotype" w:eastAsia="Palatino Linotype" w:hAnsi="Palatino Linotype" w:cs="Palatino Linotype"/>
          <w:color w:val="auto"/>
          <w:sz w:val="20"/>
          <w:szCs w:val="20"/>
        </w:rPr>
        <w:t>ed</w:t>
      </w:r>
      <w:r w:rsidRPr="00C10A63">
        <w:rPr>
          <w:rFonts w:ascii="Palatino Linotype" w:eastAsia="Palatino Linotype" w:hAnsi="Palatino Linotype" w:cs="Palatino Linotype"/>
          <w:color w:val="auto"/>
          <w:sz w:val="20"/>
          <w:szCs w:val="20"/>
        </w:rPr>
        <w:t xml:space="preserve"> the compatibility and interoperability of BIM at </w:t>
      </w:r>
      <w:r w:rsidR="00150DAE" w:rsidRPr="00C10A63">
        <w:rPr>
          <w:rFonts w:ascii="Palatino Linotype" w:eastAsia="Palatino Linotype" w:hAnsi="Palatino Linotype" w:cs="Palatino Linotype"/>
          <w:color w:val="auto"/>
          <w:sz w:val="20"/>
          <w:szCs w:val="20"/>
        </w:rPr>
        <w:t xml:space="preserve">the </w:t>
      </w:r>
      <w:r w:rsidRPr="00C10A63">
        <w:rPr>
          <w:rFonts w:ascii="Palatino Linotype" w:eastAsia="Palatino Linotype" w:hAnsi="Palatino Linotype" w:cs="Palatino Linotype"/>
          <w:color w:val="auto"/>
          <w:sz w:val="20"/>
          <w:szCs w:val="20"/>
        </w:rPr>
        <w:t>technical level</w:t>
      </w:r>
      <w:del w:id="127" w:author="Tatjana Vilutienė" w:date="2021-09-23T17:56:00Z">
        <w:r w:rsidR="00A3664E" w:rsidRPr="00C10A63" w:rsidDel="00AA4260">
          <w:rPr>
            <w:rFonts w:ascii="Palatino Linotype" w:eastAsia="Palatino Linotype" w:hAnsi="Palatino Linotype" w:cs="Palatino Linotype"/>
            <w:color w:val="auto"/>
            <w:sz w:val="20"/>
            <w:szCs w:val="20"/>
          </w:rPr>
          <w:delText>. They</w:delText>
        </w:r>
        <w:r w:rsidRPr="00C10A63" w:rsidDel="00AA4260">
          <w:rPr>
            <w:rFonts w:ascii="Palatino Linotype" w:eastAsia="Palatino Linotype" w:hAnsi="Palatino Linotype" w:cs="Palatino Linotype"/>
            <w:color w:val="auto"/>
            <w:sz w:val="20"/>
            <w:szCs w:val="20"/>
          </w:rPr>
          <w:delText xml:space="preserve"> aim</w:delText>
        </w:r>
        <w:r w:rsidR="00150DAE" w:rsidRPr="00C10A63" w:rsidDel="00AA4260">
          <w:rPr>
            <w:rFonts w:ascii="Palatino Linotype" w:eastAsia="Palatino Linotype" w:hAnsi="Palatino Linotype" w:cs="Palatino Linotype"/>
            <w:color w:val="auto"/>
            <w:sz w:val="20"/>
            <w:szCs w:val="20"/>
          </w:rPr>
          <w:delText>ed</w:delText>
        </w:r>
        <w:r w:rsidRPr="00C10A63" w:rsidDel="00AA4260">
          <w:rPr>
            <w:rFonts w:ascii="Palatino Linotype" w:eastAsia="Palatino Linotype" w:hAnsi="Palatino Linotype" w:cs="Palatino Linotype"/>
            <w:color w:val="auto"/>
            <w:sz w:val="20"/>
            <w:szCs w:val="20"/>
          </w:rPr>
          <w:delText xml:space="preserve"> to</w:delText>
        </w:r>
      </w:del>
      <w:r w:rsidRPr="00C10A63">
        <w:rPr>
          <w:rFonts w:ascii="Palatino Linotype" w:eastAsia="Palatino Linotype" w:hAnsi="Palatino Linotype" w:cs="Palatino Linotype"/>
          <w:color w:val="auto"/>
          <w:sz w:val="20"/>
          <w:szCs w:val="20"/>
        </w:rPr>
        <w:t xml:space="preserve"> </w:t>
      </w:r>
      <w:ins w:id="128" w:author="Tatjana Vilutienė" w:date="2021-09-23T17:56:00Z">
        <w:r w:rsidR="00AA4260">
          <w:rPr>
            <w:rFonts w:ascii="Palatino Linotype" w:eastAsia="Palatino Linotype" w:hAnsi="Palatino Linotype" w:cs="Palatino Linotype"/>
            <w:color w:val="auto"/>
            <w:sz w:val="20"/>
            <w:szCs w:val="20"/>
          </w:rPr>
          <w:t xml:space="preserve">and </w:t>
        </w:r>
      </w:ins>
      <w:r w:rsidRPr="00C10A63">
        <w:rPr>
          <w:rFonts w:ascii="Palatino Linotype" w:eastAsia="Palatino Linotype" w:hAnsi="Palatino Linotype" w:cs="Palatino Linotype"/>
          <w:color w:val="auto"/>
          <w:sz w:val="20"/>
          <w:szCs w:val="20"/>
        </w:rPr>
        <w:t>determine</w:t>
      </w:r>
      <w:ins w:id="129" w:author="Tatjana Vilutienė" w:date="2021-09-23T17:56:00Z">
        <w:r w:rsidR="00AA4260">
          <w:rPr>
            <w:rFonts w:ascii="Palatino Linotype" w:eastAsia="Palatino Linotype" w:hAnsi="Palatino Linotype" w:cs="Palatino Linotype"/>
            <w:color w:val="auto"/>
            <w:sz w:val="20"/>
            <w:szCs w:val="20"/>
          </w:rPr>
          <w:t>d</w:t>
        </w:r>
      </w:ins>
      <w:r w:rsidRPr="00C10A63">
        <w:rPr>
          <w:rFonts w:ascii="Palatino Linotype" w:eastAsia="Palatino Linotype" w:hAnsi="Palatino Linotype" w:cs="Palatino Linotype"/>
          <w:color w:val="auto"/>
          <w:sz w:val="20"/>
          <w:szCs w:val="20"/>
        </w:rPr>
        <w:t xml:space="preserve"> specific measures to predict the level of BIM compatibility in different contexts. </w:t>
      </w:r>
    </w:p>
    <w:p w14:paraId="319EBFD1" w14:textId="470D26BD" w:rsidR="00030BC0" w:rsidRPr="00C10A63" w:rsidRDefault="0020791C">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del w:id="130" w:author="Tatjana Vilutienė" w:date="2021-09-23T16:06:00Z">
        <w:r w:rsidRPr="00C10A63" w:rsidDel="00A6305D">
          <w:rPr>
            <w:rFonts w:ascii="Palatino Linotype" w:eastAsia="Palatino Linotype" w:hAnsi="Palatino Linotype" w:cs="Palatino Linotype"/>
            <w:color w:val="auto"/>
            <w:sz w:val="20"/>
            <w:szCs w:val="20"/>
          </w:rPr>
          <w:delText xml:space="preserve">The predictive analysis of BIM-aided building management systems was discussed </w:delText>
        </w:r>
        <w:r w:rsidR="00EF4B10" w:rsidRPr="00C10A63" w:rsidDel="00A6305D">
          <w:rPr>
            <w:rFonts w:ascii="Palatino Linotype" w:eastAsia="Palatino Linotype" w:hAnsi="Palatino Linotype" w:cs="Palatino Linotype"/>
            <w:color w:val="auto"/>
            <w:sz w:val="20"/>
            <w:szCs w:val="20"/>
          </w:rPr>
          <w:delText xml:space="preserve">in </w:delText>
        </w:r>
        <w:r w:rsidR="00CD62D7" w:rsidRPr="00C10A63" w:rsidDel="00A6305D">
          <w:rPr>
            <w:rFonts w:ascii="Palatino Linotype" w:eastAsia="Palatino Linotype" w:hAnsi="Palatino Linotype" w:cs="Palatino Linotype"/>
            <w:color w:val="auto"/>
            <w:sz w:val="20"/>
            <w:szCs w:val="20"/>
          </w:rPr>
          <w:fldChar w:fldCharType="begin" w:fldLock="1"/>
        </w:r>
        <w:r w:rsidR="00B075D8" w:rsidRPr="00C10A63" w:rsidDel="00A6305D">
          <w:rPr>
            <w:rFonts w:ascii="Palatino Linotype" w:eastAsia="Palatino Linotype" w:hAnsi="Palatino Linotype" w:cs="Palatino Linotype"/>
            <w:color w:val="auto"/>
            <w:sz w:val="20"/>
            <w:szCs w:val="20"/>
          </w:rPr>
          <w:delInstrText>ADDIN CSL_CITATION {"citationItems":[{"id":"ITEM-1","itemData":{"DOI":"10.1016/j.jobe.2018.12.021","ISSN":"23527102","abstract":"This paper presents an up to date overview of the principal research topics and research trends within the Building Information Model (BIM) research domain. It also offers a detailed review of the integration of BIM and Building Energy Performance Simulation (BEPS). The different strategies to improve interoperability are reviewed together with the various applications of such an integration (BIM with BEPS) in the literature. Firstly, a scientometric analysis which allows identifying research patterns and emerging trends in a specific research domain is performed to categorise the large number of articles constituting BIM literature into several clusters, each representing a particular topic. The main research topic in each cluster, together with the chronological progress and evolution of each cluster are summarized through a literature review of the selected highly cited articles. Secondly, an analysis of the different aspects relevant to the integration of BIM with BEPS is performed to highlight the evolution of the interoperability between BIM and energy simulation tools. Subsequently, a review of the different applications of such integration (BIM with BEPS) is performed to identify potential knowledge gaps. This study highlights six main BIM research topics focusing on BIM adoption and benefits, BIM-aided management, progress monitoring and as-built modelling, interoperability, life cycle analysis and energy simulation. It also emphasises the lack of well-established strategies to ensure the interoperability between BIM and energy simulation tools. Furthermore, this study reports on the poor integration of BIM and BEPS for building system and control modelling as well as its limited application during the operational phase.","author":[{"dropping-particle":"","family":"Andriamamonjy","given":"Ando","non-dropping-particle":"","parse-names":false,"suffix":""},{"dropping-particle":"","family":"Saelens","given":"Dirk","non-dropping-particle":"","parse-names":false,"suffix":""},{"dropping-particle":"","family":"Klein","given":"Ralf","non-dropping-particle":"","parse-names":false,"suffix":""}],"container-title":"Journal of Building Engineering","id":"ITEM-1","issue":"December 2018","issued":{"date-parts":[["2019"]]},"page":"513-527","publisher":"Elsevier Ltd","title":"A combined scientometric and conventional literature review to grasp the entire BIM knowledge and its integration with energy simulation","type":"article-journal","volume":"22"},"uris":["http://www.mendeley.com/documents/?uuid=625d26b7-ab34-4526-9ebd-4cc0ed37c28d"]}],"mendeley":{"formattedCitation":"[30]","plainTextFormattedCitation":"[30]","previouslyFormattedCitation":"[20]"},"properties":{"noteIndex":0},"schema":"https://github.com/citation-style-language/schema/raw/master/csl-citation.json"}</w:delInstrText>
        </w:r>
        <w:r w:rsidR="00CD62D7" w:rsidRPr="00C10A63" w:rsidDel="00A6305D">
          <w:rPr>
            <w:rFonts w:ascii="Palatino Linotype" w:eastAsia="Palatino Linotype" w:hAnsi="Palatino Linotype" w:cs="Palatino Linotype"/>
            <w:color w:val="auto"/>
            <w:sz w:val="20"/>
            <w:szCs w:val="20"/>
          </w:rPr>
          <w:fldChar w:fldCharType="separate"/>
        </w:r>
        <w:r w:rsidR="00B075D8" w:rsidRPr="00C10A63" w:rsidDel="00A6305D">
          <w:rPr>
            <w:rFonts w:ascii="Palatino Linotype" w:eastAsia="Palatino Linotype" w:hAnsi="Palatino Linotype" w:cs="Palatino Linotype"/>
            <w:color w:val="auto"/>
            <w:sz w:val="20"/>
            <w:szCs w:val="20"/>
          </w:rPr>
          <w:delText>[30]</w:delText>
        </w:r>
        <w:r w:rsidR="00CD62D7" w:rsidRPr="00C10A63" w:rsidDel="00A6305D">
          <w:rPr>
            <w:rFonts w:ascii="Palatino Linotype" w:eastAsia="Palatino Linotype" w:hAnsi="Palatino Linotype" w:cs="Palatino Linotype"/>
            <w:color w:val="auto"/>
            <w:sz w:val="20"/>
            <w:szCs w:val="20"/>
          </w:rPr>
          <w:fldChar w:fldCharType="end"/>
        </w:r>
        <w:r w:rsidRPr="00C10A63" w:rsidDel="00A6305D">
          <w:rPr>
            <w:rFonts w:ascii="Palatino Linotype" w:eastAsia="Palatino Linotype" w:hAnsi="Palatino Linotype" w:cs="Palatino Linotype"/>
            <w:color w:val="auto"/>
            <w:sz w:val="20"/>
            <w:szCs w:val="20"/>
          </w:rPr>
          <w:delText xml:space="preserve">. </w:delText>
        </w:r>
        <w:r w:rsidR="00EF4B10" w:rsidRPr="00C10A63" w:rsidDel="00A6305D">
          <w:rPr>
            <w:rFonts w:ascii="Palatino Linotype" w:eastAsia="Palatino Linotype" w:hAnsi="Palatino Linotype" w:cs="Palatino Linotype"/>
            <w:color w:val="auto"/>
            <w:sz w:val="20"/>
            <w:szCs w:val="20"/>
          </w:rPr>
          <w:delText xml:space="preserve">The authors </w:delText>
        </w:r>
        <w:r w:rsidRPr="00C10A63" w:rsidDel="00A6305D">
          <w:rPr>
            <w:rFonts w:ascii="Palatino Linotype" w:eastAsia="Palatino Linotype" w:hAnsi="Palatino Linotype" w:cs="Palatino Linotype"/>
            <w:color w:val="auto"/>
            <w:sz w:val="20"/>
            <w:szCs w:val="20"/>
          </w:rPr>
          <w:delText xml:space="preserve">concluded that </w:delText>
        </w:r>
        <w:r w:rsidR="00FC4795" w:rsidRPr="00C10A63" w:rsidDel="00A6305D">
          <w:rPr>
            <w:rFonts w:ascii="Palatino Linotype" w:eastAsia="Palatino Linotype" w:hAnsi="Palatino Linotype" w:cs="Palatino Linotype"/>
            <w:color w:val="auto"/>
            <w:sz w:val="20"/>
            <w:szCs w:val="20"/>
          </w:rPr>
          <w:delText xml:space="preserve">the focus </w:delText>
        </w:r>
        <w:r w:rsidR="00EF4B10" w:rsidRPr="00C10A63" w:rsidDel="00A6305D">
          <w:rPr>
            <w:rFonts w:ascii="Palatino Linotype" w:eastAsia="Palatino Linotype" w:hAnsi="Palatino Linotype" w:cs="Palatino Linotype"/>
            <w:color w:val="auto"/>
            <w:sz w:val="20"/>
            <w:szCs w:val="20"/>
          </w:rPr>
          <w:delText xml:space="preserve">should </w:delText>
        </w:r>
        <w:r w:rsidR="00FC4795" w:rsidRPr="00C10A63" w:rsidDel="00A6305D">
          <w:rPr>
            <w:rFonts w:ascii="Palatino Linotype" w:eastAsia="Palatino Linotype" w:hAnsi="Palatino Linotype" w:cs="Palatino Linotype"/>
            <w:color w:val="auto"/>
            <w:sz w:val="20"/>
            <w:szCs w:val="20"/>
          </w:rPr>
          <w:delText xml:space="preserve">be on </w:delText>
        </w:r>
        <w:r w:rsidR="00EF4B10" w:rsidRPr="00C10A63" w:rsidDel="00A6305D">
          <w:rPr>
            <w:rFonts w:ascii="Palatino Linotype" w:eastAsia="Palatino Linotype" w:hAnsi="Palatino Linotype" w:cs="Palatino Linotype"/>
            <w:color w:val="auto"/>
            <w:sz w:val="20"/>
            <w:szCs w:val="20"/>
          </w:rPr>
          <w:delText xml:space="preserve">solutions that integrate </w:delText>
        </w:r>
        <w:r w:rsidR="00FC4795" w:rsidRPr="00C10A63" w:rsidDel="00A6305D">
          <w:rPr>
            <w:rFonts w:ascii="Palatino Linotype" w:eastAsia="Palatino Linotype" w:hAnsi="Palatino Linotype" w:cs="Palatino Linotype"/>
            <w:color w:val="auto"/>
            <w:sz w:val="20"/>
            <w:szCs w:val="20"/>
          </w:rPr>
          <w:delText xml:space="preserve">BIM </w:delText>
        </w:r>
        <w:r w:rsidR="00EF4B10" w:rsidRPr="00C10A63" w:rsidDel="00A6305D">
          <w:rPr>
            <w:rFonts w:ascii="Palatino Linotype" w:eastAsia="Palatino Linotype" w:hAnsi="Palatino Linotype" w:cs="Palatino Linotype"/>
            <w:color w:val="auto"/>
            <w:sz w:val="20"/>
            <w:szCs w:val="20"/>
          </w:rPr>
          <w:delText xml:space="preserve">with </w:delText>
        </w:r>
        <w:r w:rsidR="00FC4795" w:rsidRPr="00C10A63" w:rsidDel="00A6305D">
          <w:rPr>
            <w:rFonts w:ascii="Palatino Linotype" w:eastAsia="Palatino Linotype" w:hAnsi="Palatino Linotype" w:cs="Palatino Linotype"/>
            <w:color w:val="auto"/>
            <w:sz w:val="20"/>
            <w:szCs w:val="20"/>
          </w:rPr>
          <w:delText xml:space="preserve">BEPS to facilitate </w:delText>
        </w:r>
        <w:r w:rsidR="000479C0" w:rsidRPr="00C10A63" w:rsidDel="00A6305D">
          <w:rPr>
            <w:rFonts w:ascii="Palatino Linotype" w:eastAsia="Palatino Linotype" w:hAnsi="Palatino Linotype" w:cs="Palatino Linotype"/>
            <w:color w:val="auto"/>
            <w:sz w:val="20"/>
            <w:szCs w:val="20"/>
          </w:rPr>
          <w:delText xml:space="preserve">fault detection and diagnosis </w:delText>
        </w:r>
        <w:r w:rsidR="00FC4795" w:rsidRPr="00C10A63" w:rsidDel="00A6305D">
          <w:rPr>
            <w:rFonts w:ascii="Palatino Linotype" w:eastAsia="Palatino Linotype" w:hAnsi="Palatino Linotype" w:cs="Palatino Linotype"/>
            <w:color w:val="auto"/>
            <w:sz w:val="20"/>
            <w:szCs w:val="20"/>
          </w:rPr>
          <w:delText xml:space="preserve">(FDD) and </w:delText>
        </w:r>
        <w:r w:rsidR="000479C0" w:rsidRPr="00C10A63" w:rsidDel="00A6305D">
          <w:rPr>
            <w:rFonts w:ascii="Palatino Linotype" w:eastAsia="Palatino Linotype" w:hAnsi="Palatino Linotype" w:cs="Palatino Linotype"/>
            <w:color w:val="auto"/>
            <w:sz w:val="20"/>
            <w:szCs w:val="20"/>
          </w:rPr>
          <w:delText xml:space="preserve">model predictive control </w:delText>
        </w:r>
        <w:r w:rsidR="00FC4795" w:rsidRPr="00C10A63" w:rsidDel="00A6305D">
          <w:rPr>
            <w:rFonts w:ascii="Palatino Linotype" w:eastAsia="Palatino Linotype" w:hAnsi="Palatino Linotype" w:cs="Palatino Linotype"/>
            <w:color w:val="auto"/>
            <w:sz w:val="20"/>
            <w:szCs w:val="20"/>
          </w:rPr>
          <w:delText>(MPC) implementation in future research</w:delText>
        </w:r>
        <w:r w:rsidRPr="00C10A63" w:rsidDel="00A6305D">
          <w:rPr>
            <w:rFonts w:ascii="Palatino Linotype" w:eastAsia="Palatino Linotype" w:hAnsi="Palatino Linotype" w:cs="Palatino Linotype"/>
            <w:color w:val="auto"/>
            <w:sz w:val="20"/>
            <w:szCs w:val="20"/>
          </w:rPr>
          <w:delText>.</w:delText>
        </w:r>
        <w:r w:rsidR="00B71998" w:rsidRPr="00C10A63" w:rsidDel="00A6305D">
          <w:rPr>
            <w:rFonts w:ascii="Palatino Linotype" w:eastAsia="Palatino Linotype" w:hAnsi="Palatino Linotype" w:cs="Palatino Linotype"/>
            <w:color w:val="auto"/>
            <w:sz w:val="20"/>
            <w:szCs w:val="20"/>
          </w:rPr>
          <w:delText xml:space="preserve"> </w:delText>
        </w:r>
      </w:del>
      <w:del w:id="131" w:author="Tatjana Vilutienė" w:date="2021-09-23T16:07:00Z">
        <w:r w:rsidR="00B71998" w:rsidRPr="00C10A63" w:rsidDel="00544DC7">
          <w:rPr>
            <w:rFonts w:ascii="Palatino Linotype" w:eastAsia="Palatino Linotype" w:hAnsi="Palatino Linotype" w:cs="Palatino Linotype"/>
            <w:color w:val="auto"/>
            <w:sz w:val="20"/>
            <w:szCs w:val="20"/>
          </w:rPr>
          <w:delText>In</w:delText>
        </w:r>
        <w:r w:rsidRPr="00C10A63" w:rsidDel="00544DC7">
          <w:rPr>
            <w:rFonts w:ascii="Palatino Linotype" w:eastAsia="Palatino Linotype" w:hAnsi="Palatino Linotype" w:cs="Palatino Linotype"/>
            <w:color w:val="auto"/>
            <w:sz w:val="20"/>
            <w:szCs w:val="20"/>
          </w:rPr>
          <w:delText xml:space="preserve"> </w:delText>
        </w:r>
        <w:r w:rsidR="00CD62D7" w:rsidRPr="00C10A63" w:rsidDel="00544DC7">
          <w:rPr>
            <w:rFonts w:ascii="Palatino Linotype" w:eastAsia="Palatino Linotype" w:hAnsi="Palatino Linotype" w:cs="Palatino Linotype"/>
            <w:color w:val="auto"/>
            <w:sz w:val="20"/>
            <w:szCs w:val="20"/>
          </w:rPr>
          <w:fldChar w:fldCharType="begin" w:fldLock="1"/>
        </w:r>
        <w:r w:rsidR="00B075D8" w:rsidRPr="00C10A63" w:rsidDel="00544DC7">
          <w:rPr>
            <w:rFonts w:ascii="Palatino Linotype" w:eastAsia="Palatino Linotype" w:hAnsi="Palatino Linotype" w:cs="Palatino Linotype"/>
            <w:color w:val="auto"/>
            <w:sz w:val="20"/>
            <w:szCs w:val="20"/>
          </w:rPr>
          <w:delInstrText>ADDIN CSL_CITATION {"citationItems":[{"id":"ITEM-1","itemData":{"DOI":"10.1108/ECAM-09-2019-0511","ISSN":"09699988","abstract":"Purpose: The purpose of this paper is to summarize the current applications of BIM, the integration of related technologies and the tendencies and challenges systematically. Design/methodology/approach: Using quantitative and qualitative bibliometric statistical methods, the current mode of interaction between BIM and other related technologies is summarized. Findings: This paper identified 24 different BIM applications in the life cycle. From two perspectives, the implementation status of BIM applications and integrated technologies are respectively studied. The future industry development framework is drawn comprehensively. We summarized the challenges of BIM applications from the perspectives of management, technology and promotion, and confirmed that most of the challenges come from the two driving factors of promotion and management. Research limitations/implications: The technical challenges reviewed in this paper are from the collected literature we have extracted, which is only a part of the practical challenges and not comprehensive enough. Practical implications: We summarized the current mode of interactive use of BIM and sorted out the challenges faced by BIM applications to provide reference for the risks and challenges faced by the future industry. Originality/value: There is little literature to integrate BIM applications and to establish BIM related challenges and risk frameworks. In this paper, we provide a review of the current implementation level of BIM and the risks and challenges of stakeholders through three aspects of management, technology and promotion.","author":[{"dropping-particle":"","family":"Meng","given":"Qingfeng","non-dropping-particle":"","parse-names":false,"suffix":""},{"dropping-particle":"","family":"Zhang","given":"Yifan","non-dropping-particle":"","parse-names":false,"suffix":""},{"dropping-particle":"","family":"Li","given":"Zhen","non-dropping-particle":"","parse-names":false,"suffix":""},{"dropping-particle":"","family":"Shi","given":"Weixiang","non-dropping-particle":"","parse-names":false,"suffix":""},{"dropping-particle":"","family":"Wang","given":"Jun","non-dropping-particle":"","parse-names":false,"suffix":""},{"dropping-particle":"","family":"Sun","given":"Yanhui","non-dropping-particle":"","parse-names":false,"suffix":""},{"dropping-particle":"","family":"Xu","given":"Li","non-dropping-particle":"","parse-names":false,"suffix":""},{"dropping-particle":"","family":"Wang","given":"Xiangyu","non-dropping-particle":"","parse-names":false,"suffix":""}],"container-title":"Engineering, Construction and Architectural Management","id":"ITEM-1","issue":"8","issued":{"date-parts":[["2020"]]},"page":"1647-1677","title":"A review of integrated applications of BIM and related technologies in whole building life cycle","type":"article-journal","volume":"27"},"uris":["http://www.mendeley.com/documents/?uuid=38348ea8-39e2-4869-8406-d9ed537b4a25"]}],"mendeley":{"formattedCitation":"[49]","plainTextFormattedCitation":"[49]","previouslyFormattedCitation":"[53]"},"properties":{"noteIndex":0},"schema":"https://github.com/citation-style-language/schema/raw/master/csl-citation.json"}</w:delInstrText>
        </w:r>
        <w:r w:rsidR="00CD62D7" w:rsidRPr="00C10A63" w:rsidDel="00544DC7">
          <w:rPr>
            <w:rFonts w:ascii="Palatino Linotype" w:eastAsia="Palatino Linotype" w:hAnsi="Palatino Linotype" w:cs="Palatino Linotype"/>
            <w:color w:val="auto"/>
            <w:sz w:val="20"/>
            <w:szCs w:val="20"/>
          </w:rPr>
          <w:fldChar w:fldCharType="separate"/>
        </w:r>
        <w:r w:rsidR="00B075D8" w:rsidRPr="00C10A63" w:rsidDel="00544DC7">
          <w:rPr>
            <w:rFonts w:ascii="Palatino Linotype" w:eastAsia="Palatino Linotype" w:hAnsi="Palatino Linotype" w:cs="Palatino Linotype"/>
            <w:color w:val="auto"/>
            <w:sz w:val="20"/>
            <w:szCs w:val="20"/>
          </w:rPr>
          <w:delText>[49]</w:delText>
        </w:r>
        <w:r w:rsidR="00CD62D7" w:rsidRPr="00C10A63" w:rsidDel="00544DC7">
          <w:rPr>
            <w:rFonts w:ascii="Palatino Linotype" w:eastAsia="Palatino Linotype" w:hAnsi="Palatino Linotype" w:cs="Palatino Linotype"/>
            <w:color w:val="auto"/>
            <w:sz w:val="20"/>
            <w:szCs w:val="20"/>
          </w:rPr>
          <w:fldChar w:fldCharType="end"/>
        </w:r>
        <w:r w:rsidR="00B71998" w:rsidRPr="00C10A63" w:rsidDel="00544DC7">
          <w:rPr>
            <w:rFonts w:ascii="Palatino Linotype" w:eastAsia="Palatino Linotype" w:hAnsi="Palatino Linotype" w:cs="Palatino Linotype"/>
            <w:color w:val="auto"/>
            <w:sz w:val="20"/>
            <w:szCs w:val="20"/>
          </w:rPr>
          <w:delText>,</w:delText>
        </w:r>
        <w:r w:rsidR="00EF4B10" w:rsidRPr="00C10A63" w:rsidDel="00544DC7">
          <w:rPr>
            <w:rFonts w:ascii="Palatino Linotype" w:eastAsia="Palatino Linotype" w:hAnsi="Palatino Linotype" w:cs="Palatino Linotype"/>
            <w:color w:val="auto"/>
            <w:sz w:val="20"/>
            <w:szCs w:val="20"/>
          </w:rPr>
          <w:delText xml:space="preserve"> the</w:delText>
        </w:r>
        <w:r w:rsidR="00B71998" w:rsidRPr="00C10A63" w:rsidDel="00544DC7">
          <w:rPr>
            <w:rFonts w:ascii="Palatino Linotype" w:eastAsia="Palatino Linotype" w:hAnsi="Palatino Linotype" w:cs="Palatino Linotype"/>
            <w:color w:val="auto"/>
            <w:sz w:val="20"/>
            <w:szCs w:val="20"/>
          </w:rPr>
          <w:delText xml:space="preserve"> authors</w:delText>
        </w:r>
        <w:r w:rsidR="00CD62D7" w:rsidRPr="00C10A63" w:rsidDel="00544DC7">
          <w:rPr>
            <w:rFonts w:ascii="Palatino Linotype" w:eastAsia="Palatino Linotype" w:hAnsi="Palatino Linotype" w:cs="Palatino Linotype"/>
            <w:color w:val="auto"/>
            <w:sz w:val="20"/>
            <w:szCs w:val="20"/>
          </w:rPr>
          <w:delText xml:space="preserve"> </w:delText>
        </w:r>
        <w:r w:rsidR="00517A54" w:rsidRPr="00C10A63" w:rsidDel="00544DC7">
          <w:rPr>
            <w:rFonts w:ascii="Palatino Linotype" w:eastAsia="Palatino Linotype" w:hAnsi="Palatino Linotype" w:cs="Palatino Linotype"/>
            <w:color w:val="auto"/>
            <w:sz w:val="20"/>
            <w:szCs w:val="20"/>
          </w:rPr>
          <w:delText>analy</w:delText>
        </w:r>
        <w:r w:rsidR="00EF4B10" w:rsidRPr="00C10A63" w:rsidDel="00544DC7">
          <w:rPr>
            <w:rFonts w:ascii="Palatino Linotype" w:eastAsia="Palatino Linotype" w:hAnsi="Palatino Linotype" w:cs="Palatino Linotype"/>
            <w:color w:val="auto"/>
            <w:sz w:val="20"/>
            <w:szCs w:val="20"/>
          </w:rPr>
          <w:delText>z</w:delText>
        </w:r>
        <w:r w:rsidR="00517A54" w:rsidRPr="00C10A63" w:rsidDel="00544DC7">
          <w:rPr>
            <w:rFonts w:ascii="Palatino Linotype" w:eastAsia="Palatino Linotype" w:hAnsi="Palatino Linotype" w:cs="Palatino Linotype"/>
            <w:color w:val="auto"/>
            <w:sz w:val="20"/>
            <w:szCs w:val="20"/>
          </w:rPr>
          <w:delText>ed</w:delText>
        </w:r>
        <w:r w:rsidRPr="00C10A63" w:rsidDel="00544DC7">
          <w:rPr>
            <w:rFonts w:ascii="Palatino Linotype" w:eastAsia="Palatino Linotype" w:hAnsi="Palatino Linotype" w:cs="Palatino Linotype"/>
            <w:color w:val="auto"/>
            <w:sz w:val="20"/>
            <w:szCs w:val="20"/>
          </w:rPr>
          <w:delText xml:space="preserve"> </w:delText>
        </w:r>
        <w:r w:rsidR="00150DAE" w:rsidRPr="00C10A63" w:rsidDel="00544DC7">
          <w:rPr>
            <w:rFonts w:ascii="Palatino Linotype" w:eastAsia="Palatino Linotype" w:hAnsi="Palatino Linotype" w:cs="Palatino Linotype"/>
            <w:color w:val="auto"/>
            <w:sz w:val="20"/>
            <w:szCs w:val="20"/>
          </w:rPr>
          <w:delText xml:space="preserve">the </w:delText>
        </w:r>
        <w:r w:rsidRPr="00C10A63" w:rsidDel="00544DC7">
          <w:rPr>
            <w:rFonts w:ascii="Palatino Linotype" w:eastAsia="Palatino Linotype" w:hAnsi="Palatino Linotype" w:cs="Palatino Linotype"/>
            <w:color w:val="auto"/>
            <w:sz w:val="20"/>
            <w:szCs w:val="20"/>
          </w:rPr>
          <w:delText xml:space="preserve">application of BIM </w:delText>
        </w:r>
        <w:r w:rsidR="00EF4B10" w:rsidRPr="00C10A63" w:rsidDel="00544DC7">
          <w:rPr>
            <w:rFonts w:ascii="Palatino Linotype" w:eastAsia="Palatino Linotype" w:hAnsi="Palatino Linotype" w:cs="Palatino Linotype"/>
            <w:color w:val="auto"/>
            <w:sz w:val="20"/>
            <w:szCs w:val="20"/>
          </w:rPr>
          <w:delText xml:space="preserve">at </w:delText>
        </w:r>
        <w:r w:rsidRPr="00C10A63" w:rsidDel="00544DC7">
          <w:rPr>
            <w:rFonts w:ascii="Palatino Linotype" w:eastAsia="Palatino Linotype" w:hAnsi="Palatino Linotype" w:cs="Palatino Linotype"/>
            <w:color w:val="auto"/>
            <w:sz w:val="20"/>
            <w:szCs w:val="20"/>
          </w:rPr>
          <w:delText xml:space="preserve">each stage of the building life cycle </w:delText>
        </w:r>
        <w:r w:rsidR="00EF4B10" w:rsidRPr="00C10A63" w:rsidDel="00544DC7">
          <w:rPr>
            <w:rFonts w:ascii="Palatino Linotype" w:eastAsia="Palatino Linotype" w:hAnsi="Palatino Linotype" w:cs="Palatino Linotype"/>
            <w:color w:val="auto"/>
            <w:sz w:val="20"/>
            <w:szCs w:val="20"/>
          </w:rPr>
          <w:delText xml:space="preserve">in terms of </w:delText>
        </w:r>
        <w:r w:rsidRPr="00C10A63" w:rsidDel="00544DC7">
          <w:rPr>
            <w:rFonts w:ascii="Palatino Linotype" w:eastAsia="Palatino Linotype" w:hAnsi="Palatino Linotype" w:cs="Palatino Linotype"/>
            <w:color w:val="auto"/>
            <w:sz w:val="20"/>
            <w:szCs w:val="20"/>
          </w:rPr>
          <w:delText>three aspects</w:delText>
        </w:r>
        <w:r w:rsidR="00EF4B10" w:rsidRPr="00C10A63" w:rsidDel="00544DC7">
          <w:rPr>
            <w:rFonts w:ascii="Palatino Linotype" w:eastAsia="Palatino Linotype" w:hAnsi="Palatino Linotype" w:cs="Palatino Linotype"/>
            <w:color w:val="auto"/>
            <w:sz w:val="20"/>
            <w:szCs w:val="20"/>
          </w:rPr>
          <w:delText>, namely</w:delText>
        </w:r>
        <w:r w:rsidR="00F971C3" w:rsidDel="00544DC7">
          <w:rPr>
            <w:rFonts w:ascii="Palatino Linotype" w:eastAsia="Palatino Linotype" w:hAnsi="Palatino Linotype" w:cs="Palatino Linotype"/>
            <w:color w:val="auto"/>
            <w:sz w:val="20"/>
            <w:szCs w:val="20"/>
          </w:rPr>
          <w:delText>,</w:delText>
        </w:r>
        <w:r w:rsidR="00EF4B10" w:rsidRPr="00C10A63" w:rsidDel="00544DC7">
          <w:rPr>
            <w:rFonts w:ascii="Palatino Linotype" w:eastAsia="Palatino Linotype" w:hAnsi="Palatino Linotype" w:cs="Palatino Linotype"/>
            <w:color w:val="auto"/>
            <w:sz w:val="20"/>
            <w:szCs w:val="20"/>
          </w:rPr>
          <w:delText xml:space="preserve"> </w:delText>
        </w:r>
        <w:r w:rsidRPr="00C10A63" w:rsidDel="00544DC7">
          <w:rPr>
            <w:rFonts w:ascii="Palatino Linotype" w:eastAsia="Palatino Linotype" w:hAnsi="Palatino Linotype" w:cs="Palatino Linotype"/>
            <w:color w:val="auto"/>
            <w:sz w:val="20"/>
            <w:szCs w:val="20"/>
          </w:rPr>
          <w:delText>management, technology and promotion</w:delText>
        </w:r>
        <w:r w:rsidR="00A3664E" w:rsidRPr="00C10A63" w:rsidDel="00544DC7">
          <w:rPr>
            <w:rFonts w:ascii="Palatino Linotype" w:eastAsia="Palatino Linotype" w:hAnsi="Palatino Linotype" w:cs="Palatino Linotype"/>
            <w:color w:val="auto"/>
            <w:sz w:val="20"/>
            <w:szCs w:val="20"/>
          </w:rPr>
          <w:delText>. They</w:delText>
        </w:r>
        <w:r w:rsidRPr="00C10A63" w:rsidDel="00544DC7">
          <w:rPr>
            <w:rFonts w:ascii="Palatino Linotype" w:eastAsia="Palatino Linotype" w:hAnsi="Palatino Linotype" w:cs="Palatino Linotype"/>
            <w:color w:val="auto"/>
            <w:sz w:val="20"/>
            <w:szCs w:val="20"/>
          </w:rPr>
          <w:delText xml:space="preserve"> proposed a systematic classification framework </w:delText>
        </w:r>
        <w:r w:rsidR="00FC4795" w:rsidRPr="00C10A63" w:rsidDel="00544DC7">
          <w:rPr>
            <w:rFonts w:ascii="Palatino Linotype" w:eastAsia="Palatino Linotype" w:hAnsi="Palatino Linotype" w:cs="Palatino Linotype"/>
            <w:color w:val="auto"/>
            <w:sz w:val="20"/>
            <w:szCs w:val="20"/>
          </w:rPr>
          <w:delText>for</w:delText>
        </w:r>
        <w:r w:rsidRPr="00C10A63" w:rsidDel="00544DC7">
          <w:rPr>
            <w:rFonts w:ascii="Palatino Linotype" w:eastAsia="Palatino Linotype" w:hAnsi="Palatino Linotype" w:cs="Palatino Linotype"/>
            <w:color w:val="auto"/>
            <w:sz w:val="20"/>
            <w:szCs w:val="20"/>
          </w:rPr>
          <w:delText xml:space="preserve"> the development of BIM.</w:delText>
        </w:r>
        <w:r w:rsidR="00B71998" w:rsidRPr="00C10A63" w:rsidDel="00544DC7">
          <w:rPr>
            <w:rFonts w:ascii="Palatino Linotype" w:eastAsia="Palatino Linotype" w:hAnsi="Palatino Linotype" w:cs="Palatino Linotype"/>
            <w:color w:val="auto"/>
            <w:sz w:val="20"/>
            <w:szCs w:val="20"/>
          </w:rPr>
          <w:delText xml:space="preserve"> </w:delText>
        </w:r>
      </w:del>
      <w:r w:rsidR="00150DAE" w:rsidRPr="00C10A63">
        <w:rPr>
          <w:rFonts w:ascii="Palatino Linotype" w:eastAsia="Palatino Linotype" w:hAnsi="Palatino Linotype" w:cs="Palatino Linotype"/>
          <w:color w:val="auto"/>
          <w:sz w:val="20"/>
          <w:szCs w:val="20"/>
        </w:rPr>
        <w:t>The a</w:t>
      </w:r>
      <w:r w:rsidR="00B71998" w:rsidRPr="00C10A63">
        <w:rPr>
          <w:rFonts w:ascii="Palatino Linotype" w:eastAsia="Palatino Linotype" w:hAnsi="Palatino Linotype" w:cs="Palatino Linotype"/>
          <w:color w:val="auto"/>
          <w:sz w:val="20"/>
          <w:szCs w:val="20"/>
        </w:rPr>
        <w:t>uthors of</w:t>
      </w:r>
      <w:r w:rsidRPr="00C10A63">
        <w:rPr>
          <w:rFonts w:ascii="Palatino Linotype" w:eastAsia="Palatino Linotype" w:hAnsi="Palatino Linotype" w:cs="Palatino Linotype"/>
          <w:color w:val="auto"/>
          <w:sz w:val="20"/>
          <w:szCs w:val="20"/>
        </w:rPr>
        <w:t xml:space="preserve"> </w:t>
      </w:r>
      <w:r w:rsidR="00CD62D7"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{"citationItems":[{"id":"ITEM-1","itemData":{"DOI":"10.1016/j.rser.2020.110372","ISSN":"18790690","abstract":"Energy consumption of buildings is at the forefront of the total energy consumption list, and its environmental impact is increasing, thus making construction industry as a key player in energy. A systematic and comprehensive life cycle perspective assessment of building energy is crucial for maintaining project sustainability. Building energy analysis from life cycle perspective has been increasingly favoured by scholars. However, the links and contents of many literatures have not been summarized and lacking systematic literature research. This review-based research used a holistic analysis approach as the framework. Bibliometrics method in the first stage was used to select 255 papers published during 2009–2019 related to life cycle energy of buildings (LCE-B). Scientometric analysis in the second stage was adopted for identifying the journal sources, scholars, regions and articles that have been fruitful and influential in LCE-B research, and keywords analysis was proposed to preliminarily explore the research topics in the domain (e.g. analysis of optimisation). Results showed that BIM and multi-objective optimisation have become research hotspots recently. An in-depth qualitative discussion in the last stage was conducted to achieve three main objectives: (1) summarise mainstream research topics (e.g. calculation and parameter determination of embodied energy); (2) discuss existing research gaps (e.g. the spatial heterogeneity of embodied energy); and (3) identify future research directions. This study provides a comprehensive knowledge framework combined with philosophical theories that links current research fields with future research trends, providing researchers with multi-disciplinary guidance to gain insight into the latest research on LCE-B.","author":[{"dropping-particle":"","family":"Li","given":"Clyde Zhengdao","non-dropping-particle":"","parse-names":false,"suffix":""},{"dropping-particle":"","family":"Lai","given":"Xulu","non-dropping-particle":"","parse-names":false,"suffix":""},{"dropping-particle":"","family":"Xiao","given":"Bing","non-dropping-particle":"","parse-names":false,"suffix":""},{"dropping-particle":"","family":"Tam","given":"Vivian W.Y.","non-dropping-particle":"","parse-names":false,"suffix":""},{"dropping-particle":"","family":"Guo","given":"Shan","non-dropping-particle":"","parse-names":false,"suffix":""},{"dropping-particle":"","family":"Zhao","given":"Yiyu","non-dropping-particle":"","parse-names":false,"suffix":""}],"container-title":"Renewable and Sustainable Energy Reviews","id":"ITEM-1","issue":"September","issued":{"date-parts":[["2020"]]},"page":"110372","publisher":"Elsevier Ltd","title":"A holistic review on life cycle energy of buildings: An analysis from 2009 to 2019","type":"article-journal","volume":"134"},"uris":["http://www.mendeley.com/documents/?uuid=0f12eb9d-5f41-4751-9705-d2de565fc755"]}],"mendeley":{"formattedCitation":"[53]","plainTextFormattedCitation":"[53]","previouslyFormattedCitation":"[50]"},"properties":{"noteIndex":0},"schema":"https://github.com/citation-style-language/schema/raw/master/csl-citation.json"}</w:instrText>
      </w:r>
      <w:r w:rsidR="00CD62D7"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[53]</w:t>
      </w:r>
      <w:r w:rsidR="00CD62D7" w:rsidRPr="00C10A63">
        <w:rPr>
          <w:rFonts w:ascii="Palatino Linotype" w:eastAsia="Palatino Linotype" w:hAnsi="Palatino Linotype" w:cs="Palatino Linotype"/>
          <w:color w:val="auto"/>
          <w:sz w:val="20"/>
          <w:szCs w:val="20"/>
        </w:rPr>
        <w:fldChar w:fldCharType="end"/>
      </w:r>
      <w:r w:rsidR="00CD62D7" w:rsidRPr="00C10A63">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color w:val="auto"/>
          <w:sz w:val="20"/>
          <w:szCs w:val="20"/>
        </w:rPr>
        <w:t xml:space="preserve">discussed </w:t>
      </w:r>
      <w:r w:rsidR="00EF4B10" w:rsidRPr="00C10A63">
        <w:rPr>
          <w:rFonts w:ascii="Palatino Linotype" w:eastAsia="Palatino Linotype" w:hAnsi="Palatino Linotype" w:cs="Palatino Linotype"/>
          <w:color w:val="auto"/>
          <w:sz w:val="20"/>
          <w:szCs w:val="20"/>
        </w:rPr>
        <w:t>the integration of</w:t>
      </w:r>
      <w:r w:rsidR="00EF4B10" w:rsidRPr="00C10A63">
        <w:rPr>
          <w:rFonts w:ascii="Palatino Linotype" w:eastAsia="Palatino Linotype" w:hAnsi="Palatino Linotype" w:cs="Palatino Linotype"/>
          <w:sz w:val="20"/>
          <w:szCs w:val="20"/>
        </w:rPr>
        <w:t xml:space="preserve"> </w:t>
      </w:r>
      <w:r w:rsidRPr="00C10A63">
        <w:rPr>
          <w:rFonts w:ascii="Palatino Linotype" w:eastAsia="Palatino Linotype" w:hAnsi="Palatino Linotype" w:cs="Palatino Linotype"/>
          <w:sz w:val="20"/>
          <w:szCs w:val="20"/>
        </w:rPr>
        <w:t xml:space="preserve">technologies and methods in different areas and </w:t>
      </w:r>
      <w:r w:rsidR="00EF4B10" w:rsidRPr="00C10A63">
        <w:rPr>
          <w:rFonts w:ascii="Palatino Linotype" w:eastAsia="Palatino Linotype" w:hAnsi="Palatino Linotype" w:cs="Palatino Linotype"/>
          <w:sz w:val="20"/>
          <w:szCs w:val="20"/>
        </w:rPr>
        <w:t xml:space="preserve">the possibility of </w:t>
      </w:r>
      <w:r w:rsidRPr="00C10A63">
        <w:rPr>
          <w:rFonts w:ascii="Palatino Linotype" w:eastAsia="Palatino Linotype" w:hAnsi="Palatino Linotype" w:cs="Palatino Linotype"/>
          <w:sz w:val="20"/>
          <w:szCs w:val="20"/>
        </w:rPr>
        <w:t>improving operability amongst technologies (e.g.</w:t>
      </w:r>
      <w:r w:rsidR="00EF4B10"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sz w:val="20"/>
          <w:szCs w:val="20"/>
        </w:rPr>
        <w:t xml:space="preserve"> BIM,</w:t>
      </w:r>
      <w:r w:rsidR="00B71998" w:rsidRPr="00C10A63">
        <w:rPr>
          <w:rFonts w:ascii="Palatino Linotype" w:eastAsia="Palatino Linotype" w:hAnsi="Palatino Linotype" w:cs="Palatino Linotype"/>
          <w:sz w:val="20"/>
          <w:szCs w:val="20"/>
        </w:rPr>
        <w:t xml:space="preserve"> </w:t>
      </w:r>
      <w:proofErr w:type="spellStart"/>
      <w:r w:rsidR="00B71998" w:rsidRPr="00C10A63">
        <w:rPr>
          <w:rFonts w:ascii="Palatino Linotype" w:eastAsia="Palatino Linotype" w:hAnsi="Palatino Linotype" w:cs="Palatino Linotype"/>
          <w:sz w:val="20"/>
          <w:szCs w:val="20"/>
        </w:rPr>
        <w:t>IoT</w:t>
      </w:r>
      <w:proofErr w:type="spellEnd"/>
      <w:r w:rsidR="00B71998" w:rsidRPr="00C10A63">
        <w:rPr>
          <w:rFonts w:ascii="Palatino Linotype" w:eastAsia="Palatino Linotype" w:hAnsi="Palatino Linotype" w:cs="Palatino Linotype"/>
          <w:sz w:val="20"/>
          <w:szCs w:val="20"/>
        </w:rPr>
        <w:t xml:space="preserve">, </w:t>
      </w:r>
      <w:proofErr w:type="spellStart"/>
      <w:r w:rsidR="00B71998" w:rsidRPr="00C10A63">
        <w:rPr>
          <w:rFonts w:ascii="Palatino Linotype" w:eastAsia="Palatino Linotype" w:hAnsi="Palatino Linotype" w:cs="Palatino Linotype"/>
          <w:sz w:val="20"/>
          <w:szCs w:val="20"/>
        </w:rPr>
        <w:t>blockchain</w:t>
      </w:r>
      <w:proofErr w:type="spellEnd"/>
      <w:r w:rsidR="00B71998" w:rsidRPr="00C10A63">
        <w:rPr>
          <w:rFonts w:ascii="Palatino Linotype" w:eastAsia="Palatino Linotype" w:hAnsi="Palatino Linotype" w:cs="Palatino Linotype"/>
          <w:sz w:val="20"/>
          <w:szCs w:val="20"/>
        </w:rPr>
        <w:t xml:space="preserve">, AI and GIS). </w:t>
      </w:r>
      <w:del w:id="132" w:author="Tatjana Vilutienė" w:date="2021-09-23T15:53:00Z">
        <w:r w:rsidR="00EF4B10" w:rsidRPr="00C10A63" w:rsidDel="00A22EAC">
          <w:rPr>
            <w:rFonts w:ascii="Palatino Linotype" w:eastAsia="Palatino Linotype" w:hAnsi="Palatino Linotype" w:cs="Palatino Linotype"/>
            <w:sz w:val="20"/>
            <w:szCs w:val="20"/>
          </w:rPr>
          <w:delText>The c</w:delText>
        </w:r>
        <w:r w:rsidRPr="00C10A63" w:rsidDel="00A22EAC">
          <w:rPr>
            <w:rFonts w:ascii="Palatino Linotype" w:eastAsia="Palatino Linotype" w:hAnsi="Palatino Linotype" w:cs="Palatino Linotype"/>
            <w:sz w:val="20"/>
            <w:szCs w:val="20"/>
          </w:rPr>
          <w:delText xml:space="preserve">alculation and determination of </w:delText>
        </w:r>
        <w:r w:rsidR="00EF4B10" w:rsidRPr="00C10A63" w:rsidDel="00A22EAC">
          <w:rPr>
            <w:rFonts w:ascii="Palatino Linotype" w:eastAsia="Palatino Linotype" w:hAnsi="Palatino Linotype" w:cs="Palatino Linotype"/>
            <w:sz w:val="20"/>
            <w:szCs w:val="20"/>
          </w:rPr>
          <w:delText xml:space="preserve">the </w:delText>
        </w:r>
        <w:r w:rsidRPr="00C10A63" w:rsidDel="00A22EAC">
          <w:rPr>
            <w:rFonts w:ascii="Palatino Linotype" w:eastAsia="Palatino Linotype" w:hAnsi="Palatino Linotype" w:cs="Palatino Linotype"/>
            <w:sz w:val="20"/>
            <w:szCs w:val="20"/>
          </w:rPr>
          <w:delText>embodied energy</w:delText>
        </w:r>
        <w:r w:rsidR="00EF4B10" w:rsidRPr="00C10A63" w:rsidDel="00A22EAC">
          <w:rPr>
            <w:rFonts w:ascii="Palatino Linotype" w:eastAsia="Palatino Linotype" w:hAnsi="Palatino Linotype" w:cs="Palatino Linotype"/>
            <w:sz w:val="20"/>
            <w:szCs w:val="20"/>
          </w:rPr>
          <w:delText xml:space="preserve"> parameter</w:delText>
        </w:r>
        <w:r w:rsidRPr="00C10A63" w:rsidDel="00A22EAC">
          <w:rPr>
            <w:rFonts w:ascii="Palatino Linotype" w:eastAsia="Palatino Linotype" w:hAnsi="Palatino Linotype" w:cs="Palatino Linotype"/>
            <w:sz w:val="20"/>
            <w:szCs w:val="20"/>
          </w:rPr>
          <w:delText xml:space="preserve"> </w:delText>
        </w:r>
        <w:r w:rsidR="00150DAE" w:rsidRPr="00C10A63" w:rsidDel="00A22EAC">
          <w:rPr>
            <w:rFonts w:ascii="Palatino Linotype" w:eastAsia="Palatino Linotype" w:hAnsi="Palatino Linotype" w:cs="Palatino Linotype"/>
            <w:sz w:val="20"/>
            <w:szCs w:val="20"/>
          </w:rPr>
          <w:delText xml:space="preserve">was </w:delText>
        </w:r>
        <w:r w:rsidRPr="00C10A63" w:rsidDel="00A22EAC">
          <w:rPr>
            <w:rFonts w:ascii="Palatino Linotype" w:eastAsia="Palatino Linotype" w:hAnsi="Palatino Linotype" w:cs="Palatino Linotype"/>
            <w:sz w:val="20"/>
            <w:szCs w:val="20"/>
          </w:rPr>
          <w:delText>mentioned among mainstream research topics</w:delText>
        </w:r>
      </w:del>
      <w:del w:id="133" w:author="Tatjana Vilutienė" w:date="2021-09-23T15:49:00Z">
        <w:r w:rsidRPr="00C10A63" w:rsidDel="00A22EAC">
          <w:rPr>
            <w:rFonts w:ascii="Palatino Linotype" w:eastAsia="Palatino Linotype" w:hAnsi="Palatino Linotype" w:cs="Palatino Linotype"/>
            <w:sz w:val="20"/>
            <w:szCs w:val="20"/>
          </w:rPr>
          <w:delText>, and the spatial heterogeneity of embodied energy was identified as an existing research gap.</w:delText>
        </w:r>
      </w:del>
      <w:r w:rsidR="00B71998" w:rsidRPr="00C10A63">
        <w:rPr>
          <w:rFonts w:ascii="Palatino Linotype" w:eastAsia="Palatino Linotype" w:hAnsi="Palatino Linotype" w:cs="Palatino Linotype"/>
          <w:sz w:val="20"/>
          <w:szCs w:val="20"/>
        </w:rPr>
        <w:t xml:space="preserve"> </w:t>
      </w:r>
      <w:del w:id="134" w:author="Tatjana Vilutienė" w:date="2021-09-23T15:46:00Z">
        <w:r w:rsidR="00B71998" w:rsidRPr="00C10A63" w:rsidDel="00A22EAC">
          <w:rPr>
            <w:rFonts w:ascii="Palatino Linotype" w:eastAsia="Palatino Linotype" w:hAnsi="Palatino Linotype" w:cs="Palatino Linotype"/>
            <w:sz w:val="20"/>
            <w:szCs w:val="20"/>
          </w:rPr>
          <w:delText>In</w:delText>
        </w:r>
        <w:r w:rsidRPr="00C10A63" w:rsidDel="00A22EAC">
          <w:rPr>
            <w:rFonts w:ascii="Palatino Linotype" w:eastAsia="Palatino Linotype" w:hAnsi="Palatino Linotype" w:cs="Palatino Linotype"/>
            <w:sz w:val="20"/>
            <w:szCs w:val="20"/>
          </w:rPr>
          <w:delText xml:space="preserve"> </w:delText>
        </w:r>
        <w:r w:rsidR="00CD62D7" w:rsidRPr="00C10A63" w:rsidDel="00A22EAC">
          <w:rPr>
            <w:rFonts w:ascii="Palatino Linotype" w:eastAsia="Palatino Linotype" w:hAnsi="Palatino Linotype" w:cs="Palatino Linotype"/>
            <w:sz w:val="20"/>
            <w:szCs w:val="20"/>
          </w:rPr>
          <w:fldChar w:fldCharType="begin" w:fldLock="1"/>
        </w:r>
        <w:r w:rsidR="00B075D8" w:rsidRPr="00C10A63" w:rsidDel="00A22EAC">
          <w:rPr>
            <w:rFonts w:ascii="Palatino Linotype" w:eastAsia="Palatino Linotype" w:hAnsi="Palatino Linotype" w:cs="Palatino Linotype"/>
            <w:sz w:val="20"/>
            <w:szCs w:val="20"/>
          </w:rPr>
          <w:delInstrText>ADDIN CSL_CITATION {"citationItems":[{"id":"ITEM-1","itemData":{"DOI":"10.1016/j.jclepro.2020.122264","ISSN":"09596526","abstract":"The construction industry globally is one of the most environmentally damaging of sectors. Additionally, the resources consumed and the operational energy requirements of buildings are ‘locked-in’, potentially for decades. The Intergovernmental Panel on Climate Change has recognised construction as a sector in which significant improvements can, and indeed must, be made. But the industry is often argued to be unique, in its multiplicity of stakeholders, transient organisational structures, avoidance of risk and impact on society. The current Virtual Special Issue (VSI) sought to bring together a collection of papers on progress and potential for improvement in the construction sector, in terms of both sustainability and resilience to the changing climate. A total of 34 papers form the VSI. Insights from social science include the need for more holistic perspectives at multiple levels, from buildings to urban plans, and the centrality of human relationships, through leadership, collaboration and along supply chains. Insights from a technology perspective include BIM applications for green and off-site construction, enhanced estimation of construction waste, and developments in materials. Insights on low-carbon construction include evidence that reducing both costs and emissions in the construction sector is viable. This editorial reviews the VSI papers and makes a number of recommendations including the need to recognize that values and understanding change over time and that leadership and human decision-making are essential factors for transformation. Alongside the progress described on sustainability in multiple areas, the editorial calls for an invigorated research focus on how construction can adapt the built environment to the changing future that is before us all.","author":[{"dropping-particle":"","family":"Murtagh","given":"Niamh","non-dropping-particle":"","parse-names":false,"suffix":""},{"dropping-particle":"","family":"Scott","given":"Lloyd","non-dropping-particle":"","parse-names":false,"suffix":""},{"dropping-particle":"","family":"Fan","given":"Jingli","non-dropping-particle":"","parse-names":false,"suffix":""}],"container-title":"Journal of Cleaner Production","id":"ITEM-1","issued":{"date-parts":[["2020"]]},"page":"122264","publisher":"Elsevier Ltd","title":"Sustainable and resilient construction: Current status and future challenges","type":"article-journal","volume":"268"},"uris":["http://www.mendeley.com/documents/?uuid=4f73953c-7c32-452b-ad97-b189aec83d45"]}],"mendeley":{"formattedCitation":"[46]","plainTextFormattedCitation":"[46]","previouslyFormattedCitation":"[50]"},"properties":{"noteIndex":0},"schema":"https://github.com/citation-style-language/schema/raw/master/csl-citation.json"}</w:delInstrText>
        </w:r>
        <w:r w:rsidR="00CD62D7" w:rsidRPr="00C10A63" w:rsidDel="00A22EAC">
          <w:rPr>
            <w:rFonts w:ascii="Palatino Linotype" w:eastAsia="Palatino Linotype" w:hAnsi="Palatino Linotype" w:cs="Palatino Linotype"/>
            <w:sz w:val="20"/>
            <w:szCs w:val="20"/>
          </w:rPr>
          <w:fldChar w:fldCharType="separate"/>
        </w:r>
        <w:r w:rsidR="00B075D8" w:rsidRPr="00C10A63" w:rsidDel="00A22EAC">
          <w:rPr>
            <w:rFonts w:ascii="Palatino Linotype" w:eastAsia="Palatino Linotype" w:hAnsi="Palatino Linotype" w:cs="Palatino Linotype"/>
            <w:sz w:val="20"/>
            <w:szCs w:val="20"/>
          </w:rPr>
          <w:delText>[46]</w:delText>
        </w:r>
        <w:r w:rsidR="00CD62D7" w:rsidRPr="00C10A63" w:rsidDel="00A22EAC">
          <w:rPr>
            <w:rFonts w:ascii="Palatino Linotype" w:eastAsia="Palatino Linotype" w:hAnsi="Palatino Linotype" w:cs="Palatino Linotype"/>
            <w:sz w:val="20"/>
            <w:szCs w:val="20"/>
          </w:rPr>
          <w:fldChar w:fldCharType="end"/>
        </w:r>
        <w:r w:rsidR="00B71998" w:rsidRPr="00C10A63" w:rsidDel="00A22EAC">
          <w:rPr>
            <w:rFonts w:ascii="Palatino Linotype" w:eastAsia="Palatino Linotype" w:hAnsi="Palatino Linotype" w:cs="Palatino Linotype"/>
            <w:sz w:val="20"/>
            <w:szCs w:val="20"/>
          </w:rPr>
          <w:delText xml:space="preserve">, </w:delText>
        </w:r>
        <w:r w:rsidR="00EF4B10" w:rsidRPr="00C10A63" w:rsidDel="00A22EAC">
          <w:rPr>
            <w:rFonts w:ascii="Palatino Linotype" w:eastAsia="Palatino Linotype" w:hAnsi="Palatino Linotype" w:cs="Palatino Linotype"/>
            <w:sz w:val="20"/>
            <w:szCs w:val="20"/>
          </w:rPr>
          <w:delText xml:space="preserve">the </w:delText>
        </w:r>
        <w:r w:rsidR="00B71998" w:rsidRPr="00C10A63" w:rsidDel="00A22EAC">
          <w:rPr>
            <w:rFonts w:ascii="Palatino Linotype" w:eastAsia="Palatino Linotype" w:hAnsi="Palatino Linotype" w:cs="Palatino Linotype"/>
            <w:sz w:val="20"/>
            <w:szCs w:val="20"/>
          </w:rPr>
          <w:delText>authors</w:delText>
        </w:r>
        <w:r w:rsidR="00CD62D7" w:rsidRPr="00C10A63" w:rsidDel="00A22EAC">
          <w:rPr>
            <w:rFonts w:ascii="Palatino Linotype" w:eastAsia="Palatino Linotype" w:hAnsi="Palatino Linotype" w:cs="Palatino Linotype"/>
            <w:color w:val="0070C0"/>
            <w:sz w:val="20"/>
            <w:szCs w:val="20"/>
          </w:rPr>
          <w:delText xml:space="preserve"> </w:delText>
        </w:r>
        <w:r w:rsidRPr="00C10A63" w:rsidDel="00A22EAC">
          <w:rPr>
            <w:rFonts w:ascii="Palatino Linotype" w:eastAsia="Palatino Linotype" w:hAnsi="Palatino Linotype" w:cs="Palatino Linotype"/>
            <w:sz w:val="20"/>
            <w:szCs w:val="20"/>
          </w:rPr>
          <w:delText xml:space="preserve">provided insights from social sciences </w:delText>
        </w:r>
        <w:r w:rsidR="00EF4B10" w:rsidRPr="00C10A63" w:rsidDel="00A22EAC">
          <w:rPr>
            <w:rFonts w:ascii="Palatino Linotype" w:eastAsia="Palatino Linotype" w:hAnsi="Palatino Linotype" w:cs="Palatino Linotype"/>
            <w:sz w:val="20"/>
            <w:szCs w:val="20"/>
          </w:rPr>
          <w:delText xml:space="preserve">into </w:delText>
        </w:r>
        <w:r w:rsidRPr="00C10A63" w:rsidDel="00A22EAC">
          <w:rPr>
            <w:rFonts w:ascii="Palatino Linotype" w:eastAsia="Palatino Linotype" w:hAnsi="Palatino Linotype" w:cs="Palatino Linotype"/>
            <w:sz w:val="20"/>
            <w:szCs w:val="20"/>
          </w:rPr>
          <w:delText>sustainable construction</w:delText>
        </w:r>
        <w:r w:rsidR="00A3664E" w:rsidRPr="00C10A63" w:rsidDel="00A22EAC">
          <w:rPr>
            <w:rFonts w:ascii="Palatino Linotype" w:eastAsia="Palatino Linotype" w:hAnsi="Palatino Linotype" w:cs="Palatino Linotype"/>
            <w:sz w:val="20"/>
            <w:szCs w:val="20"/>
          </w:rPr>
          <w:delText xml:space="preserve"> and sustainable technologies in construction and </w:delText>
        </w:r>
        <w:r w:rsidR="00EF4B10" w:rsidRPr="00C10A63" w:rsidDel="00A22EAC">
          <w:rPr>
            <w:rFonts w:ascii="Palatino Linotype" w:eastAsia="Palatino Linotype" w:hAnsi="Palatino Linotype" w:cs="Palatino Linotype"/>
            <w:sz w:val="20"/>
            <w:szCs w:val="20"/>
          </w:rPr>
          <w:delText xml:space="preserve">demonstrated </w:delText>
        </w:r>
        <w:r w:rsidR="00A3664E" w:rsidRPr="00C10A63" w:rsidDel="00A22EAC">
          <w:rPr>
            <w:rFonts w:ascii="Palatino Linotype" w:eastAsia="Palatino Linotype" w:hAnsi="Palatino Linotype" w:cs="Palatino Linotype"/>
            <w:sz w:val="20"/>
            <w:szCs w:val="20"/>
          </w:rPr>
          <w:delText>the necessity of promoting</w:delText>
        </w:r>
        <w:r w:rsidRPr="00C10A63" w:rsidDel="00A22EAC">
          <w:rPr>
            <w:rFonts w:ascii="Palatino Linotype" w:eastAsia="Palatino Linotype" w:hAnsi="Palatino Linotype" w:cs="Palatino Linotype"/>
            <w:sz w:val="20"/>
            <w:szCs w:val="20"/>
          </w:rPr>
          <w:delText xml:space="preserve"> low-carbon construction development</w:delText>
        </w:r>
      </w:del>
      <w:del w:id="135" w:author="Rasa Džiugaitė-Tumėnienė" w:date="2021-09-24T11:21:00Z">
        <w:r w:rsidRPr="00C10A63" w:rsidDel="00642306">
          <w:rPr>
            <w:rFonts w:ascii="Palatino Linotype" w:eastAsia="Palatino Linotype" w:hAnsi="Palatino Linotype" w:cs="Palatino Linotype"/>
            <w:sz w:val="20"/>
            <w:szCs w:val="20"/>
          </w:rPr>
          <w:delText>.</w:delText>
        </w:r>
        <w:r w:rsidR="00B71998" w:rsidRPr="00C10A63" w:rsidDel="00642306">
          <w:rPr>
            <w:rFonts w:ascii="Palatino Linotype" w:eastAsia="Palatino Linotype" w:hAnsi="Palatino Linotype" w:cs="Palatino Linotype"/>
            <w:sz w:val="20"/>
            <w:szCs w:val="20"/>
          </w:rPr>
          <w:delText xml:space="preserve"> </w:delText>
        </w:r>
        <w:r w:rsidR="00EF4B10" w:rsidRPr="00C10A63" w:rsidDel="00642306">
          <w:rPr>
            <w:rFonts w:ascii="Palatino Linotype" w:eastAsia="Palatino Linotype" w:hAnsi="Palatino Linotype" w:cs="Palatino Linotype"/>
            <w:color w:val="auto"/>
            <w:sz w:val="20"/>
            <w:szCs w:val="20"/>
          </w:rPr>
          <w:delText>The a</w:delText>
        </w:r>
        <w:r w:rsidR="00B71998" w:rsidRPr="00C10A63" w:rsidDel="00642306">
          <w:rPr>
            <w:rFonts w:ascii="Palatino Linotype" w:eastAsia="Palatino Linotype" w:hAnsi="Palatino Linotype" w:cs="Palatino Linotype"/>
            <w:color w:val="auto"/>
            <w:sz w:val="20"/>
            <w:szCs w:val="20"/>
          </w:rPr>
          <w:delText>uthors</w:delText>
        </w:r>
        <w:r w:rsidR="00EF4B10" w:rsidRPr="00C10A63" w:rsidDel="00642306">
          <w:rPr>
            <w:rFonts w:ascii="Palatino Linotype" w:eastAsia="Palatino Linotype" w:hAnsi="Palatino Linotype" w:cs="Palatino Linotype"/>
            <w:color w:val="auto"/>
            <w:sz w:val="20"/>
            <w:szCs w:val="20"/>
          </w:rPr>
          <w:delText xml:space="preserve"> of</w:delText>
        </w:r>
        <w:r w:rsidR="00B71998" w:rsidRPr="00C10A63" w:rsidDel="00642306">
          <w:rPr>
            <w:rFonts w:ascii="Palatino Linotype" w:eastAsia="Palatino Linotype" w:hAnsi="Palatino Linotype" w:cs="Palatino Linotype"/>
            <w:color w:val="auto"/>
            <w:sz w:val="20"/>
            <w:szCs w:val="20"/>
          </w:rPr>
          <w:delText xml:space="preserve"> </w:delText>
        </w:r>
        <w:r w:rsidR="00A3664E" w:rsidRPr="00C10A63" w:rsidDel="00642306">
          <w:rPr>
            <w:rFonts w:ascii="Palatino Linotype" w:eastAsia="Palatino Linotype" w:hAnsi="Palatino Linotype" w:cs="Palatino Linotype"/>
            <w:color w:val="auto"/>
            <w:sz w:val="20"/>
            <w:szCs w:val="20"/>
          </w:rPr>
          <w:delText>[19] proposed an influence matrix of the life</w:delText>
        </w:r>
        <w:r w:rsidR="00EF4B10" w:rsidRPr="00C10A63" w:rsidDel="00642306">
          <w:rPr>
            <w:rFonts w:ascii="Palatino Linotype" w:eastAsia="Palatino Linotype" w:hAnsi="Palatino Linotype" w:cs="Palatino Linotype"/>
            <w:color w:val="auto"/>
            <w:sz w:val="20"/>
            <w:szCs w:val="20"/>
          </w:rPr>
          <w:delText xml:space="preserve"> </w:delText>
        </w:r>
        <w:r w:rsidR="00A3664E" w:rsidRPr="00C10A63" w:rsidDel="00642306">
          <w:rPr>
            <w:rFonts w:ascii="Palatino Linotype" w:eastAsia="Palatino Linotype" w:hAnsi="Palatino Linotype" w:cs="Palatino Linotype"/>
            <w:color w:val="auto"/>
            <w:sz w:val="20"/>
            <w:szCs w:val="20"/>
          </w:rPr>
          <w:delText xml:space="preserve">cycle stages and </w:delText>
        </w:r>
        <w:r w:rsidR="00A3664E" w:rsidRPr="00C10A63" w:rsidDel="00642306">
          <w:rPr>
            <w:rFonts w:ascii="Palatino Linotype" w:eastAsia="Palatino Linotype" w:hAnsi="Palatino Linotype" w:cs="Palatino Linotype"/>
            <w:color w:val="auto"/>
            <w:sz w:val="20"/>
            <w:szCs w:val="20"/>
          </w:rPr>
          <w:lastRenderedPageBreak/>
          <w:delText>sustainability fields to organi</w:delText>
        </w:r>
        <w:r w:rsidR="00A5047E" w:rsidRPr="00C10A63" w:rsidDel="00642306">
          <w:rPr>
            <w:rFonts w:ascii="Palatino Linotype" w:eastAsia="Palatino Linotype" w:hAnsi="Palatino Linotype" w:cs="Palatino Linotype"/>
            <w:color w:val="auto"/>
            <w:sz w:val="20"/>
            <w:szCs w:val="20"/>
          </w:rPr>
          <w:delText>z</w:delText>
        </w:r>
        <w:r w:rsidR="00A3664E" w:rsidRPr="00C10A63" w:rsidDel="00642306">
          <w:rPr>
            <w:rFonts w:ascii="Palatino Linotype" w:eastAsia="Palatino Linotype" w:hAnsi="Palatino Linotype" w:cs="Palatino Linotype"/>
            <w:color w:val="auto"/>
            <w:sz w:val="20"/>
            <w:szCs w:val="20"/>
          </w:rPr>
          <w:delText>e knowledge,</w:delText>
        </w:r>
        <w:r w:rsidRPr="00C10A63" w:rsidDel="00642306">
          <w:rPr>
            <w:rFonts w:ascii="Palatino Linotype" w:eastAsia="Palatino Linotype" w:hAnsi="Palatino Linotype" w:cs="Palatino Linotype"/>
            <w:sz w:val="20"/>
            <w:szCs w:val="20"/>
          </w:rPr>
          <w:delText xml:space="preserve"> systemati</w:delText>
        </w:r>
        <w:r w:rsidR="00A5047E" w:rsidRPr="00C10A63" w:rsidDel="00642306">
          <w:rPr>
            <w:rFonts w:ascii="Palatino Linotype" w:eastAsia="Palatino Linotype" w:hAnsi="Palatino Linotype" w:cs="Palatino Linotype"/>
            <w:sz w:val="20"/>
            <w:szCs w:val="20"/>
          </w:rPr>
          <w:delText>z</w:delText>
        </w:r>
        <w:r w:rsidRPr="00C10A63" w:rsidDel="00642306">
          <w:rPr>
            <w:rFonts w:ascii="Palatino Linotype" w:eastAsia="Palatino Linotype" w:hAnsi="Palatino Linotype" w:cs="Palatino Linotype"/>
            <w:sz w:val="20"/>
            <w:szCs w:val="20"/>
          </w:rPr>
          <w:delText xml:space="preserve">e processes and structure interoperability frameworks. They </w:delText>
        </w:r>
        <w:r w:rsidR="00EF4B10" w:rsidRPr="00C10A63" w:rsidDel="00642306">
          <w:rPr>
            <w:rFonts w:ascii="Palatino Linotype" w:eastAsia="Palatino Linotype" w:hAnsi="Palatino Linotype" w:cs="Palatino Linotype"/>
            <w:sz w:val="20"/>
            <w:szCs w:val="20"/>
          </w:rPr>
          <w:delText xml:space="preserve">highlighted </w:delText>
        </w:r>
        <w:r w:rsidRPr="00C10A63" w:rsidDel="00642306">
          <w:rPr>
            <w:rFonts w:ascii="Palatino Linotype" w:eastAsia="Palatino Linotype" w:hAnsi="Palatino Linotype" w:cs="Palatino Linotype"/>
            <w:sz w:val="20"/>
            <w:szCs w:val="20"/>
          </w:rPr>
          <w:delText xml:space="preserve">the need for a common environment </w:delText>
        </w:r>
        <w:r w:rsidR="00EF4B10" w:rsidRPr="00C10A63" w:rsidDel="00642306">
          <w:rPr>
            <w:rFonts w:ascii="Palatino Linotype" w:eastAsia="Palatino Linotype" w:hAnsi="Palatino Linotype" w:cs="Palatino Linotype"/>
            <w:sz w:val="20"/>
            <w:szCs w:val="20"/>
          </w:rPr>
          <w:delText xml:space="preserve">that enables </w:delText>
        </w:r>
        <w:r w:rsidRPr="00C10A63" w:rsidDel="00642306">
          <w:rPr>
            <w:rFonts w:ascii="Palatino Linotype" w:eastAsia="Palatino Linotype" w:hAnsi="Palatino Linotype" w:cs="Palatino Linotype"/>
            <w:sz w:val="20"/>
            <w:szCs w:val="20"/>
          </w:rPr>
          <w:delText xml:space="preserve">different platforms, software and systems to </w:delText>
        </w:r>
        <w:r w:rsidR="00EF4B10" w:rsidRPr="00C10A63" w:rsidDel="00642306">
          <w:rPr>
            <w:rFonts w:ascii="Palatino Linotype" w:eastAsia="Palatino Linotype" w:hAnsi="Palatino Linotype" w:cs="Palatino Linotype"/>
            <w:sz w:val="20"/>
            <w:szCs w:val="20"/>
          </w:rPr>
          <w:delText xml:space="preserve">be used </w:delText>
        </w:r>
        <w:r w:rsidRPr="00C10A63" w:rsidDel="00642306">
          <w:rPr>
            <w:rFonts w:ascii="Palatino Linotype" w:eastAsia="Palatino Linotype" w:hAnsi="Palatino Linotype" w:cs="Palatino Linotype"/>
            <w:sz w:val="20"/>
            <w:szCs w:val="20"/>
          </w:rPr>
          <w:delText xml:space="preserve">together. </w:delText>
        </w:r>
        <w:r w:rsidR="00B71998" w:rsidRPr="00C10A63" w:rsidDel="00642306">
          <w:rPr>
            <w:rFonts w:ascii="Palatino Linotype" w:eastAsia="Palatino Linotype" w:hAnsi="Palatino Linotype" w:cs="Palatino Linotype"/>
            <w:sz w:val="20"/>
            <w:szCs w:val="20"/>
          </w:rPr>
          <w:delText>A</w:delText>
        </w:r>
        <w:r w:rsidRPr="00C10A63" w:rsidDel="00642306">
          <w:rPr>
            <w:rFonts w:ascii="Palatino Linotype" w:eastAsia="Palatino Linotype" w:hAnsi="Palatino Linotype" w:cs="Palatino Linotype"/>
            <w:sz w:val="20"/>
            <w:szCs w:val="20"/>
          </w:rPr>
          <w:delText xml:space="preserve"> set of existing best practices, based on which scholars and practitioners can solve</w:delText>
        </w:r>
        <w:r w:rsidR="00CD62D7" w:rsidRPr="00C10A63" w:rsidDel="00642306">
          <w:rPr>
            <w:rFonts w:ascii="Palatino Linotype" w:eastAsia="Palatino Linotype" w:hAnsi="Palatino Linotype" w:cs="Palatino Linotype"/>
            <w:sz w:val="20"/>
            <w:szCs w:val="20"/>
          </w:rPr>
          <w:delText xml:space="preserve"> </w:delText>
        </w:r>
        <w:r w:rsidR="00A3664E" w:rsidRPr="00C10A63" w:rsidDel="00642306">
          <w:rPr>
            <w:rFonts w:ascii="Palatino Linotype" w:eastAsia="Palatino Linotype" w:hAnsi="Palatino Linotype" w:cs="Palatino Linotype"/>
            <w:sz w:val="20"/>
            <w:szCs w:val="20"/>
          </w:rPr>
          <w:delText>sustainability issues</w:delText>
        </w:r>
        <w:r w:rsidR="00150DAE" w:rsidRPr="00C10A63" w:rsidDel="00642306">
          <w:rPr>
            <w:rFonts w:ascii="Palatino Linotype" w:eastAsia="Palatino Linotype" w:hAnsi="Palatino Linotype" w:cs="Palatino Linotype"/>
            <w:sz w:val="20"/>
            <w:szCs w:val="20"/>
          </w:rPr>
          <w:delText>,</w:delText>
        </w:r>
        <w:r w:rsidR="00B71998" w:rsidRPr="00C10A63" w:rsidDel="00642306">
          <w:rPr>
            <w:rFonts w:ascii="Palatino Linotype" w:eastAsia="Palatino Linotype" w:hAnsi="Palatino Linotype" w:cs="Palatino Linotype"/>
            <w:sz w:val="20"/>
            <w:szCs w:val="20"/>
          </w:rPr>
          <w:delText xml:space="preserve"> are provided in </w:delText>
        </w:r>
        <w:r w:rsidR="00B71998" w:rsidRPr="00C10A63" w:rsidDel="00642306">
          <w:rPr>
            <w:rFonts w:ascii="Palatino Linotype" w:eastAsia="Palatino Linotype" w:hAnsi="Palatino Linotype" w:cs="Palatino Linotype"/>
            <w:sz w:val="20"/>
            <w:szCs w:val="20"/>
          </w:rPr>
          <w:fldChar w:fldCharType="begin" w:fldLock="1"/>
        </w:r>
        <w:r w:rsidR="008D1369" w:rsidDel="00642306">
          <w:rPr>
            <w:rFonts w:ascii="Palatino Linotype" w:eastAsia="Palatino Linotype" w:hAnsi="Palatino Linotype" w:cs="Palatino Linotype"/>
            <w:sz w:val="20"/>
            <w:szCs w:val="20"/>
          </w:rPr>
          <w:delInstrText>ADDIN CSL_CITATION {"citationItems":[{"id":"ITEM-1","itemData":{"DOI":"10.1016/j.jclepro.2019.119213","ISSN":"09596526","abstract":"The need for sustainable built environment is pressing; an urgency that spans environmental, economic and social values of sustainability. Since late 1980s, the Lean philosophy has been adopted in the construction sector, with a focus on efficiency, predominantly as a function of economic competence. More recently, however, the Lean principles and practices have been revisited and increasingly used to create and preserve social and environmental values as well. The result was a growing, but dispersed, body of knowledge on sustainability and Lean construction, and hence, equivocal about how Lean contributes to sustainability. By means of a Systematic Literature Review (SLR) based on 118 journal articles from 1998 to 2017, this article aims to provide a comprehensive understanding of “how Lean helps achieve and maintain sustainability in construction sector”. The findings are structured into a holistic framework, which underlines a multidimensional approach toward sustainability, i.e., focus on stakeholders, across various construction phases, while simultaneously being heedful of concerns regarding people, planet, and profit. It became clear that the current body of knowledge is mainly skewed toward economic values, which calls for more research in the social and environmental aspects of construction. This study assembles a palette of existing best practices, based on which scholars’ and practitioners’ can balance their efforts across three dimensions of sustainability. Moreover, it identifies several under-researched areas of Lean sustainable construction that have the potential to be expanded in by future researchers.","author":[{"dropping-particle":"","family":"Solaimani","given":"Sam","non-dropping-particle":"","parse-names":false,"suffix":""},{"dropping-particle":"","family":"Sedighi","given":"Mohamad","non-dropping-particle":"","parse-names":false,"suffix":""}],"container-title":"Journal of Cleaner Production","id":"ITEM-1","issued":{"date-parts":[["2020"]]},"page":"119213","publisher":"Elsevier Ltd","title":"Toward a holistic view on lean sustainable construction: A literature review","type":"article-journal","volume":"248"},"uris":["http://www.mendeley.com/documents/?uuid=565601f8-f21b-4647-855d-73272f3a8910"]}],"mendeley":{"formattedCitation":"[53]","plainTextFormattedCitation":"[53]","previouslyFormattedCitation":"[53]"},"properties":{"noteIndex":0},"schema":"https://github.com/citation-style-language/schema/raw/master/csl-citation.json"}</w:delInstrText>
        </w:r>
        <w:r w:rsidR="00B71998" w:rsidRPr="00C10A63" w:rsidDel="00642306">
          <w:rPr>
            <w:rFonts w:ascii="Palatino Linotype" w:eastAsia="Palatino Linotype" w:hAnsi="Palatino Linotype" w:cs="Palatino Linotype"/>
            <w:sz w:val="20"/>
            <w:szCs w:val="20"/>
          </w:rPr>
          <w:fldChar w:fldCharType="separate"/>
        </w:r>
        <w:r w:rsidR="008D1369" w:rsidRPr="008D1369" w:rsidDel="00642306">
          <w:rPr>
            <w:rFonts w:ascii="Palatino Linotype" w:eastAsia="Palatino Linotype" w:hAnsi="Palatino Linotype" w:cs="Palatino Linotype"/>
            <w:noProof/>
            <w:sz w:val="20"/>
            <w:szCs w:val="20"/>
          </w:rPr>
          <w:delText>[53]</w:delText>
        </w:r>
        <w:r w:rsidR="00B71998" w:rsidRPr="00C10A63" w:rsidDel="00642306">
          <w:rPr>
            <w:rFonts w:ascii="Palatino Linotype" w:eastAsia="Palatino Linotype" w:hAnsi="Palatino Linotype" w:cs="Palatino Linotype"/>
            <w:sz w:val="20"/>
            <w:szCs w:val="20"/>
          </w:rPr>
          <w:fldChar w:fldCharType="end"/>
        </w:r>
        <w:r w:rsidR="00CD62D7" w:rsidRPr="00C10A63" w:rsidDel="00642306">
          <w:rPr>
            <w:rFonts w:ascii="Palatino Linotype" w:eastAsia="Palatino Linotype" w:hAnsi="Palatino Linotype" w:cs="Palatino Linotype"/>
            <w:sz w:val="20"/>
            <w:szCs w:val="20"/>
          </w:rPr>
          <w:delText xml:space="preserve">. </w:delText>
        </w:r>
        <w:r w:rsidR="00EF4B10" w:rsidRPr="00C10A63" w:rsidDel="00642306">
          <w:rPr>
            <w:rFonts w:ascii="Palatino Linotype" w:eastAsia="Palatino Linotype" w:hAnsi="Palatino Linotype" w:cs="Palatino Linotype"/>
            <w:sz w:val="20"/>
            <w:szCs w:val="20"/>
          </w:rPr>
          <w:delText xml:space="preserve">The authors </w:delText>
        </w:r>
        <w:r w:rsidRPr="00C10A63" w:rsidDel="00642306">
          <w:rPr>
            <w:rFonts w:ascii="Palatino Linotype" w:eastAsia="Palatino Linotype" w:hAnsi="Palatino Linotype" w:cs="Palatino Linotype"/>
            <w:sz w:val="20"/>
            <w:szCs w:val="20"/>
          </w:rPr>
          <w:delText xml:space="preserve">identified that sustainable construction </w:delText>
        </w:r>
      </w:del>
      <w:ins w:id="136" w:author="Tatjana Vilutienė" w:date="2021-09-20T12:59:00Z">
        <w:del w:id="137" w:author="Rasa Džiugaitė-Tumėnienė" w:date="2021-09-24T11:21:00Z">
          <w:r w:rsidR="00B33838" w:rsidRPr="00B33838" w:rsidDel="00642306">
            <w:rPr>
              <w:rFonts w:ascii="Palatino Linotype" w:eastAsia="Palatino Linotype" w:hAnsi="Palatino Linotype" w:cs="Palatino Linotype"/>
              <w:sz w:val="20"/>
              <w:szCs w:val="20"/>
              <w:highlight w:val="yellow"/>
            </w:rPr>
            <w:delText>according to Lean methodology [.</w:delText>
          </w:r>
        </w:del>
      </w:ins>
      <w:ins w:id="138" w:author="Tatjana Vilutienė" w:date="2021-09-20T13:00:00Z">
        <w:del w:id="139" w:author="Rasa Džiugaitė-Tumėnienė" w:date="2021-09-24T11:21:00Z">
          <w:r w:rsidR="00B33838" w:rsidRPr="00B33838" w:rsidDel="00642306">
            <w:rPr>
              <w:rFonts w:ascii="Palatino Linotype" w:eastAsia="Palatino Linotype" w:hAnsi="Palatino Linotype" w:cs="Palatino Linotype"/>
              <w:sz w:val="20"/>
              <w:szCs w:val="20"/>
              <w:highlight w:val="yellow"/>
            </w:rPr>
            <w:delText>.</w:delText>
          </w:r>
        </w:del>
      </w:ins>
      <w:ins w:id="140" w:author="Tatjana Vilutienė" w:date="2021-09-20T12:59:00Z">
        <w:del w:id="141" w:author="Rasa Džiugaitė-Tumėnienė" w:date="2021-09-24T11:21:00Z">
          <w:r w:rsidR="00B33838" w:rsidRPr="00B33838" w:rsidDel="00642306">
            <w:rPr>
              <w:rFonts w:ascii="Palatino Linotype" w:eastAsia="Palatino Linotype" w:hAnsi="Palatino Linotype" w:cs="Palatino Linotype"/>
              <w:sz w:val="20"/>
              <w:szCs w:val="20"/>
              <w:highlight w:val="yellow"/>
            </w:rPr>
            <w:delText>.]</w:delText>
          </w:r>
          <w:r w:rsidR="00B33838" w:rsidDel="00642306">
            <w:rPr>
              <w:rFonts w:ascii="Palatino Linotype" w:eastAsia="Palatino Linotype" w:hAnsi="Palatino Linotype" w:cs="Palatino Linotype"/>
              <w:sz w:val="20"/>
              <w:szCs w:val="20"/>
            </w:rPr>
            <w:delText xml:space="preserve"> </w:delText>
          </w:r>
        </w:del>
      </w:ins>
      <w:del w:id="142" w:author="Rasa Džiugaitė-Tumėnienė" w:date="2021-09-24T11:21:00Z">
        <w:r w:rsidRPr="00C10A63" w:rsidDel="00642306">
          <w:rPr>
            <w:rFonts w:ascii="Palatino Linotype" w:eastAsia="Palatino Linotype" w:hAnsi="Palatino Linotype" w:cs="Palatino Linotype"/>
            <w:sz w:val="20"/>
            <w:szCs w:val="20"/>
          </w:rPr>
          <w:delText xml:space="preserve">has the potential to be expanded </w:delText>
        </w:r>
        <w:r w:rsidR="00EF4B10" w:rsidRPr="00C10A63" w:rsidDel="00642306">
          <w:rPr>
            <w:rFonts w:ascii="Palatino Linotype" w:eastAsia="Palatino Linotype" w:hAnsi="Palatino Linotype" w:cs="Palatino Linotype"/>
            <w:sz w:val="20"/>
            <w:szCs w:val="20"/>
          </w:rPr>
          <w:delText xml:space="preserve">further </w:delText>
        </w:r>
        <w:r w:rsidRPr="00C10A63" w:rsidDel="00642306">
          <w:rPr>
            <w:rFonts w:ascii="Palatino Linotype" w:eastAsia="Palatino Linotype" w:hAnsi="Palatino Linotype" w:cs="Palatino Linotype"/>
            <w:sz w:val="20"/>
            <w:szCs w:val="20"/>
          </w:rPr>
          <w:delText>by future researchers.</w:delText>
        </w:r>
      </w:del>
    </w:p>
    <w:p w14:paraId="323171C5" w14:textId="21885CCE" w:rsidR="00E30DCA" w:rsidRPr="00C10A63" w:rsidRDefault="0020791C">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 xml:space="preserve">The most recent research described above reveals the </w:t>
      </w:r>
      <w:r w:rsidR="00EF4B10" w:rsidRPr="00C10A63">
        <w:rPr>
          <w:rFonts w:ascii="Palatino Linotype" w:eastAsia="Palatino Linotype" w:hAnsi="Palatino Linotype" w:cs="Palatino Linotype"/>
          <w:sz w:val="20"/>
          <w:szCs w:val="20"/>
        </w:rPr>
        <w:t xml:space="preserve">current </w:t>
      </w:r>
      <w:r w:rsidRPr="00C10A63">
        <w:rPr>
          <w:rFonts w:ascii="Palatino Linotype" w:eastAsia="Palatino Linotype" w:hAnsi="Palatino Linotype" w:cs="Palatino Linotype"/>
          <w:sz w:val="20"/>
          <w:szCs w:val="20"/>
        </w:rPr>
        <w:t xml:space="preserve">research trends and shows the growing interest in BIM applications in energy management and related fields. However, the existing research is limited to a single database. The advantage of </w:t>
      </w:r>
      <w:r w:rsidR="00150DAE" w:rsidRPr="00C10A63">
        <w:rPr>
          <w:rFonts w:ascii="Palatino Linotype" w:eastAsia="Palatino Linotype" w:hAnsi="Palatino Linotype" w:cs="Palatino Linotype"/>
          <w:sz w:val="20"/>
          <w:szCs w:val="20"/>
        </w:rPr>
        <w:t xml:space="preserve">the </w:t>
      </w:r>
      <w:r w:rsidRPr="00C10A63">
        <w:rPr>
          <w:rFonts w:ascii="Palatino Linotype" w:eastAsia="Palatino Linotype" w:hAnsi="Palatino Linotype" w:cs="Palatino Linotype"/>
          <w:sz w:val="20"/>
          <w:szCs w:val="20"/>
        </w:rPr>
        <w:t>present research is that it</w:t>
      </w:r>
      <w:r w:rsidR="00CD62D7" w:rsidRPr="00C10A63">
        <w:rPr>
          <w:rFonts w:ascii="Palatino Linotype" w:eastAsia="Palatino Linotype" w:hAnsi="Palatino Linotype" w:cs="Palatino Linotype"/>
          <w:sz w:val="20"/>
          <w:szCs w:val="20"/>
        </w:rPr>
        <w:t xml:space="preserve">s analysis </w:t>
      </w:r>
      <w:proofErr w:type="gramStart"/>
      <w:r w:rsidR="00CD62D7" w:rsidRPr="00C10A63">
        <w:rPr>
          <w:rFonts w:ascii="Palatino Linotype" w:eastAsia="Palatino Linotype" w:hAnsi="Palatino Linotype" w:cs="Palatino Linotype"/>
          <w:sz w:val="20"/>
          <w:szCs w:val="20"/>
        </w:rPr>
        <w:t>is based</w:t>
      </w:r>
      <w:proofErr w:type="gramEnd"/>
      <w:r w:rsidR="00CD62D7" w:rsidRPr="00C10A63">
        <w:rPr>
          <w:rFonts w:ascii="Palatino Linotype" w:eastAsia="Palatino Linotype" w:hAnsi="Palatino Linotype" w:cs="Palatino Linotype"/>
          <w:sz w:val="20"/>
          <w:szCs w:val="20"/>
        </w:rPr>
        <w:t xml:space="preserve"> on a </w:t>
      </w:r>
      <w:r w:rsidR="00EF4B10" w:rsidRPr="00C10A63">
        <w:rPr>
          <w:rFonts w:ascii="Palatino Linotype" w:eastAsia="Palatino Linotype" w:hAnsi="Palatino Linotype" w:cs="Palatino Linotype"/>
          <w:sz w:val="20"/>
          <w:szCs w:val="20"/>
        </w:rPr>
        <w:t xml:space="preserve">combined </w:t>
      </w:r>
      <w:r w:rsidRPr="00C10A63">
        <w:rPr>
          <w:rFonts w:ascii="Palatino Linotype" w:eastAsia="Palatino Linotype" w:hAnsi="Palatino Linotype" w:cs="Palatino Linotype"/>
          <w:sz w:val="20"/>
          <w:szCs w:val="20"/>
        </w:rPr>
        <w:t xml:space="preserve">set of articles from </w:t>
      </w:r>
      <w:r w:rsidR="003D5607" w:rsidRPr="00C10A63">
        <w:rPr>
          <w:rFonts w:ascii="Palatino Linotype" w:eastAsia="Palatino Linotype" w:hAnsi="Palatino Linotype" w:cs="Palatino Linotype"/>
          <w:sz w:val="20"/>
          <w:szCs w:val="20"/>
        </w:rPr>
        <w:t xml:space="preserve">two databases, </w:t>
      </w:r>
      <w:proofErr w:type="spellStart"/>
      <w:r w:rsidR="003D5607" w:rsidRPr="00C10A63">
        <w:rPr>
          <w:rFonts w:ascii="Palatino Linotype" w:eastAsia="Palatino Linotype" w:hAnsi="Palatino Linotype" w:cs="Palatino Linotype"/>
          <w:sz w:val="20"/>
          <w:szCs w:val="20"/>
        </w:rPr>
        <w:t>WoS</w:t>
      </w:r>
      <w:proofErr w:type="spellEnd"/>
      <w:r w:rsidR="003D5607" w:rsidRPr="00C10A63">
        <w:rPr>
          <w:rFonts w:ascii="Palatino Linotype" w:eastAsia="Palatino Linotype" w:hAnsi="Palatino Linotype" w:cs="Palatino Linotype"/>
          <w:sz w:val="20"/>
          <w:szCs w:val="20"/>
        </w:rPr>
        <w:t xml:space="preserve"> and Scopus. </w:t>
      </w:r>
      <w:r w:rsidR="00EF4B10" w:rsidRPr="00C10A63">
        <w:rPr>
          <w:rFonts w:ascii="Palatino Linotype" w:eastAsia="Palatino Linotype" w:hAnsi="Palatino Linotype" w:cs="Palatino Linotype"/>
          <w:sz w:val="20"/>
          <w:szCs w:val="20"/>
        </w:rPr>
        <w:t>Moreover, in</w:t>
      </w:r>
      <w:r w:rsidRPr="00C10A63">
        <w:rPr>
          <w:rFonts w:ascii="Palatino Linotype" w:eastAsia="Palatino Linotype" w:hAnsi="Palatino Linotype" w:cs="Palatino Linotype"/>
          <w:sz w:val="20"/>
          <w:szCs w:val="20"/>
        </w:rPr>
        <w:t xml:space="preserve"> this study</w:t>
      </w:r>
      <w:r w:rsidR="00EF4B10" w:rsidRPr="00C10A63">
        <w:rPr>
          <w:rFonts w:ascii="Palatino Linotype" w:eastAsia="Palatino Linotype" w:hAnsi="Palatino Linotype" w:cs="Palatino Linotype"/>
          <w:sz w:val="20"/>
          <w:szCs w:val="20"/>
        </w:rPr>
        <w:t xml:space="preserve">, </w:t>
      </w:r>
      <w:r w:rsidR="00A3664E" w:rsidRPr="00C10A63">
        <w:rPr>
          <w:rFonts w:ascii="Palatino Linotype" w:eastAsia="Palatino Linotype" w:hAnsi="Palatino Linotype" w:cs="Palatino Linotype"/>
          <w:sz w:val="20"/>
          <w:szCs w:val="20"/>
        </w:rPr>
        <w:t xml:space="preserve">the publication period of the </w:t>
      </w:r>
      <w:r w:rsidR="00517A54" w:rsidRPr="00C10A63">
        <w:rPr>
          <w:rFonts w:ascii="Palatino Linotype" w:eastAsia="Palatino Linotype" w:hAnsi="Palatino Linotype" w:cs="Palatino Linotype"/>
          <w:sz w:val="20"/>
          <w:szCs w:val="20"/>
        </w:rPr>
        <w:t>analy</w:t>
      </w:r>
      <w:r w:rsidR="00EF4B10" w:rsidRPr="00C10A63">
        <w:rPr>
          <w:rFonts w:ascii="Palatino Linotype" w:eastAsia="Palatino Linotype" w:hAnsi="Palatino Linotype" w:cs="Palatino Linotype"/>
          <w:sz w:val="20"/>
          <w:szCs w:val="20"/>
        </w:rPr>
        <w:t>z</w:t>
      </w:r>
      <w:r w:rsidR="00517A54" w:rsidRPr="00C10A63">
        <w:rPr>
          <w:rFonts w:ascii="Palatino Linotype" w:eastAsia="Palatino Linotype" w:hAnsi="Palatino Linotype" w:cs="Palatino Linotype"/>
          <w:sz w:val="20"/>
          <w:szCs w:val="20"/>
        </w:rPr>
        <w:t>ed</w:t>
      </w:r>
      <w:r w:rsidR="00A3664E" w:rsidRPr="00C10A63">
        <w:rPr>
          <w:rFonts w:ascii="Palatino Linotype" w:eastAsia="Palatino Linotype" w:hAnsi="Palatino Linotype" w:cs="Palatino Linotype"/>
          <w:sz w:val="20"/>
          <w:szCs w:val="20"/>
        </w:rPr>
        <w:t xml:space="preserve"> </w:t>
      </w:r>
      <w:r w:rsidR="003D5607" w:rsidRPr="00C10A63">
        <w:rPr>
          <w:rFonts w:ascii="Palatino Linotype" w:eastAsia="Palatino Linotype" w:hAnsi="Palatino Linotype" w:cs="Palatino Linotype"/>
          <w:sz w:val="20"/>
          <w:szCs w:val="20"/>
        </w:rPr>
        <w:t>papers</w:t>
      </w:r>
      <w:r w:rsidR="00A3664E" w:rsidRPr="00C10A63">
        <w:rPr>
          <w:rFonts w:ascii="Palatino Linotype" w:eastAsia="Palatino Linotype" w:hAnsi="Palatino Linotype" w:cs="Palatino Linotype"/>
          <w:sz w:val="20"/>
          <w:szCs w:val="20"/>
        </w:rPr>
        <w:t xml:space="preserve"> is longer and covers ten years</w:t>
      </w:r>
      <w:r w:rsidRPr="00C10A63">
        <w:rPr>
          <w:rFonts w:ascii="Palatino Linotype" w:eastAsia="Palatino Linotype" w:hAnsi="Palatino Linotype" w:cs="Palatino Linotype"/>
          <w:sz w:val="20"/>
          <w:szCs w:val="20"/>
        </w:rPr>
        <w:t xml:space="preserve"> </w:t>
      </w:r>
      <w:r w:rsidR="003D5607" w:rsidRPr="00C10A63">
        <w:rPr>
          <w:rFonts w:ascii="Palatino Linotype" w:eastAsia="Palatino Linotype" w:hAnsi="Palatino Linotype" w:cs="Palatino Linotype"/>
          <w:sz w:val="20"/>
          <w:szCs w:val="20"/>
        </w:rPr>
        <w:t>un</w:t>
      </w:r>
      <w:r w:rsidRPr="00C10A63">
        <w:rPr>
          <w:rFonts w:ascii="Palatino Linotype" w:eastAsia="Palatino Linotype" w:hAnsi="Palatino Linotype" w:cs="Palatino Linotype"/>
          <w:sz w:val="20"/>
          <w:szCs w:val="20"/>
        </w:rPr>
        <w:t xml:space="preserve">til 2020. </w:t>
      </w:r>
      <w:r w:rsidR="00D709BE" w:rsidRPr="00C10A63">
        <w:rPr>
          <w:rFonts w:ascii="Palatino Linotype" w:eastAsia="Palatino Linotype" w:hAnsi="Palatino Linotype" w:cs="Palatino Linotype"/>
          <w:sz w:val="20"/>
          <w:szCs w:val="20"/>
        </w:rPr>
        <w:t>D</w:t>
      </w:r>
      <w:r w:rsidRPr="00C10A63">
        <w:rPr>
          <w:rFonts w:ascii="Palatino Linotype" w:eastAsia="Palatino Linotype" w:hAnsi="Palatino Linotype" w:cs="Palatino Linotype"/>
          <w:sz w:val="20"/>
          <w:szCs w:val="20"/>
        </w:rPr>
        <w:t xml:space="preserve">uring the last </w:t>
      </w:r>
      <w:r w:rsidR="00150DAE" w:rsidRPr="00C10A63">
        <w:rPr>
          <w:rFonts w:ascii="Palatino Linotype" w:eastAsia="Palatino Linotype" w:hAnsi="Palatino Linotype" w:cs="Palatino Linotype"/>
          <w:sz w:val="20"/>
          <w:szCs w:val="20"/>
        </w:rPr>
        <w:t>ten</w:t>
      </w:r>
      <w:r w:rsidRPr="00C10A63">
        <w:rPr>
          <w:rFonts w:ascii="Palatino Linotype" w:eastAsia="Palatino Linotype" w:hAnsi="Palatino Linotype" w:cs="Palatino Linotype"/>
          <w:sz w:val="20"/>
          <w:szCs w:val="20"/>
        </w:rPr>
        <w:t xml:space="preserve"> years</w:t>
      </w:r>
      <w:r w:rsidR="00150DAE"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sz w:val="20"/>
          <w:szCs w:val="20"/>
        </w:rPr>
        <w:t xml:space="preserve"> </w:t>
      </w:r>
      <w:r w:rsidR="00EF4B10" w:rsidRPr="00C10A63">
        <w:rPr>
          <w:rFonts w:ascii="Palatino Linotype" w:eastAsia="Palatino Linotype" w:hAnsi="Palatino Linotype" w:cs="Palatino Linotype"/>
          <w:sz w:val="20"/>
          <w:szCs w:val="20"/>
        </w:rPr>
        <w:t xml:space="preserve">the </w:t>
      </w:r>
      <w:r w:rsidRPr="00C10A63">
        <w:rPr>
          <w:rFonts w:ascii="Palatino Linotype" w:eastAsia="Palatino Linotype" w:hAnsi="Palatino Linotype" w:cs="Palatino Linotype"/>
          <w:sz w:val="20"/>
          <w:szCs w:val="20"/>
        </w:rPr>
        <w:t>BIM technologies and methodology have evolved significantly</w:t>
      </w:r>
      <w:r w:rsidR="00FC4795" w:rsidRPr="00C10A63">
        <w:rPr>
          <w:rFonts w:ascii="Palatino Linotype" w:eastAsia="Palatino Linotype" w:hAnsi="Palatino Linotype" w:cs="Palatino Linotype"/>
          <w:sz w:val="20"/>
          <w:szCs w:val="20"/>
        </w:rPr>
        <w:t xml:space="preserve">. </w:t>
      </w:r>
      <w:r w:rsidR="00EF4B10" w:rsidRPr="00C10A63">
        <w:rPr>
          <w:rFonts w:ascii="Palatino Linotype" w:eastAsia="Palatino Linotype" w:hAnsi="Palatino Linotype" w:cs="Palatino Linotype"/>
          <w:sz w:val="20"/>
          <w:szCs w:val="20"/>
        </w:rPr>
        <w:t>Through</w:t>
      </w:r>
      <w:r w:rsidR="00FC4795" w:rsidRPr="00C10A63">
        <w:rPr>
          <w:rFonts w:ascii="Palatino Linotype" w:eastAsia="Palatino Linotype" w:hAnsi="Palatino Linotype" w:cs="Palatino Linotype"/>
          <w:sz w:val="20"/>
          <w:szCs w:val="20"/>
        </w:rPr>
        <w:t xml:space="preserve"> this study, </w:t>
      </w:r>
      <w:r w:rsidR="00EF4B10" w:rsidRPr="00C10A63">
        <w:rPr>
          <w:rFonts w:ascii="Palatino Linotype" w:eastAsia="Palatino Linotype" w:hAnsi="Palatino Linotype" w:cs="Palatino Linotype"/>
          <w:sz w:val="20"/>
          <w:szCs w:val="20"/>
        </w:rPr>
        <w:t>the progress made over the last</w:t>
      </w:r>
      <w:r w:rsidR="00FC4795" w:rsidRPr="00C10A63">
        <w:rPr>
          <w:rFonts w:ascii="Palatino Linotype" w:eastAsia="Palatino Linotype" w:hAnsi="Palatino Linotype" w:cs="Palatino Linotype"/>
          <w:sz w:val="20"/>
          <w:szCs w:val="20"/>
        </w:rPr>
        <w:t xml:space="preserve"> decade</w:t>
      </w:r>
      <w:r w:rsidR="00EF4B10" w:rsidRPr="00C10A63">
        <w:rPr>
          <w:rFonts w:ascii="Palatino Linotype" w:eastAsia="Palatino Linotype" w:hAnsi="Palatino Linotype" w:cs="Palatino Linotype"/>
          <w:sz w:val="20"/>
          <w:szCs w:val="20"/>
        </w:rPr>
        <w:t xml:space="preserve"> </w:t>
      </w:r>
      <w:r w:rsidRPr="00C10A63">
        <w:rPr>
          <w:rFonts w:ascii="Palatino Linotype" w:eastAsia="Palatino Linotype" w:hAnsi="Palatino Linotype" w:cs="Palatino Linotype"/>
          <w:sz w:val="20"/>
          <w:szCs w:val="20"/>
        </w:rPr>
        <w:t xml:space="preserve">in BIM </w:t>
      </w:r>
      <w:r w:rsidR="003D5607" w:rsidRPr="00C10A63">
        <w:rPr>
          <w:rFonts w:ascii="Palatino Linotype" w:eastAsia="Palatino Linotype" w:hAnsi="Palatino Linotype" w:cs="Palatino Linotype"/>
          <w:sz w:val="20"/>
          <w:szCs w:val="20"/>
        </w:rPr>
        <w:t xml:space="preserve">applications </w:t>
      </w:r>
      <w:r w:rsidR="00EF4B10" w:rsidRPr="00C10A63">
        <w:rPr>
          <w:rFonts w:ascii="Palatino Linotype" w:eastAsia="Palatino Linotype" w:hAnsi="Palatino Linotype" w:cs="Palatino Linotype"/>
          <w:sz w:val="20"/>
          <w:szCs w:val="20"/>
        </w:rPr>
        <w:t xml:space="preserve">within </w:t>
      </w:r>
      <w:r w:rsidRPr="00C10A63">
        <w:rPr>
          <w:rFonts w:ascii="Palatino Linotype" w:eastAsia="Palatino Linotype" w:hAnsi="Palatino Linotype" w:cs="Palatino Linotype"/>
          <w:sz w:val="20"/>
          <w:szCs w:val="20"/>
        </w:rPr>
        <w:t>energy analysis</w:t>
      </w:r>
      <w:r w:rsidR="00EF4B10" w:rsidRPr="00C10A63">
        <w:rPr>
          <w:rFonts w:ascii="Palatino Linotype" w:eastAsia="Palatino Linotype" w:hAnsi="Palatino Linotype" w:cs="Palatino Linotype"/>
          <w:sz w:val="20"/>
          <w:szCs w:val="20"/>
        </w:rPr>
        <w:t xml:space="preserve"> </w:t>
      </w:r>
      <w:proofErr w:type="gramStart"/>
      <w:r w:rsidR="00EF4B10" w:rsidRPr="00C10A63">
        <w:rPr>
          <w:rFonts w:ascii="Palatino Linotype" w:eastAsia="Palatino Linotype" w:hAnsi="Palatino Linotype" w:cs="Palatino Linotype"/>
          <w:sz w:val="20"/>
          <w:szCs w:val="20"/>
        </w:rPr>
        <w:t>can be tracked</w:t>
      </w:r>
      <w:proofErr w:type="gramEnd"/>
      <w:r w:rsidRPr="00C10A63">
        <w:rPr>
          <w:rFonts w:ascii="Palatino Linotype" w:eastAsia="Palatino Linotype" w:hAnsi="Palatino Linotype" w:cs="Palatino Linotype"/>
          <w:sz w:val="20"/>
          <w:szCs w:val="20"/>
        </w:rPr>
        <w:t xml:space="preserve">. </w:t>
      </w:r>
    </w:p>
    <w:p w14:paraId="2DE658ED" w14:textId="77777777" w:rsidR="00030BC0" w:rsidRPr="00C10A63" w:rsidRDefault="0020791C">
      <w:pPr>
        <w:pBdr>
          <w:top w:val="nil"/>
          <w:left w:val="nil"/>
          <w:bottom w:val="nil"/>
          <w:right w:val="nil"/>
          <w:between w:val="nil"/>
        </w:pBdr>
        <w:spacing w:before="240" w:after="120" w:line="240" w:lineRule="auto"/>
        <w:jc w:val="left"/>
        <w:rPr>
          <w:rFonts w:ascii="Palatino Linotype" w:eastAsia="Palatino Linotype" w:hAnsi="Palatino Linotype" w:cs="Palatino Linotype"/>
          <w:b/>
          <w:sz w:val="20"/>
          <w:szCs w:val="20"/>
        </w:rPr>
      </w:pPr>
      <w:r w:rsidRPr="00C10A63">
        <w:rPr>
          <w:rFonts w:ascii="Palatino Linotype" w:eastAsia="Palatino Linotype" w:hAnsi="Palatino Linotype" w:cs="Palatino Linotype"/>
          <w:b/>
          <w:sz w:val="20"/>
          <w:szCs w:val="20"/>
        </w:rPr>
        <w:t>3. Methods</w:t>
      </w:r>
    </w:p>
    <w:p w14:paraId="78EE4513" w14:textId="3CAB8E5C" w:rsidR="00030BC0" w:rsidRDefault="00C00763">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S</w:t>
      </w:r>
      <w:r w:rsidR="0020791C" w:rsidRPr="00C10A63">
        <w:rPr>
          <w:rFonts w:ascii="Palatino Linotype" w:eastAsia="Palatino Linotype" w:hAnsi="Palatino Linotype" w:cs="Palatino Linotype"/>
          <w:sz w:val="20"/>
          <w:szCs w:val="20"/>
        </w:rPr>
        <w:t>ystematic mapping (SM) o</w:t>
      </w:r>
      <w:r w:rsidRPr="00C10A63">
        <w:rPr>
          <w:rFonts w:ascii="Palatino Linotype" w:eastAsia="Palatino Linotype" w:hAnsi="Palatino Linotype" w:cs="Palatino Linotype"/>
          <w:sz w:val="20"/>
          <w:szCs w:val="20"/>
        </w:rPr>
        <w:t>f</w:t>
      </w:r>
      <w:r w:rsidR="0020791C" w:rsidRPr="00C10A63">
        <w:rPr>
          <w:rFonts w:ascii="Palatino Linotype" w:eastAsia="Palatino Linotype" w:hAnsi="Palatino Linotype" w:cs="Palatino Linotype"/>
          <w:sz w:val="20"/>
          <w:szCs w:val="20"/>
        </w:rPr>
        <w:t xml:space="preserve"> BIM and building energy efficiency was employed as proposed in </w:t>
      </w:r>
      <w:r w:rsidR="00856447" w:rsidRPr="00C10A63">
        <w:rPr>
          <w:rFonts w:ascii="Palatino Linotype" w:eastAsia="Palatino Linotype" w:hAnsi="Palatino Linotype" w:cs="Palatino Linotype"/>
          <w:sz w:val="20"/>
          <w:szCs w:val="20"/>
        </w:rPr>
        <w:fldChar w:fldCharType="begin" w:fldLock="1"/>
      </w:r>
      <w:r w:rsidR="00C86927">
        <w:rPr>
          <w:rFonts w:ascii="Palatino Linotype" w:eastAsia="Palatino Linotype" w:hAnsi="Palatino Linotype" w:cs="Palatino Linotype"/>
          <w:sz w:val="20"/>
          <w:szCs w:val="20"/>
        </w:rPr>
        <w:instrText>ADDIN CSL_CITATION {"citationItems":[{"id":"ITEM-1","itemData":{"DOI":"10.1016/j.infsof.2010.12.011","ISSN":"09505849","abstract":"Context: We are strong advocates of evidence-based software engineering (EBSE) in general and systematic literature reviews (SLRs) in particular. We believe it is essential that the SLR methodology is used constructively to support software engineering research. Objective: This study aims to assess the value of mapping studies which are a form of SLR that aims to identify and categorise the available research on a broad software engineering topic. Method: We used a multi-case, participant-observer case study using five examples of studies that were based on preceding mapping studies. We also validated our results by contacting two other researchers who had undertaken studies based on preceding mapping studies and by assessing review comments related to our follow-on studies. Results: Our original case study identified 11 unique benefits that can accrue from basing research on a preceding mapping study of which only two were case specific. We also identified nine problems associated with using preceding mapping studies of which two were case specific. These results were consistent with the information obtained from the validation activities. We did not find an example of an independent research group making use of a mapping study produced by other researchers. Conclusion: Mapping studies can save time and effort for researchers and provide baselines to assist new research efforts. However, they must be of high quality in terms of completeness and rigour if they are to be a reliable basis for follow-on research. © 2010 Elsevier B.V. All rights reserved.","author":[{"dropping-particle":"","family":"Kitchenham","given":"Barbara A.","non-dropping-particle":"","parse-names":false,"suffix":""},{"dropping-particle":"","family":"Budgen","given":"David","non-dropping-particle":"","parse-names":false,"suffix":""},{"dropping-particle":"","family":"Pearl Brereton","given":"O.","non-dropping-particle":"","parse-names":false,"suffix":""}],"container-title":"Information and Software Technology","id":"ITEM-1","issue":"6","issued":{"date-parts":[["2011"]]},"page":"638-651","publisher":"Elsevier B.V.","title":"Using mapping studies as the basis for further research - A participant-observer case study","type":"article-journal","volume":"53"},"uris":["http://www.mendeley.com/documents/?uuid=6e1231bb-4213-4d31-9cfc-e57a9b87ef12"]},{"id":"ITEM-2","itemData":{"DOI":"10.1016/j.infsof.2015.03.007","ISSN":"09505849","abstract":"Context Systematic mapping studies are used to structure a research area, while systematic reviews are focused on gathering and synthesizing evidence. The most recent guidelines for systematic mapping are from 2008. Since that time, many suggestions have been made of how to improve systematic literature reviews (SLRs). There is a need to evaluate how researchers conduct the process of systematic mapping and identify how the guidelines should be updated based on the lessons learned from the existing systematic maps and SLR guidelines. Objective To identify how the systematic mapping process is conducted (including search, study selection, analysis and presentation of data, etc.); to identify improvement potentials in conducting the systematic mapping process and updating the guidelines accordingly. Method We conducted a systematic mapping study of systematic maps, considering some practices of systematic review guidelines as well (in particular in relation to defining the search and to conduct a quality assessment). Results In a large number of studies multiple guidelines are used and combined, which leads to different ways in conducting mapping studies. The reason for combining guidelines was that they differed in the recommendations given. Conclusion The most frequently followed guidelines are not sufficient alone. Hence, there was a need to provide an update of how to conduct systematic mapping studies. New guidelines have been proposed consolidating existing findings.","author":[{"dropping-particle":"","family":"Petersen","given":"Kai","non-dropping-particle":"","parse-names":false,"suffix":""},{"dropping-particle":"","family":"Vakkalanka","given":"Sairam","non-dropping-particle":"","parse-names":false,"suffix":""},{"dropping-particle":"","family":"Kuzniarz","given":"Ludwik","non-dropping-particle":"","parse-names":false,"suffix":""}],"container-title":"Information and Software Technology","id":"ITEM-2","issued":{"date-parts":[["2015"]]},"page":"1-18","publisher":"Elsevier B.V.","title":"Guidelines for conducting systematic mapping studies in software engineering: An update","type":"article-journal","volume":"64"},"uris":["http://www.mendeley.com/documents/?uuid=06c16de7-e20b-4c2b-8d50-9ee006ec8db5"]}],"mendeley":{"formattedCitation":"[65,66]","plainTextFormattedCitation":"[65,66]","previouslyFormattedCitation":"[62,63]"},"properties":{"noteIndex":0},"schema":"https://github.com/citation-style-language/schema/raw/master/csl-citation.json"}</w:instrText>
      </w:r>
      <w:r w:rsidR="00856447" w:rsidRPr="00C10A63">
        <w:rPr>
          <w:rFonts w:ascii="Palatino Linotype" w:eastAsia="Palatino Linotype" w:hAnsi="Palatino Linotype" w:cs="Palatino Linotype"/>
          <w:sz w:val="20"/>
          <w:szCs w:val="20"/>
        </w:rPr>
        <w:fldChar w:fldCharType="separate"/>
      </w:r>
      <w:r w:rsidR="00C86927" w:rsidRPr="00C86927">
        <w:rPr>
          <w:rFonts w:ascii="Palatino Linotype" w:eastAsia="Palatino Linotype" w:hAnsi="Palatino Linotype" w:cs="Palatino Linotype"/>
          <w:noProof/>
          <w:sz w:val="20"/>
          <w:szCs w:val="20"/>
        </w:rPr>
        <w:t>[65,66]</w:t>
      </w:r>
      <w:r w:rsidR="00856447" w:rsidRPr="00C10A63">
        <w:rPr>
          <w:rFonts w:ascii="Palatino Linotype" w:eastAsia="Palatino Linotype" w:hAnsi="Palatino Linotype" w:cs="Palatino Linotype"/>
          <w:sz w:val="20"/>
          <w:szCs w:val="20"/>
        </w:rPr>
        <w:fldChar w:fldCharType="end"/>
      </w:r>
      <w:r w:rsidRPr="00C10A63">
        <w:rPr>
          <w:rFonts w:ascii="Palatino Linotype" w:eastAsia="Palatino Linotype" w:hAnsi="Palatino Linotype" w:cs="Palatino Linotype"/>
          <w:sz w:val="20"/>
          <w:szCs w:val="20"/>
        </w:rPr>
        <w:t xml:space="preserve">; this method allows researchers </w:t>
      </w:r>
      <w:r w:rsidR="0020791C" w:rsidRPr="00C10A63">
        <w:rPr>
          <w:rFonts w:ascii="Palatino Linotype" w:eastAsia="Palatino Linotype" w:hAnsi="Palatino Linotype" w:cs="Palatino Linotype"/>
          <w:sz w:val="20"/>
          <w:szCs w:val="20"/>
        </w:rPr>
        <w:t xml:space="preserve">to identify research trends, </w:t>
      </w:r>
      <w:r w:rsidR="00A3664E" w:rsidRPr="00C10A63">
        <w:rPr>
          <w:rFonts w:ascii="Palatino Linotype" w:eastAsia="Palatino Linotype" w:hAnsi="Palatino Linotype" w:cs="Palatino Linotype"/>
          <w:sz w:val="20"/>
          <w:szCs w:val="20"/>
        </w:rPr>
        <w:t xml:space="preserve">detect topics within the </w:t>
      </w:r>
      <w:r w:rsidR="00517A54" w:rsidRPr="00C10A63">
        <w:rPr>
          <w:rFonts w:ascii="Palatino Linotype" w:eastAsia="Palatino Linotype" w:hAnsi="Palatino Linotype" w:cs="Palatino Linotype"/>
          <w:sz w:val="20"/>
          <w:szCs w:val="20"/>
        </w:rPr>
        <w:t>analy</w:t>
      </w:r>
      <w:r w:rsidRPr="00C10A63">
        <w:rPr>
          <w:rFonts w:ascii="Palatino Linotype" w:eastAsia="Palatino Linotype" w:hAnsi="Palatino Linotype" w:cs="Palatino Linotype"/>
          <w:sz w:val="20"/>
          <w:szCs w:val="20"/>
        </w:rPr>
        <w:t>z</w:t>
      </w:r>
      <w:r w:rsidR="00517A54" w:rsidRPr="00C10A63">
        <w:rPr>
          <w:rFonts w:ascii="Palatino Linotype" w:eastAsia="Palatino Linotype" w:hAnsi="Palatino Linotype" w:cs="Palatino Linotype"/>
          <w:sz w:val="20"/>
          <w:szCs w:val="20"/>
        </w:rPr>
        <w:t>ed</w:t>
      </w:r>
      <w:r w:rsidR="00A3664E" w:rsidRPr="00C10A63">
        <w:rPr>
          <w:rFonts w:ascii="Palatino Linotype" w:eastAsia="Palatino Linotype" w:hAnsi="Palatino Linotype" w:cs="Palatino Linotype"/>
          <w:sz w:val="20"/>
          <w:szCs w:val="20"/>
        </w:rPr>
        <w:t xml:space="preserve"> field [52,53] and</w:t>
      </w:r>
      <w:r w:rsidR="0020791C" w:rsidRPr="00C10A63">
        <w:rPr>
          <w:rFonts w:ascii="Palatino Linotype" w:eastAsia="Palatino Linotype" w:hAnsi="Palatino Linotype" w:cs="Palatino Linotype"/>
          <w:sz w:val="20"/>
          <w:szCs w:val="20"/>
        </w:rPr>
        <w:t xml:space="preserve"> visuali</w:t>
      </w:r>
      <w:r w:rsidR="00A5047E" w:rsidRPr="00C10A63">
        <w:rPr>
          <w:rFonts w:ascii="Palatino Linotype" w:eastAsia="Palatino Linotype" w:hAnsi="Palatino Linotype" w:cs="Palatino Linotype"/>
          <w:sz w:val="20"/>
          <w:szCs w:val="20"/>
        </w:rPr>
        <w:t>z</w:t>
      </w:r>
      <w:r w:rsidR="0020791C" w:rsidRPr="00C10A63">
        <w:rPr>
          <w:rFonts w:ascii="Palatino Linotype" w:eastAsia="Palatino Linotype" w:hAnsi="Palatino Linotype" w:cs="Palatino Linotype"/>
          <w:sz w:val="20"/>
          <w:szCs w:val="20"/>
        </w:rPr>
        <w:t>e the findings</w:t>
      </w:r>
      <w:r w:rsidR="00856447" w:rsidRPr="00C10A63">
        <w:rPr>
          <w:rFonts w:ascii="Palatino Linotype" w:eastAsia="Palatino Linotype" w:hAnsi="Palatino Linotype" w:cs="Palatino Linotype"/>
          <w:sz w:val="20"/>
          <w:szCs w:val="20"/>
        </w:rPr>
        <w:t xml:space="preserve"> </w:t>
      </w:r>
      <w:r w:rsidR="00856447" w:rsidRPr="00C10A63">
        <w:rPr>
          <w:rFonts w:ascii="Palatino Linotype" w:eastAsia="Palatino Linotype" w:hAnsi="Palatino Linotype" w:cs="Palatino Linotype"/>
          <w:sz w:val="20"/>
          <w:szCs w:val="20"/>
        </w:rPr>
        <w:fldChar w:fldCharType="begin" w:fldLock="1"/>
      </w:r>
      <w:r w:rsidR="00C86927">
        <w:rPr>
          <w:rFonts w:ascii="Palatino Linotype" w:eastAsia="Palatino Linotype" w:hAnsi="Palatino Linotype" w:cs="Palatino Linotype"/>
          <w:sz w:val="20"/>
          <w:szCs w:val="20"/>
        </w:rPr>
        <w:instrText>ADDIN CSL_CITATION {"citationItems":[{"id":"ITEM-1","itemData":{"DOI":"10.1016/j.econmod.2018.07.010","ISSN":"02649993","abstract":"This paper investigates the driving factors behind the transition to a low carbon economy. Here, we offer a two-part analysis: First, we examine the factors leading to the current level of cleantech development. To do so, we examine the impact of country-level economic variables (real GDP, market return, and turnover) and country-level institutional variables on patent intensity. Results from this analysis show that cleantech patenting activity is fostered by a supportive institutional environment that promotes innovation and low-carbon development through carbon pricing policies, country-level public R&amp;D expenditure and human capital. Second, we extend the notion of ‘path creation’ to map out different pathways for cleantech development on a country-level within a real options framework, and offer a corresponding valuation of cleantech patents. Our estimates of total wealth creation through the development of cleantech patents by 2050 range from US$10.16 to US$15.49 trillion dollars (13%–20% of the world GDP in 2017) with investment growth from US$2.93 to US$3.71 trillion (3.7%–4.7% of the world GDP in 2017). The results from our analysis suggest that market forces will drive the transition to a cleantech economy.","author":[{"dropping-particle":"","family":"Linnenluecke","given":"Martina K.","non-dropping-particle":"","parse-names":false,"suffix":""},{"dropping-particle":"","family":"Han","given":"Jianlei","non-dropping-particle":"","parse-names":false,"suffix":""},{"dropping-particle":"","family":"Pan","given":"Zheyao","non-dropping-particle":"","parse-names":false,"suffix":""},{"dropping-particle":"","family":"Smith","given":"Tom","non-dropping-particle":"","parse-names":false,"suffix":""}],"container-title":"Economic Modelling","id":"ITEM-1","issue":"July 2018","issued":{"date-parts":[["2019"]]},"page":"42-54","publisher":"Elsevier Ltd","title":"How markets will drive the transition to a low carbon economy","type":"article-journal","volume":"77"},"uris":["http://www.mendeley.com/documents/?uuid=ede6a5b6-73d1-42ce-b3b9-05e315342aeb"]}],"mendeley":{"formattedCitation":"[67]","plainTextFormattedCitation":"[67]","previouslyFormattedCitation":"[64]"},"properties":{"noteIndex":0},"schema":"https://github.com/citation-style-language/schema/raw/master/csl-citation.json"}</w:instrText>
      </w:r>
      <w:r w:rsidR="00856447" w:rsidRPr="00C10A63">
        <w:rPr>
          <w:rFonts w:ascii="Palatino Linotype" w:eastAsia="Palatino Linotype" w:hAnsi="Palatino Linotype" w:cs="Palatino Linotype"/>
          <w:sz w:val="20"/>
          <w:szCs w:val="20"/>
        </w:rPr>
        <w:fldChar w:fldCharType="separate"/>
      </w:r>
      <w:r w:rsidR="00C86927" w:rsidRPr="00C86927">
        <w:rPr>
          <w:rFonts w:ascii="Palatino Linotype" w:eastAsia="Palatino Linotype" w:hAnsi="Palatino Linotype" w:cs="Palatino Linotype"/>
          <w:noProof/>
          <w:sz w:val="20"/>
          <w:szCs w:val="20"/>
        </w:rPr>
        <w:t>[67]</w:t>
      </w:r>
      <w:r w:rsidR="00856447" w:rsidRPr="00C10A63">
        <w:rPr>
          <w:rFonts w:ascii="Palatino Linotype" w:eastAsia="Palatino Linotype" w:hAnsi="Palatino Linotype" w:cs="Palatino Linotype"/>
          <w:sz w:val="20"/>
          <w:szCs w:val="20"/>
        </w:rPr>
        <w:fldChar w:fldCharType="end"/>
      </w:r>
      <w:r w:rsidR="0020791C" w:rsidRPr="00C10A63">
        <w:rPr>
          <w:rFonts w:ascii="Palatino Linotype" w:eastAsia="Palatino Linotype" w:hAnsi="Palatino Linotype" w:cs="Palatino Linotype"/>
          <w:sz w:val="20"/>
          <w:szCs w:val="20"/>
        </w:rPr>
        <w:t xml:space="preserve">. The research method </w:t>
      </w:r>
      <w:proofErr w:type="gramStart"/>
      <w:r w:rsidR="0020791C" w:rsidRPr="00C10A63">
        <w:rPr>
          <w:rFonts w:ascii="Palatino Linotype" w:eastAsia="Palatino Linotype" w:hAnsi="Palatino Linotype" w:cs="Palatino Linotype"/>
          <w:sz w:val="20"/>
          <w:szCs w:val="20"/>
        </w:rPr>
        <w:t>is presented</w:t>
      </w:r>
      <w:proofErr w:type="gramEnd"/>
      <w:r w:rsidR="0020791C" w:rsidRPr="00C10A63">
        <w:rPr>
          <w:rFonts w:ascii="Palatino Linotype" w:eastAsia="Palatino Linotype" w:hAnsi="Palatino Linotype" w:cs="Palatino Linotype"/>
          <w:sz w:val="20"/>
          <w:szCs w:val="20"/>
        </w:rPr>
        <w:t xml:space="preserve"> in Figure 1. SM was systematically organi</w:t>
      </w:r>
      <w:r w:rsidR="00A5047E" w:rsidRPr="00C10A63">
        <w:rPr>
          <w:rFonts w:ascii="Palatino Linotype" w:eastAsia="Palatino Linotype" w:hAnsi="Palatino Linotype" w:cs="Palatino Linotype"/>
          <w:sz w:val="20"/>
          <w:szCs w:val="20"/>
        </w:rPr>
        <w:t>z</w:t>
      </w:r>
      <w:r w:rsidR="0020791C" w:rsidRPr="00C10A63">
        <w:rPr>
          <w:rFonts w:ascii="Palatino Linotype" w:eastAsia="Palatino Linotype" w:hAnsi="Palatino Linotype" w:cs="Palatino Linotype"/>
          <w:sz w:val="20"/>
          <w:szCs w:val="20"/>
        </w:rPr>
        <w:t xml:space="preserve">ed following the Preferred Reporting Items for Systematic Reviews and Meta-Analyses (PRISMA) guidelines </w:t>
      </w:r>
      <w:r w:rsidR="00856447" w:rsidRPr="00C10A63">
        <w:rPr>
          <w:rFonts w:ascii="Palatino Linotype" w:eastAsia="Palatino Linotype" w:hAnsi="Palatino Linotype" w:cs="Palatino Linotype"/>
          <w:sz w:val="20"/>
          <w:szCs w:val="20"/>
        </w:rPr>
        <w:fldChar w:fldCharType="begin" w:fldLock="1"/>
      </w:r>
      <w:r w:rsidR="00C86927">
        <w:rPr>
          <w:rFonts w:ascii="Palatino Linotype" w:eastAsia="Palatino Linotype" w:hAnsi="Palatino Linotype" w:cs="Palatino Linotype"/>
          <w:sz w:val="20"/>
          <w:szCs w:val="20"/>
        </w:rPr>
        <w:instrText>ADDIN CSL_CITATION {"citationItems":[{"id":"ITEM-1","itemData":{"DOI":"10.1136/bmj.n71","ISSN":"17561833","PMID":"33782057","abstract":"The Preferred Reporting Items for Systematic reviews and Meta-Analyses (PRISMA) statement, published in 2009, was designed to help systematic reviewers transparently report why the review was done, what the authors did, and what they found. Over the past decade, advances in systematic review methodology and terminology have necessitated an update to the guideline. The PRISMA 2020 statement replaces the 2009 statement and includes new reporting guidance that reflects advances in methods to identify, select, appraise, and synthesise studies. The structure and presentation of the items have been modified to facilitate implementation. In this article, we present the PRISMA 2020 27-item checklist, an expanded checklist that details reporting recommendations for each item, the PRISMA 2020 abstract checklist, and the revised flow diagrams for original and updated reviews.","author":[{"dropping-particle":"","family":"Page","given":"Matthew J.","non-dropping-particle":"","parse-names":false,"suffix":""},{"dropping-particle":"","family":"McKenzie","given":"Joanne E.","non-dropping-particle":"","parse-names":false,"suffix":""},{"dropping-particle":"","family":"Bossuyt","given":"Patrick M.","non-dropping-particle":"","parse-names":false,"suffix":""},{"dropping-particle":"","family":"Boutron","given":"Isabelle","non-dropping-particle":"","parse-names":false,"suffix":""},{"dropping-particle":"","family":"Hoffmann","given":"Tammy C.","non-dropping-particle":"","parse-names":false,"suffix":""},{"dropping-particle":"","family":"Mulrow","given":"Cynthia D.","non-dropping-particle":"","parse-names":false,"suffix":""},{"dropping-particle":"","family":"Shamseer","given":"Larissa","non-dropping-particle":"","parse-names":false,"suffix":""},{"dropping-particle":"","family":"Tetzlaff","given":"Jennifer M.","non-dropping-particle":"","parse-names":false,"suffix":""},{"dropping-particle":"","family":"Akl","given":"Elie A.","non-dropping-particle":"","parse-names":false,"suffix":""},{"dropping-particle":"","family":"Brennan","given":"Sue E.","non-dropping-particle":"","parse-names":false,"suffix":""},{"dropping-particle":"","family":"Chou","given":"Roger","non-dropping-particle":"","parse-names":false,"suffix":""},{"dropping-particle":"","family":"Glanville","given":"Julie","non-dropping-particle":"","parse-names":false,"suffix":""},{"dropping-particle":"","family":"Grimshaw","given":"Jeremy M.","non-dropping-particle":"","parse-names":false,"suffix":""},{"dropping-particle":"","family":"Hróbjartsson","given":"Asbjørn","non-dropping-particle":"","parse-names":false,"suffix":""},{"dropping-particle":"","family":"Lalu","given":"Manoj M.","non-dropping-particle":"","parse-names":false,"suffix":""},{"dropping-particle":"","family":"Li","given":"Tianjing","non-dropping-particle":"","parse-names":false,"suffix":""},{"dropping-particle":"","family":"Loder","given":"Elizabeth W.","non-dropping-particle":"","parse-names":false,"suffix":""},{"dropping-particle":"","family":"Mayo-Wilson","given":"Evan","non-dropping-particle":"","parse-names":false,"suffix":""},{"dropping-particle":"","family":"McDonald","given":"Steve","non-dropping-particle":"","parse-names":false,"suffix":""},{"dropping-particle":"","family":"McGuinness","given":"Luke A.","non-dropping-particle":"","parse-names":false,"suffix":""},{"dropping-particle":"","family":"Stewart","given":"Lesley A.","non-dropping-particle":"","parse-names":false,"suffix":""},{"dropping-particle":"","family":"Thomas","given":"James","non-dropping-particle":"","parse-names":false,"suffix":""},{"dropping-particle":"","family":"Tricco","given":"Andrea C.","non-dropping-particle":"","parse-names":false,"suffix":""},{"dropping-particle":"","family":"Welch","given":"Vivian A.","non-dropping-particle":"","parse-names":false,"suffix":""},{"dropping-particle":"","family":"Whiting","given":"Penny","non-dropping-particle":"","parse-names":false,"suffix":""},{"dropping-particle":"","family":"Moher","given":"David","non-dropping-particle":"","parse-names":false,"suffix":""}],"container-title":"The BMJ","id":"ITEM-1","issued":{"date-parts":[["2021"]]},"title":"The PRISMA 2020 statement: An updated guideline for reporting systematic reviews","type":"article-journal","volume":"372"},"uris":["http://www.mendeley.com/documents/?uuid=1af9036d-357f-4e2f-857c-6f05a8eccd5d"]}],"mendeley":{"formattedCitation":"[68]","plainTextFormattedCitation":"[68]","previouslyFormattedCitation":"[65]"},"properties":{"noteIndex":0},"schema":"https://github.com/citation-style-language/schema/raw/master/csl-citation.json"}</w:instrText>
      </w:r>
      <w:r w:rsidR="00856447" w:rsidRPr="00C10A63">
        <w:rPr>
          <w:rFonts w:ascii="Palatino Linotype" w:eastAsia="Palatino Linotype" w:hAnsi="Palatino Linotype" w:cs="Palatino Linotype"/>
          <w:sz w:val="20"/>
          <w:szCs w:val="20"/>
        </w:rPr>
        <w:fldChar w:fldCharType="separate"/>
      </w:r>
      <w:r w:rsidR="00C86927" w:rsidRPr="00C86927">
        <w:rPr>
          <w:rFonts w:ascii="Palatino Linotype" w:eastAsia="Palatino Linotype" w:hAnsi="Palatino Linotype" w:cs="Palatino Linotype"/>
          <w:noProof/>
          <w:sz w:val="20"/>
          <w:szCs w:val="20"/>
        </w:rPr>
        <w:t>[68]</w:t>
      </w:r>
      <w:r w:rsidR="00856447" w:rsidRPr="00C10A63">
        <w:rPr>
          <w:rFonts w:ascii="Palatino Linotype" w:eastAsia="Palatino Linotype" w:hAnsi="Palatino Linotype" w:cs="Palatino Linotype"/>
          <w:sz w:val="20"/>
          <w:szCs w:val="20"/>
        </w:rPr>
        <w:fldChar w:fldCharType="end"/>
      </w:r>
      <w:r w:rsidR="0020791C" w:rsidRPr="00C10A63">
        <w:rPr>
          <w:rFonts w:ascii="Palatino Linotype" w:eastAsia="Palatino Linotype" w:hAnsi="Palatino Linotype" w:cs="Palatino Linotype"/>
          <w:sz w:val="20"/>
          <w:szCs w:val="20"/>
        </w:rPr>
        <w:t xml:space="preserve"> as planning, conducting and reporting. The main SM steps </w:t>
      </w:r>
      <w:proofErr w:type="gramStart"/>
      <w:r w:rsidR="0020791C" w:rsidRPr="00C10A63">
        <w:rPr>
          <w:rFonts w:ascii="Palatino Linotype" w:eastAsia="Palatino Linotype" w:hAnsi="Palatino Linotype" w:cs="Palatino Linotype"/>
          <w:sz w:val="20"/>
          <w:szCs w:val="20"/>
        </w:rPr>
        <w:t>are explained</w:t>
      </w:r>
      <w:proofErr w:type="gramEnd"/>
      <w:r w:rsidR="0020791C" w:rsidRPr="00C10A63">
        <w:rPr>
          <w:rFonts w:ascii="Palatino Linotype" w:eastAsia="Palatino Linotype" w:hAnsi="Palatino Linotype" w:cs="Palatino Linotype"/>
          <w:sz w:val="20"/>
          <w:szCs w:val="20"/>
        </w:rPr>
        <w:t xml:space="preserve"> in this section. </w:t>
      </w:r>
      <w:r w:rsidR="00A3664E" w:rsidRPr="00C10A63">
        <w:rPr>
          <w:rFonts w:ascii="Palatino Linotype" w:eastAsia="Palatino Linotype" w:hAnsi="Palatino Linotype" w:cs="Palatino Linotype"/>
          <w:sz w:val="20"/>
          <w:szCs w:val="20"/>
        </w:rPr>
        <w:t>The PRISMA checklist [55] provides a summary of SM</w:t>
      </w:r>
      <w:r w:rsidR="000479C0" w:rsidRPr="00C10A63">
        <w:rPr>
          <w:rFonts w:ascii="Palatino Linotype" w:eastAsia="Palatino Linotype" w:hAnsi="Palatino Linotype" w:cs="Palatino Linotype"/>
          <w:sz w:val="20"/>
          <w:szCs w:val="20"/>
        </w:rPr>
        <w:t>,</w:t>
      </w:r>
      <w:r w:rsidR="00856447" w:rsidRPr="00C10A63">
        <w:rPr>
          <w:rFonts w:ascii="Palatino Linotype" w:eastAsia="Palatino Linotype" w:hAnsi="Palatino Linotype" w:cs="Palatino Linotype"/>
          <w:sz w:val="20"/>
          <w:szCs w:val="20"/>
        </w:rPr>
        <w:t xml:space="preserve"> </w:t>
      </w:r>
      <w:r w:rsidR="000479C0" w:rsidRPr="00C10A63">
        <w:rPr>
          <w:rFonts w:ascii="Palatino Linotype" w:eastAsia="Palatino Linotype" w:hAnsi="Palatino Linotype" w:cs="Palatino Linotype"/>
          <w:sz w:val="20"/>
          <w:szCs w:val="20"/>
        </w:rPr>
        <w:t xml:space="preserve">which is included in the </w:t>
      </w:r>
      <w:r w:rsidR="0020791C" w:rsidRPr="00C10A63">
        <w:rPr>
          <w:rFonts w:ascii="Palatino Linotype" w:eastAsia="Palatino Linotype" w:hAnsi="Palatino Linotype" w:cs="Palatino Linotype"/>
          <w:sz w:val="20"/>
          <w:szCs w:val="20"/>
        </w:rPr>
        <w:t xml:space="preserve">supplementary material (Document S2). </w:t>
      </w:r>
      <w:r w:rsidR="00D709BE" w:rsidRPr="00C10A63">
        <w:rPr>
          <w:rFonts w:ascii="Palatino Linotype" w:eastAsia="Palatino Linotype" w:hAnsi="Palatino Linotype" w:cs="Palatino Linotype"/>
          <w:sz w:val="20"/>
          <w:szCs w:val="20"/>
        </w:rPr>
        <w:t>T</w:t>
      </w:r>
      <w:r w:rsidR="0020791C" w:rsidRPr="00C10A63">
        <w:rPr>
          <w:rFonts w:ascii="Palatino Linotype" w:eastAsia="Palatino Linotype" w:hAnsi="Palatino Linotype" w:cs="Palatino Linotype"/>
          <w:sz w:val="20"/>
          <w:szCs w:val="20"/>
        </w:rPr>
        <w:t xml:space="preserve">he present study </w:t>
      </w:r>
      <w:r w:rsidR="00D709BE" w:rsidRPr="00C10A63">
        <w:rPr>
          <w:rFonts w:ascii="Palatino Linotype" w:eastAsia="Palatino Linotype" w:hAnsi="Palatino Linotype" w:cs="Palatino Linotype"/>
          <w:sz w:val="20"/>
          <w:szCs w:val="20"/>
        </w:rPr>
        <w:t>uses</w:t>
      </w:r>
      <w:r w:rsidR="0020791C" w:rsidRPr="00C10A63">
        <w:rPr>
          <w:rFonts w:ascii="Palatino Linotype" w:eastAsia="Palatino Linotype" w:hAnsi="Palatino Linotype" w:cs="Palatino Linotype"/>
          <w:sz w:val="20"/>
          <w:szCs w:val="20"/>
        </w:rPr>
        <w:t xml:space="preserve"> systematic mapping (SM) but not a systematic literature review, which is </w:t>
      </w:r>
      <w:proofErr w:type="gramStart"/>
      <w:r w:rsidR="000479C0" w:rsidRPr="00C10A63">
        <w:rPr>
          <w:rFonts w:ascii="Palatino Linotype" w:eastAsia="Palatino Linotype" w:hAnsi="Palatino Linotype" w:cs="Palatino Linotype"/>
          <w:sz w:val="20"/>
          <w:szCs w:val="20"/>
        </w:rPr>
        <w:t xml:space="preserve">more </w:t>
      </w:r>
      <w:r w:rsidR="00C032A5">
        <w:rPr>
          <w:rFonts w:ascii="Palatino Linotype" w:eastAsia="Palatino Linotype" w:hAnsi="Palatino Linotype" w:cs="Palatino Linotype"/>
          <w:sz w:val="20"/>
          <w:szCs w:val="20"/>
        </w:rPr>
        <w:t>narrow</w:t>
      </w:r>
      <w:proofErr w:type="gramEnd"/>
      <w:r w:rsidR="0020791C" w:rsidRPr="00C10A63">
        <w:rPr>
          <w:rFonts w:ascii="Palatino Linotype" w:eastAsia="Palatino Linotype" w:hAnsi="Palatino Linotype" w:cs="Palatino Linotype"/>
          <w:sz w:val="20"/>
          <w:szCs w:val="20"/>
        </w:rPr>
        <w:t xml:space="preserve">. </w:t>
      </w:r>
    </w:p>
    <w:p w14:paraId="0F378337" w14:textId="77777777" w:rsidR="007D2EB1" w:rsidRPr="00C10A63" w:rsidRDefault="007D2EB1" w:rsidP="007D2EB1">
      <w:pPr>
        <w:pBdr>
          <w:top w:val="nil"/>
          <w:left w:val="nil"/>
          <w:bottom w:val="nil"/>
          <w:right w:val="nil"/>
          <w:between w:val="nil"/>
        </w:pBdr>
        <w:spacing w:line="240" w:lineRule="auto"/>
        <w:ind w:firstLine="425"/>
        <w:rPr>
          <w:ins w:id="143" w:author="Tatjana Vilutienė" w:date="2021-09-20T17:54:00Z"/>
          <w:rFonts w:ascii="Palatino Linotype" w:eastAsia="Palatino Linotype" w:hAnsi="Palatino Linotype" w:cs="Palatino Linotype"/>
          <w:sz w:val="20"/>
          <w:szCs w:val="20"/>
        </w:rPr>
      </w:pPr>
      <w:ins w:id="144" w:author="Tatjana Vilutienė" w:date="2021-09-20T17:54:00Z">
        <w:r w:rsidRPr="00C10A63">
          <w:rPr>
            <w:rFonts w:ascii="Palatino Linotype" w:eastAsia="Palatino Linotype" w:hAnsi="Palatino Linotype" w:cs="Palatino Linotype"/>
            <w:sz w:val="20"/>
            <w:szCs w:val="20"/>
          </w:rPr>
          <w:t xml:space="preserve">The overall results of the paper selection procedure </w:t>
        </w:r>
        <w:proofErr w:type="gramStart"/>
        <w:r w:rsidRPr="00C10A63">
          <w:rPr>
            <w:rFonts w:ascii="Palatino Linotype" w:eastAsia="Palatino Linotype" w:hAnsi="Palatino Linotype" w:cs="Palatino Linotype"/>
            <w:sz w:val="20"/>
            <w:szCs w:val="20"/>
          </w:rPr>
          <w:t>are illustrated</w:t>
        </w:r>
        <w:proofErr w:type="gramEnd"/>
        <w:r w:rsidRPr="00C10A63">
          <w:rPr>
            <w:rFonts w:ascii="Palatino Linotype" w:eastAsia="Palatino Linotype" w:hAnsi="Palatino Linotype" w:cs="Palatino Linotype"/>
            <w:sz w:val="20"/>
            <w:szCs w:val="20"/>
          </w:rPr>
          <w:t xml:space="preserve"> in Figure 1 as a PRISMA flow diagram. Note that not all steps correspond to the original PRISMA flow diagram because we conducted SM.</w:t>
        </w:r>
      </w:ins>
    </w:p>
    <w:p w14:paraId="5C11D7EC" w14:textId="77777777" w:rsidR="00A3246F" w:rsidRPr="004276D8" w:rsidRDefault="00A3246F" w:rsidP="00A3246F">
      <w:pPr>
        <w:ind w:firstLine="425"/>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noProof/>
          <w:sz w:val="20"/>
          <w:szCs w:val="20"/>
          <w:lang w:val="lt-LT" w:eastAsia="lt-LT"/>
        </w:rPr>
        <w:drawing>
          <wp:inline distT="114300" distB="114300" distL="114300" distR="114300" wp14:anchorId="33955892" wp14:editId="037398BB">
            <wp:extent cx="4178138" cy="3395848"/>
            <wp:effectExtent l="0" t="0" r="0" b="0"/>
            <wp:docPr id="22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1"/>
                    <a:srcRect/>
                    <a:stretch>
                      <a:fillRect/>
                    </a:stretch>
                  </pic:blipFill>
                  <pic:spPr>
                    <a:xfrm>
                      <a:off x="0" y="0"/>
                      <a:ext cx="4178138" cy="3395848"/>
                    </a:xfrm>
                    <a:prstGeom prst="rect">
                      <a:avLst/>
                    </a:prstGeom>
                    <a:ln/>
                  </pic:spPr>
                </pic:pic>
              </a:graphicData>
            </a:graphic>
          </wp:inline>
        </w:drawing>
      </w:r>
    </w:p>
    <w:p w14:paraId="5FB17F63" w14:textId="77777777" w:rsidR="007D2EB1" w:rsidRPr="00C10A63" w:rsidRDefault="007D2EB1" w:rsidP="007D2EB1">
      <w:pPr>
        <w:pBdr>
          <w:top w:val="nil"/>
          <w:left w:val="nil"/>
          <w:bottom w:val="nil"/>
          <w:right w:val="nil"/>
          <w:between w:val="nil"/>
        </w:pBdr>
        <w:spacing w:line="240" w:lineRule="auto"/>
        <w:ind w:firstLine="425"/>
        <w:rPr>
          <w:ins w:id="145" w:author="Tatjana Vilutienė" w:date="2021-09-20T17:54:00Z"/>
          <w:rFonts w:ascii="Palatino Linotype" w:eastAsia="Palatino Linotype" w:hAnsi="Palatino Linotype" w:cs="Palatino Linotype"/>
          <w:sz w:val="20"/>
          <w:szCs w:val="20"/>
        </w:rPr>
      </w:pPr>
    </w:p>
    <w:p w14:paraId="6B594C25" w14:textId="11E88D4B" w:rsidR="007D2EB1" w:rsidRPr="00C10A63" w:rsidRDefault="007D2EB1" w:rsidP="007D2EB1">
      <w:pPr>
        <w:pBdr>
          <w:top w:val="nil"/>
          <w:left w:val="nil"/>
          <w:bottom w:val="nil"/>
          <w:right w:val="nil"/>
          <w:between w:val="nil"/>
        </w:pBdr>
        <w:spacing w:line="240" w:lineRule="auto"/>
        <w:ind w:firstLine="425"/>
        <w:rPr>
          <w:rFonts w:ascii="Palatino Linotype" w:eastAsia="Palatino Linotype" w:hAnsi="Palatino Linotype" w:cs="Palatino Linotype"/>
          <w:sz w:val="18"/>
          <w:szCs w:val="18"/>
        </w:rPr>
      </w:pPr>
      <w:ins w:id="146" w:author="Tatjana Vilutienė" w:date="2021-09-20T17:54:00Z">
        <w:r w:rsidRPr="00C10A63">
          <w:rPr>
            <w:rFonts w:ascii="Palatino Linotype" w:eastAsia="Palatino Linotype" w:hAnsi="Palatino Linotype" w:cs="Palatino Linotype"/>
            <w:b/>
            <w:sz w:val="18"/>
            <w:szCs w:val="18"/>
          </w:rPr>
          <w:t>Figure 1.</w:t>
        </w:r>
        <w:r w:rsidRPr="00C10A63">
          <w:rPr>
            <w:rFonts w:ascii="Palatino Linotype" w:eastAsia="Palatino Linotype" w:hAnsi="Palatino Linotype" w:cs="Palatino Linotype"/>
            <w:sz w:val="18"/>
            <w:szCs w:val="18"/>
          </w:rPr>
          <w:t xml:space="preserve"> The PRISMA flow diagram (according to </w:t>
        </w:r>
        <w:r w:rsidRPr="00C10A63">
          <w:rPr>
            <w:rFonts w:ascii="Palatino Linotype" w:eastAsia="Palatino Linotype" w:hAnsi="Palatino Linotype" w:cs="Palatino Linotype"/>
            <w:sz w:val="18"/>
            <w:szCs w:val="18"/>
          </w:rPr>
          <w:fldChar w:fldCharType="begin" w:fldLock="1"/>
        </w:r>
      </w:ins>
      <w:r w:rsidR="00C86927">
        <w:rPr>
          <w:rFonts w:ascii="Palatino Linotype" w:eastAsia="Palatino Linotype" w:hAnsi="Palatino Linotype" w:cs="Palatino Linotype"/>
          <w:sz w:val="18"/>
          <w:szCs w:val="18"/>
        </w:rPr>
        <w:instrText>ADDIN CSL_CITATION {"citationItems":[{"id":"ITEM-1","itemData":{"DOI":"10.1136/bmj.n71","ISSN":"17561833","PMID":"33782057","abstract":"The Preferred Reporting Items for Systematic reviews and Meta-Analyses (PRISMA) statement, published in 2009, was designed to help systematic reviewers transparently report why the review was done, what the authors did, and what they found. Over the past decade, advances in systematic review methodology and terminology have necessitated an update to the guideline. The PRISMA 2020 statement replaces the 2009 statement and includes new reporting guidance that reflects advances in methods to identify, select, appraise, and synthesise studies. The structure and presentation of the items have been modified to facilitate implementation. In this article, we present the PRISMA 2020 27-item checklist, an expanded checklist that details reporting recommendations for each item, the PRISMA 2020 abstract checklist, and the revised flow diagrams for original and updated reviews.","author":[{"dropping-particle":"","family":"Page","given":"Matthew J.","non-dropping-particle":"","parse-names":false,"suffix":""},{"dropping-particle":"","family":"McKenzie","given":"Joanne E.","non-dropping-particle":"","parse-names":false,"suffix":""},{"dropping-particle":"","family":"Bossuyt","given":"Patrick M.","non-dropping-particle":"","parse-names":false,"suffix":""},{"dropping-particle":"","family":"Boutron","given":"Isabelle","non-dropping-particle":"","parse-names":false,"suffix":""},{"dropping-particle":"","family":"Hoffmann","given":"Tammy C.","non-dropping-particle":"","parse-names":false,"suffix":""},{"dropping-particle":"","family":"Mulrow","given":"Cynthia D.","non-dropping-particle":"","parse-names":false,"suffix":""},{"dropping-particle":"","family":"Shamseer","given":"Larissa","non-dropping-particle":"","parse-names":false,"suffix":""},{"dropping-particle":"","family":"Tetzlaff","given":"Jennifer M.","non-dropping-particle":"","parse-names":false,"suffix":""},{"dropping-particle":"","family":"Akl","given":"Elie A.","non-dropping-particle":"","parse-names":false,"suffix":""},{"dropping-particle":"","family":"Brennan","given":"Sue E.","non-dropping-particle":"","parse-names":false,"suffix":""},{"dropping-particle":"","family":"Chou","given":"Roger","non-dropping-particle":"","parse-names":false,"suffix":""},{"dropping-particle":"","family":"Glanville","given":"Julie","non-dropping-particle":"","parse-names":false,"suffix":""},{"dropping-particle":"","family":"Grimshaw","given":"Jeremy M.","non-dropping-particle":"","parse-names":false,"suffix":""},{"dropping-particle":"","family":"Hróbjartsson","given":"Asbjørn","non-dropping-particle":"","parse-names":false,"suffix":""},{"dropping-particle":"","family":"Lalu","given":"Manoj M.","non-dropping-particle":"","parse-names":false,"suffix":""},{"dropping-particle":"","family":"Li","given":"Tianjing","non-dropping-particle":"","parse-names":false,"suffix":""},{"dropping-particle":"","family":"Loder","given":"Elizabeth W.","non-dropping-particle":"","parse-names":false,"suffix":""},{"dropping-particle":"","family":"Mayo-Wilson","given":"Evan","non-dropping-particle":"","parse-names":false,"suffix":""},{"dropping-particle":"","family":"McDonald","given":"Steve","non-dropping-particle":"","parse-names":false,"suffix":""},{"dropping-particle":"","family":"McGuinness","given":"Luke A.","non-dropping-particle":"","parse-names":false,"suffix":""},{"dropping-particle":"","family":"Stewart","given":"Lesley A.","non-dropping-particle":"","parse-names":false,"suffix":""},{"dropping-particle":"","family":"Thomas","given":"James","non-dropping-particle":"","parse-names":false,"suffix":""},{"dropping-particle":"","family":"Tricco","given":"Andrea C.","non-dropping-particle":"","parse-names":false,"suffix":""},{"dropping-particle":"","family":"Welch","given":"Vivian A.","non-dropping-particle":"","parse-names":false,"suffix":""},{"dropping-particle":"","family":"Whiting","given":"Penny","non-dropping-particle":"","parse-names":false,"suffix":""},{"dropping-particle":"","family":"Moher","given":"David","non-dropping-particle":"","parse-names":false,"suffix":""}],"container-title":"The BMJ","id":"ITEM-1","issued":{"date-parts":[["2021"]]},"title":"The PRISMA 2020 statement: An updated guideline for reporting systematic reviews","type":"article-journal","volume":"372"},"uris":["http://www.mendeley.com/documents/?uuid=1af9036d-357f-4e2f-857c-6f05a8eccd5d"]}],"mendeley":{"formattedCitation":"[68]","plainTextFormattedCitation":"[68]","previouslyFormattedCitation":"[65]"},"properties":{"noteIndex":0},"schema":"https://github.com/citation-style-language/schema/raw/master/csl-citation.json"}</w:instrText>
      </w:r>
      <w:ins w:id="147" w:author="Tatjana Vilutienė" w:date="2021-09-20T17:54:00Z">
        <w:r w:rsidRPr="00C10A63">
          <w:rPr>
            <w:rFonts w:ascii="Palatino Linotype" w:eastAsia="Palatino Linotype" w:hAnsi="Palatino Linotype" w:cs="Palatino Linotype"/>
            <w:sz w:val="18"/>
            <w:szCs w:val="18"/>
          </w:rPr>
          <w:fldChar w:fldCharType="separate"/>
        </w:r>
      </w:ins>
      <w:r w:rsidR="00C86927" w:rsidRPr="00C86927">
        <w:rPr>
          <w:rFonts w:ascii="Palatino Linotype" w:eastAsia="Palatino Linotype" w:hAnsi="Palatino Linotype" w:cs="Palatino Linotype"/>
          <w:noProof/>
          <w:sz w:val="18"/>
          <w:szCs w:val="18"/>
        </w:rPr>
        <w:t>[68]</w:t>
      </w:r>
      <w:ins w:id="148" w:author="Tatjana Vilutienė" w:date="2021-09-20T17:54:00Z">
        <w:r w:rsidRPr="00C10A63">
          <w:rPr>
            <w:rFonts w:ascii="Palatino Linotype" w:eastAsia="Palatino Linotype" w:hAnsi="Palatino Linotype" w:cs="Palatino Linotype"/>
            <w:sz w:val="18"/>
            <w:szCs w:val="18"/>
          </w:rPr>
          <w:fldChar w:fldCharType="end"/>
        </w:r>
        <w:r w:rsidRPr="00C10A63">
          <w:rPr>
            <w:rFonts w:ascii="Palatino Linotype" w:eastAsia="Palatino Linotype" w:hAnsi="Palatino Linotype" w:cs="Palatino Linotype"/>
            <w:sz w:val="18"/>
            <w:szCs w:val="18"/>
          </w:rPr>
          <w:t>).</w:t>
        </w:r>
      </w:ins>
    </w:p>
    <w:p w14:paraId="67DCE6F5" w14:textId="77777777" w:rsidR="00030BC0" w:rsidRPr="00C10A63" w:rsidRDefault="0020791C">
      <w:pPr>
        <w:pBdr>
          <w:top w:val="nil"/>
          <w:left w:val="nil"/>
          <w:bottom w:val="nil"/>
          <w:right w:val="nil"/>
          <w:between w:val="nil"/>
        </w:pBdr>
        <w:spacing w:before="240" w:after="120" w:line="240" w:lineRule="auto"/>
        <w:jc w:val="left"/>
        <w:rPr>
          <w:rFonts w:ascii="Palatino Linotype" w:eastAsia="Palatino Linotype" w:hAnsi="Palatino Linotype" w:cs="Palatino Linotype"/>
          <w:i/>
          <w:sz w:val="20"/>
          <w:szCs w:val="20"/>
        </w:rPr>
      </w:pPr>
      <w:r w:rsidRPr="00C10A63">
        <w:rPr>
          <w:rFonts w:ascii="Palatino Linotype" w:eastAsia="Palatino Linotype" w:hAnsi="Palatino Linotype" w:cs="Palatino Linotype"/>
          <w:i/>
          <w:sz w:val="20"/>
          <w:szCs w:val="20"/>
        </w:rPr>
        <w:t>3.1</w:t>
      </w:r>
      <w:r w:rsidRPr="00C10A63">
        <w:rPr>
          <w:rFonts w:ascii="Palatino Linotype" w:eastAsia="Palatino Linotype" w:hAnsi="Palatino Linotype" w:cs="Palatino Linotype"/>
          <w:i/>
          <w:sz w:val="20"/>
          <w:szCs w:val="20"/>
        </w:rPr>
        <w:tab/>
        <w:t>Research questions</w:t>
      </w:r>
    </w:p>
    <w:p w14:paraId="209524FD" w14:textId="1A71E5D3" w:rsidR="00030BC0" w:rsidRPr="00C10A63" w:rsidRDefault="00A3664E">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Well-supported design decisions and an effective and accurate design process are required</w:t>
      </w:r>
      <w:r w:rsidR="000479C0" w:rsidRPr="00C10A63">
        <w:rPr>
          <w:rFonts w:ascii="Palatino Linotype" w:eastAsia="Palatino Linotype" w:hAnsi="Palatino Linotype" w:cs="Palatino Linotype"/>
          <w:sz w:val="20"/>
          <w:szCs w:val="20"/>
        </w:rPr>
        <w:t xml:space="preserve"> in order</w:t>
      </w:r>
      <w:r w:rsidRPr="00C10A63">
        <w:rPr>
          <w:rFonts w:ascii="Palatino Linotype" w:eastAsia="Palatino Linotype" w:hAnsi="Palatino Linotype" w:cs="Palatino Linotype"/>
          <w:sz w:val="20"/>
          <w:szCs w:val="20"/>
        </w:rPr>
        <w:t xml:space="preserve"> to achieve optimal building energy performance </w:t>
      </w:r>
      <w:r w:rsidR="000479C0" w:rsidRPr="00C10A63">
        <w:rPr>
          <w:rFonts w:ascii="Palatino Linotype" w:eastAsia="Palatino Linotype" w:hAnsi="Palatino Linotype" w:cs="Palatino Linotype"/>
          <w:sz w:val="20"/>
          <w:szCs w:val="20"/>
        </w:rPr>
        <w:t xml:space="preserve">throughout </w:t>
      </w:r>
      <w:r w:rsidRPr="00C10A63">
        <w:rPr>
          <w:rFonts w:ascii="Palatino Linotype" w:eastAsia="Palatino Linotype" w:hAnsi="Palatino Linotype" w:cs="Palatino Linotype"/>
          <w:sz w:val="20"/>
          <w:szCs w:val="20"/>
        </w:rPr>
        <w:t xml:space="preserve">the </w:t>
      </w:r>
      <w:proofErr w:type="gramStart"/>
      <w:r w:rsidRPr="00C10A63">
        <w:rPr>
          <w:rFonts w:ascii="Palatino Linotype" w:eastAsia="Palatino Linotype" w:hAnsi="Palatino Linotype" w:cs="Palatino Linotype"/>
          <w:sz w:val="20"/>
          <w:szCs w:val="20"/>
        </w:rPr>
        <w:t>whole</w:t>
      </w:r>
      <w:proofErr w:type="gramEnd"/>
      <w:r w:rsidRPr="00C10A63">
        <w:rPr>
          <w:rFonts w:ascii="Palatino Linotype" w:eastAsia="Palatino Linotype" w:hAnsi="Palatino Linotype" w:cs="Palatino Linotype"/>
          <w:sz w:val="20"/>
          <w:szCs w:val="20"/>
        </w:rPr>
        <w:t xml:space="preserve"> building life cycle</w:t>
      </w:r>
      <w:r w:rsidR="005F2D12" w:rsidRPr="00C10A63">
        <w:rPr>
          <w:rFonts w:ascii="Palatino Linotype" w:eastAsia="Palatino Linotype" w:hAnsi="Palatino Linotype" w:cs="Palatino Linotype"/>
          <w:sz w:val="20"/>
          <w:szCs w:val="20"/>
        </w:rPr>
        <w:t xml:space="preserve">. </w:t>
      </w:r>
      <w:r w:rsidR="005F2D12" w:rsidRPr="00C10A63">
        <w:rPr>
          <w:rFonts w:ascii="Palatino Linotype" w:eastAsia="Palatino Linotype" w:hAnsi="Palatino Linotype" w:cs="Palatino Linotype"/>
          <w:sz w:val="20"/>
          <w:szCs w:val="20"/>
        </w:rPr>
        <w:lastRenderedPageBreak/>
        <w:t>Therefore, nowadays</w:t>
      </w:r>
      <w:r w:rsidR="00150DAE" w:rsidRPr="00C10A63">
        <w:rPr>
          <w:rFonts w:ascii="Palatino Linotype" w:eastAsia="Palatino Linotype" w:hAnsi="Palatino Linotype" w:cs="Palatino Linotype"/>
          <w:sz w:val="20"/>
          <w:szCs w:val="20"/>
        </w:rPr>
        <w:t>,</w:t>
      </w:r>
      <w:r w:rsidR="005F2D12" w:rsidRPr="00C10A63">
        <w:rPr>
          <w:rFonts w:ascii="Palatino Linotype" w:eastAsia="Palatino Linotype" w:hAnsi="Palatino Linotype" w:cs="Palatino Linotype"/>
          <w:sz w:val="20"/>
          <w:szCs w:val="20"/>
        </w:rPr>
        <w:t xml:space="preserve"> BIM is used as a data source for energy analysis </w:t>
      </w:r>
      <w:r w:rsidR="000479C0" w:rsidRPr="00C10A63">
        <w:rPr>
          <w:rFonts w:ascii="Palatino Linotype" w:eastAsia="Palatino Linotype" w:hAnsi="Palatino Linotype" w:cs="Palatino Linotype"/>
          <w:sz w:val="20"/>
          <w:szCs w:val="20"/>
        </w:rPr>
        <w:t xml:space="preserve">during </w:t>
      </w:r>
      <w:r w:rsidR="005F2D12" w:rsidRPr="00C10A63">
        <w:rPr>
          <w:rFonts w:ascii="Palatino Linotype" w:eastAsia="Palatino Linotype" w:hAnsi="Palatino Linotype" w:cs="Palatino Linotype"/>
          <w:sz w:val="20"/>
          <w:szCs w:val="20"/>
        </w:rPr>
        <w:t xml:space="preserve">the early design stage </w:t>
      </w:r>
      <w:r w:rsidR="005F2D12" w:rsidRPr="00C10A63">
        <w:rPr>
          <w:rFonts w:ascii="Palatino Linotype" w:eastAsia="Palatino Linotype" w:hAnsi="Palatino Linotype" w:cs="Palatino Linotype"/>
          <w:sz w:val="20"/>
          <w:szCs w:val="20"/>
        </w:rPr>
        <w:fldChar w:fldCharType="begin" w:fldLock="1"/>
      </w:r>
      <w:r w:rsidR="008D1369">
        <w:rPr>
          <w:rFonts w:ascii="Palatino Linotype" w:eastAsia="Palatino Linotype" w:hAnsi="Palatino Linotype" w:cs="Palatino Linotype"/>
          <w:sz w:val="20"/>
          <w:szCs w:val="20"/>
        </w:rPr>
        <w:instrText>ADDIN CSL_CITATION {"citationItems":[{"id":"ITEM-1","itemData":{"DOI":"10.1016/j.jobe.2018.12.021","ISSN":"23527102","abstract":"This paper presents an up to date overview of the principal research topics and research trends within the Building Information Model (BIM) research domain. It also offers a detailed review of the integration of BIM and Building Energy Performance Simulation (BEPS). The different strategies to improve interoperability are reviewed together with the various applications of such an integration (BIM with BEPS) in the literature. Firstly, a scientometric analysis which allows identifying research patterns and emerging trends in a specific research domain is performed to categorise the large number of articles constituting BIM literature into several clusters, each representing a particular topic. The main research topic in each cluster, together with the chronological progress and evolution of each cluster are summarized through a literature review of the selected highly cited articles. Secondly, an analysis of the different aspects relevant to the integration of BIM with BEPS is performed to highlight the evolution of the interoperability between BIM and energy simulation tools. Subsequently, a review of the different applications of such integration (BIM with BEPS) is performed to identify potential knowledge gaps. This study highlights six main BIM research topics focusing on BIM adoption and benefits, BIM-aided management, progress monitoring and as-built modelling, interoperability, life cycle analysis and energy simulation. It also emphasises the lack of well-established strategies to ensure the interoperability between BIM and energy simulation tools. Furthermore, this study reports on the poor integration of BIM and BEPS for building system and control modelling as well as its limited application during the operational phase.","author":[{"dropping-particle":"","family":"Andriamamonjy","given":"Ando","non-dropping-particle":"","parse-names":false,"suffix":""},{"dropping-particle":"","family":"Saelens","given":"Dirk","non-dropping-particle":"","parse-names":false,"suffix":""},{"dropping-particle":"","family":"Klein","given":"Ralf","non-dropping-particle":"","parse-names":false,"suffix":""}],"container-title":"Journal of Building Engineering","id":"ITEM-1","issue":"December 2018","issued":{"date-parts":[["2019"]]},"page":"513-527","publisher":"Elsevier Ltd","title":"A combined scientometric and conventional literature review to grasp the entire BIM knowledge and its integration with energy simulation","type":"article-journal","volume":"22"},"uris":["http://www.mendeley.com/documents/?uuid=625d26b7-ab34-4526-9ebd-4cc0ed37c28d"]}],"mendeley":{"formattedCitation":"[33]","plainTextFormattedCitation":"[33]","previouslyFormattedCitation":"[33]"},"properties":{"noteIndex":0},"schema":"https://github.com/citation-style-language/schema/raw/master/csl-citation.json"}</w:instrText>
      </w:r>
      <w:r w:rsidR="005F2D12" w:rsidRPr="00C10A63">
        <w:rPr>
          <w:rFonts w:ascii="Palatino Linotype" w:eastAsia="Palatino Linotype" w:hAnsi="Palatino Linotype" w:cs="Palatino Linotype"/>
          <w:sz w:val="20"/>
          <w:szCs w:val="20"/>
        </w:rPr>
        <w:fldChar w:fldCharType="separate"/>
      </w:r>
      <w:r w:rsidR="008D1369" w:rsidRPr="008D1369">
        <w:rPr>
          <w:rFonts w:ascii="Palatino Linotype" w:eastAsia="Palatino Linotype" w:hAnsi="Palatino Linotype" w:cs="Palatino Linotype"/>
          <w:noProof/>
          <w:sz w:val="20"/>
          <w:szCs w:val="20"/>
        </w:rPr>
        <w:t>[33]</w:t>
      </w:r>
      <w:r w:rsidR="005F2D12" w:rsidRPr="00C10A63">
        <w:rPr>
          <w:rFonts w:ascii="Palatino Linotype" w:eastAsia="Palatino Linotype" w:hAnsi="Palatino Linotype" w:cs="Palatino Linotype"/>
          <w:sz w:val="20"/>
          <w:szCs w:val="20"/>
        </w:rPr>
        <w:fldChar w:fldCharType="end"/>
      </w:r>
      <w:r w:rsidR="005F2D12" w:rsidRPr="00C10A63">
        <w:rPr>
          <w:rFonts w:ascii="Palatino Linotype" w:eastAsia="Palatino Linotype" w:hAnsi="Palatino Linotype" w:cs="Palatino Linotype"/>
          <w:sz w:val="20"/>
          <w:szCs w:val="20"/>
        </w:rPr>
        <w:t xml:space="preserve">. </w:t>
      </w:r>
      <w:r w:rsidR="000479C0" w:rsidRPr="00C10A63">
        <w:rPr>
          <w:rFonts w:ascii="Palatino Linotype" w:eastAsia="Palatino Linotype" w:hAnsi="Palatino Linotype" w:cs="Palatino Linotype"/>
          <w:sz w:val="20"/>
          <w:szCs w:val="20"/>
        </w:rPr>
        <w:t xml:space="preserve">During </w:t>
      </w:r>
      <w:r w:rsidR="005F2D12" w:rsidRPr="00C10A63">
        <w:rPr>
          <w:rFonts w:ascii="Palatino Linotype" w:eastAsia="Palatino Linotype" w:hAnsi="Palatino Linotype" w:cs="Palatino Linotype"/>
          <w:sz w:val="20"/>
          <w:szCs w:val="20"/>
        </w:rPr>
        <w:t>the operation and maintenance stage, BIM is applied as a platform to integrate and visuali</w:t>
      </w:r>
      <w:r w:rsidR="00A5047E" w:rsidRPr="00C10A63">
        <w:rPr>
          <w:rFonts w:ascii="Palatino Linotype" w:eastAsia="Palatino Linotype" w:hAnsi="Palatino Linotype" w:cs="Palatino Linotype"/>
          <w:sz w:val="20"/>
          <w:szCs w:val="20"/>
        </w:rPr>
        <w:t>z</w:t>
      </w:r>
      <w:r w:rsidR="005F2D12" w:rsidRPr="00C10A63">
        <w:rPr>
          <w:rFonts w:ascii="Palatino Linotype" w:eastAsia="Palatino Linotype" w:hAnsi="Palatino Linotype" w:cs="Palatino Linotype"/>
          <w:sz w:val="20"/>
          <w:szCs w:val="20"/>
        </w:rPr>
        <w:t xml:space="preserve">e energy data from BMS, to simulate and forecast energy consumption, to monitor indoor climate parameters, to </w:t>
      </w:r>
      <w:r w:rsidR="000479C0" w:rsidRPr="00C10A63">
        <w:rPr>
          <w:rFonts w:ascii="Palatino Linotype" w:eastAsia="Palatino Linotype" w:hAnsi="Palatino Linotype" w:cs="Palatino Linotype"/>
          <w:sz w:val="20"/>
          <w:szCs w:val="20"/>
        </w:rPr>
        <w:t xml:space="preserve">perform </w:t>
      </w:r>
      <w:r w:rsidR="005F2D12" w:rsidRPr="00C10A63">
        <w:rPr>
          <w:rFonts w:ascii="Palatino Linotype" w:eastAsia="Palatino Linotype" w:hAnsi="Palatino Linotype" w:cs="Palatino Linotype"/>
          <w:sz w:val="20"/>
          <w:szCs w:val="20"/>
        </w:rPr>
        <w:t>fault detection and diagnosis (FDD)</w:t>
      </w:r>
      <w:r w:rsidR="000479C0" w:rsidRPr="00C10A63">
        <w:rPr>
          <w:rFonts w:ascii="Palatino Linotype" w:eastAsia="Palatino Linotype" w:hAnsi="Palatino Linotype" w:cs="Palatino Linotype"/>
          <w:sz w:val="20"/>
          <w:szCs w:val="20"/>
        </w:rPr>
        <w:t xml:space="preserve"> and</w:t>
      </w:r>
      <w:r w:rsidR="005F2D12" w:rsidRPr="00C10A63">
        <w:rPr>
          <w:rFonts w:ascii="Palatino Linotype" w:eastAsia="Palatino Linotype" w:hAnsi="Palatino Linotype" w:cs="Palatino Linotype"/>
          <w:sz w:val="20"/>
          <w:szCs w:val="20"/>
        </w:rPr>
        <w:t xml:space="preserve"> to assess the sustainability of the building </w:t>
      </w:r>
      <w:r w:rsidR="005F2D12" w:rsidRPr="00C10A63">
        <w:rPr>
          <w:rFonts w:ascii="Palatino Linotype" w:eastAsia="Palatino Linotype" w:hAnsi="Palatino Linotype" w:cs="Palatino Linotype"/>
          <w:sz w:val="20"/>
          <w:szCs w:val="20"/>
        </w:rPr>
        <w:fldChar w:fldCharType="begin" w:fldLock="1"/>
      </w:r>
      <w:r w:rsidR="008D1369">
        <w:rPr>
          <w:rFonts w:ascii="Palatino Linotype" w:eastAsia="Palatino Linotype" w:hAnsi="Palatino Linotype" w:cs="Palatino Linotype"/>
          <w:sz w:val="20"/>
          <w:szCs w:val="20"/>
        </w:rPr>
        <w: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mendeley":{"formattedCitation":"[30]","plainTextFormattedCitation":"[30]","previouslyFormattedCitation":"[30]"},"properties":{"noteIndex":0},"schema":"https://github.com/citation-style-language/schema/raw/master/csl-citation.json"}</w:instrText>
      </w:r>
      <w:r w:rsidR="005F2D12" w:rsidRPr="00C10A63">
        <w:rPr>
          <w:rFonts w:ascii="Palatino Linotype" w:eastAsia="Palatino Linotype" w:hAnsi="Palatino Linotype" w:cs="Palatino Linotype"/>
          <w:sz w:val="20"/>
          <w:szCs w:val="20"/>
        </w:rPr>
        <w:fldChar w:fldCharType="separate"/>
      </w:r>
      <w:r w:rsidR="008D1369" w:rsidRPr="008D1369">
        <w:rPr>
          <w:rFonts w:ascii="Palatino Linotype" w:eastAsia="Palatino Linotype" w:hAnsi="Palatino Linotype" w:cs="Palatino Linotype"/>
          <w:noProof/>
          <w:sz w:val="20"/>
          <w:szCs w:val="20"/>
        </w:rPr>
        <w:t>[30]</w:t>
      </w:r>
      <w:r w:rsidR="005F2D12" w:rsidRPr="00C10A63">
        <w:rPr>
          <w:rFonts w:ascii="Palatino Linotype" w:eastAsia="Palatino Linotype" w:hAnsi="Palatino Linotype" w:cs="Palatino Linotype"/>
          <w:sz w:val="20"/>
          <w:szCs w:val="20"/>
        </w:rPr>
        <w:fldChar w:fldCharType="end"/>
      </w:r>
      <w:r w:rsidR="005F2D12" w:rsidRPr="00C10A63">
        <w:rPr>
          <w:rFonts w:ascii="Palatino Linotype" w:eastAsia="Palatino Linotype" w:hAnsi="Palatino Linotype" w:cs="Palatino Linotype"/>
          <w:sz w:val="20"/>
          <w:szCs w:val="20"/>
        </w:rPr>
        <w:t xml:space="preserve">. </w:t>
      </w:r>
      <w:r w:rsidR="000479C0" w:rsidRPr="00C10A63">
        <w:rPr>
          <w:rFonts w:ascii="Palatino Linotype" w:eastAsia="Palatino Linotype" w:hAnsi="Palatino Linotype" w:cs="Palatino Linotype"/>
          <w:sz w:val="20"/>
          <w:szCs w:val="20"/>
        </w:rPr>
        <w:t xml:space="preserve">Previous </w:t>
      </w:r>
      <w:r w:rsidR="005F2D12" w:rsidRPr="00C10A63">
        <w:rPr>
          <w:rFonts w:ascii="Palatino Linotype" w:eastAsia="Palatino Linotype" w:hAnsi="Palatino Linotype" w:cs="Palatino Linotype"/>
          <w:sz w:val="20"/>
          <w:szCs w:val="20"/>
        </w:rPr>
        <w:t xml:space="preserve">reviews </w:t>
      </w:r>
      <w:r w:rsidR="008E76F5" w:rsidRPr="00C10A63">
        <w:rPr>
          <w:rFonts w:ascii="Palatino Linotype" w:eastAsia="Palatino Linotype" w:hAnsi="Palatino Linotype" w:cs="Palatino Linotype"/>
          <w:sz w:val="20"/>
          <w:szCs w:val="20"/>
        </w:rPr>
        <w:fldChar w:fldCharType="begin" w:fldLock="1"/>
      </w:r>
      <w:r w:rsidR="00C86927">
        <w:rPr>
          <w:rFonts w:ascii="Palatino Linotype" w:eastAsia="Palatino Linotype" w:hAnsi="Palatino Linotype" w:cs="Palatino Linotype"/>
          <w:sz w:val="20"/>
          <w:szCs w:val="20"/>
        </w:rPr>
        <w: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review","type":"article-journal","volume":"39"},"uris":["http://www.mendeley.com/documents/?uuid=ea110b57-3358-4bd7-9d04-2a4865988532"]},{"id":"ITEM-2","itemData":{"DOI":"10.1016/j.jobe.2019.100755","ISSN":"23527102","abstract":"Although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Engineering","id":"ITEM-2","issue":"January","issued":{"date-parts":[["2019"]]},"page":"100755","publisher":"Elsevier Ltd","title":"Building information modeling for facilities management: A literature review and future research directions","type":"article-journal","volume":"24"},"uris":["http://www.mendeley.com/documents/?uuid=9916dc3b-971a-4a75-9b0c-7c1441c8032d"]},{"id":"ITEM-3","itemData":{"DOI":"10.1016/j.autcon.2018.04.006","ISSN":"09265805","abstract":"Research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Construction","id":"ITEM-3","issue":"March","issued":{"date-parts":[["2018"]]},"page":"312-326","publisher":"Elsevier","title":"Digitisation in facilities management: A literature review and future research directions","type":"article-journal","volume":"92"},"uris":["http://www.mendeley.com/documents/?uuid=5b8c82d8-1641-4dc9-8bfd-79887c292c0d"]},{"id":"ITEM-4","itemData":{"DOI":"10.1016/j.jobe.2018.12.021","ISSN":"23527102","abstract":"This paper presents an up to date overview of the principal research topics and research trends within the Building Information Model (BIM) research domain. It also offers a detailed review of the integration of BIM and Building Energy Performance Simulation (BEPS). The different strategies to improve interoperability are reviewed together with the various applications of such an integration (BIM with BEPS) in the literature. Firstly, a scientometric analysis which allows identifying research patterns and emerging trends in a specific research domain is performed to categorise the large number of articles constituting BIM literature into several clusters, each representing a particular topic. The main research topic in each cluster, together with the chronological progress and evolution of each cluster are summarized through a literature review of the selected highly cited articles. Secondly, an analysis of the different aspects relevant to the integration of BIM with BEPS is performed to highlight the evolution of the interoperability between BIM and energy simulation tools. Subsequently, a review of the different applications of such integration (BIM with BEPS) is performed to identify potential knowledge gaps. This study highlights six main BIM research topics focusing on BIM adoption and benefits, BIM-aided management, progress monitoring and as-built modelling, interoperability, life cycle analysis and energy simulation. It also emphasises the lack of well-established strategies to ensure the interoperability between BIM and energy simulation tools. Furthermore, this study reports on the poor integration of BIM and BEPS for building system and control modelling as well as its limited application during the operational phase.","author":[{"dropping-particle":"","family":"Andriamamonjy","given":"Ando","non-dropping-particle":"","parse-names":false,"suffix":""},{"dropping-particle":"","family":"Saelens","given":"Dirk","non-dropping-particle":"","parse-names":false,"suffix":""},{"dropping-particle":"","family":"Klein","given":"Ralf","non-dropping-particle":"","parse-names":false,"suffix":""}],"container-title":"Journal of Building Engineering","id":"ITEM-4","issue":"December 2018","issued":{"date-parts":[["2019"]]},"page":"513-527","publisher":"Elsevier Ltd","title":"A combined scientometric and conventional literature review to grasp the entire BIM knowledge and its integration with energy simulation","type":"article-journal","volume":"22"},"uris":["http://www.mendeley.com/documents/?uuid=625d26b7-ab34-4526-9ebd-4cc0ed37c28d"]},{"id":"ITEM-5","itemData":{"DOI":"10.1016/j.autcon.2020.103086","ISSN":"09265805","abstract":"Building information modelling (BIM) applications are being increasingly introduced throughout the construction industry and within academia, a large amount of BIM applications has been recommended within literature. However, coverage of the theory of BIM diffusion (which combines contextual and technical issues of the applications) remains scant and underdeveloped. Compatibility is one of the key contextual factors of Diffusion of Innovation theory that involves predicting BIM adopters' behaviours and identifying what components require extra effort for successful BIM implementation. However, this important theoretical concept has not been developed in pertinent BIM literature nor used correctly to extend existing knowledge because compatibility variables are not understood in a construction context. This seriously impedes the correct usage of BIM in construction. This study systematically and critically reviews BIM compatibility (BIM-COM) literature to distinguish compatibility issues at the organisational level and the concept of interoperability at the technical level. A sample of 57 out of the 131 articles constituted secondary data and each paper represented the unit of analysis. Bibliographic analysis techniques were used to identify co-authoring network and contents' concentration in the created bibliography. Content analysis and text mining approaches were employed using a thematic clustering analysis for grouping authors and themes within articles. The findings illustrate that the concept of compatibility is surprisingly poorly understood and often overlooked in the literature. The paper argues that interoperability issues prevail as the key practical barrier to BIM implementation. The paper identifies a large knowledge gap in terms of improving compatibility measures, which should be employed by innovators to assess their BIM applications before they offer it to construction companies. The findings presented will help to extend BIM applications and speed up the adoption rate among stakeholders with different needs and using different file formats.","author":[{"dropping-particle":"","family":"Shirowzhan","given":"Sara","non-dropping-particle":"","parse-names":false,"suffix":""},{"dropping-particle":"","family":"Sepasgozar","given":"Samad M.E.","non-dropping-particle":"","parse-names":false,"suffix":""},{"dropping-particle":"","family":"Edwards","given":"David J.","non-dropping-particle":"","parse-names":false,"suffix":""},{"dropping-particle":"","family":"Li","given":"Heng","non-dropping-particle":"","parse-names":false,"suffix":""},{"dropping-particle":"","family":"Wang","given":"Chen","non-dropping-particle":"","parse-names":false,"suffix":""}],"container-title":"Automation in Construction","id":"ITEM-5","issue":"July 2019","issued":{"date-parts":[["2020"]]},"page":"103086","publisher":"Elsevier","title":"BIM compatibility and its differentiation with interoperability challenges as an innovation factor","type":"article-journal","volume":"112"},"uris":["http://www.mendeley.com/documents/?uuid=6e11b3f2-f048-4818-944f-cbfa4abf70f8"]},{"id":"ITEM-6","itemData":{"DOI":"10.1108/ECAM-09-2019-0511","ISSN":"09699988","abstract":"Purpose: The purpose of this paper is to summarize the current applications of BIM, the integration of related technologies and the tendencies and challenges systematically. Design/methodology/approach: Using quantitative and qualitative bibliometric statistical methods, the current mode of interaction between BIM and other related technologies is summarized. Findings: This paper identified 24 different BIM applications in the life cycle. From two perspectives, the implementation status of BIM applications and integrated technologies are respectively studied. The future industry development framework is drawn comprehensively. We summarized the challenges of BIM applications from the perspectives of management, technology and promotion, and confirmed that most of the challenges come from the two driving factors of promotion and management. Research limitations/implications: The technical challenges reviewed in this paper are from the collected literature we have extracted, which is only a part of the practical challenges and not comprehensive enough. Practical implications: We summarized the current mode of interactive use of BIM and sorted out the challenges faced by BIM applications to provide reference for the risks and challenges faced by the future industry. Originality/value: There is little literature to integrate BIM applications and to establish BIM related challenges and risk frameworks. In this paper, we provide a review of the current implementation level of BIM and the risks and challenges of stakeholders through three aspects of management, technology and promotion.","author":[{"dropping-particle":"","family":"Meng","given":"Qingfeng","non-dropping-particle":"","parse-names":false,"suffix":""},{"dropping-particle":"","family":"Zhang","given":"Yifan","non-dropping-particle":"","parse-names":false,"suffix":""},{"dropping-particle":"","family":"Li","given":"Zhen","non-dropping-particle":"","parse-names":false,"suffix":""},{"dropping-particle":"","family":"Shi","given":"Weixiang","non-dropping-particle":"","parse-names":false,"suffix":""},{"dropping-particle":"","family":"Wang","given":"Jun","non-dropping-particle":"","parse-names":false,"suffix":""},{"dropping-particle":"","family":"Sun","given":"Yanhui","non-dropping-particle":"","parse-names":false,"suffix":""},{"dropping-particle":"","family":"Xu","given":"Li","non-dropping-particle":"","parse-names":false,"suffix":""},{"dropping-particle":"","family":"Wang","given":"Xiangyu","non-dropping-particle":"","parse-names":false,"suffix":""}],"container-title":"Engineering, Construction and Architectural Management","id":"ITEM-6","issue":"8","issued":{"date-parts":[["2020"]]},"page":"1647-1677","title":"A review of integrated applications of BIM and related technologies in whole building life cycle","type":"article-journal","volume":"27"},"uris":["http://www.mendeley.com/documents/?uuid=38348ea8-39e2-4869-8406-d9ed537b4a25"]},{"id":"ITEM-7","itemData":{"DOI":"10.3390/app10134444","ISSN":"20763417","abstract":"Building Information Modelling (BIM) is creating new opportunities for the Architecture, Engineering and Construction industry. One of them is the integration of the Building Sustainability Assessment (BSA) during the design process. Currently, an approach for using BIM to foster and optimise the application of BSA methods has not been clearly established yet, creating a knowledge gap on the application of BIM for sustainability assessment purposes. Thus, this paper analyses the current role of BIM to evaluate three BSA methods-LEED, BREEAM and SBTool. The current BIM applicability is assessed by performing a systematic review, where the criteria being assessed and the applied BIM software are identified. A comparison is made to determine which BSA method can currently take more advantage from BIM and to identify the number of assessed criteria from each one. Furthermore, the attractiveness of a BIM-based assessment for SBTool is analysed, facing the actual BIM scenario for LEED and BREEAM. Despite the restrictions, BIM use is increasing for sustainability purposes. Most of the analysed studies and identified software are still focused on the use of LEED for assessing sustainability during the design phase. However, BIM software capabilities can also support the assessment of the other BSA methods so that process replicability can happen. Among the most addressed criteria, the energy and material-related categories are the most eminent. Autodesk Revit is the most-used software. A BIM-based assessment for SBTool will have enough attractiveness. It can assess, at least, the same percentage of criteria as the other schemes, creating new opportunities to enhance building sustainability.","author":[{"dropping-particle":"","family":"Carvalho","given":"José Pedro","non-dropping-particle":"","parse-names":false,"suffix":""},{"dropping-particle":"","family":"Bragança","given":"Luís","non-dropping-particle":"","parse-names":false,"suffix":""},{"dropping-particle":"","family":"Mateus","given":"Ricardo","non-dropping-particle":"","parse-names":false,"suffix":""}],"container-title":"Applied Sciences (Switzerland)","id":"ITEM-7","issue":"13","issued":{"date-parts":[["2020"]]},"title":"A systematic review of the role of BIM in building sustainability assessment methods","type":"article-journal","volume":"10"},"uris":["http://www.mendeley.com/documents/?uuid=90cf6ce1-4d57-4870-b3da-8068d1527f9f"]},{"id":"ITEM-8","itemData":{"DOI":"10.1016/j.rser.2020.110372","ISSN":"18790690","abstract":"Energy consumption of buildings is at the forefront of the total energy consumption list, and its environmental impact is increasing, thus making construction industry as a key player in energy. A systematic and comprehensive life cycle perspective assessment of building energy is crucial for maintaining project sustainability. Building energy analysis from life cycle perspective has been increasingly favoured by scholars. However, the links and contents of many literatures have not been summarized and lacking systematic literature research. This review-based research used a holistic analysis approach as the framework. Bibliometrics method in the first stage was used to select 255 papers published during 2009–2019 related to life cycle energy of buildings (LCE-B). Scientometric analysis in the second stage was adopted for identifying the journal sources, scholars, regions and articles that have been fruitful and influential in LCE-B research, and keywords analysis was proposed to preliminarily explore the research topics in the domain (e.g. analysis of optimisation). Results showed that BIM and multi-objective optimisation have become research hotspots recently. An in-depth qualitative discussion in the last stage was conducted to achieve three main objectives: (1) summarise mainstream research topics (e.g. calculation and parameter determination of embodied energy); (2) discuss existing research gaps (e.g. the spatial heterogeneity of embodied energy); and (3) identify future research directions. This study provides a comprehensive knowledge framework combined with philosophical theories that links current research fields with future research trends, providing researchers with multi-disciplinary guidance to gain insight into the latest research on LCE-B.","author":[{"dropping-particle":"","family":"Li","given":"Clyde Zhengdao","non-dropping-particle":"","parse-names":false,"suffix":""},{"dropping-particle":"","family":"Lai","given":"Xulu","non-dropping-particle":"","parse-names":false,"suffix":""},{"dropping-particle":"","family":"Xiao","given":"Bing","non-dropping-particle":"","parse-names":false,"suffix":""},{"dropping-particle":"","family":"Tam","given":"Vivian W.Y.","non-dropping-particle":"","parse-names":false,"suffix":""},{"dropping-particle":"","family":"Guo","given":"Shan","non-dropping-particle":"","parse-names":false,"suffix":""},{"dropping-particle":"","family":"Zhao","given":"Yiyu","non-dropping-particle":"","parse-names":false,"suffix":""}],"container-title":"Renewable and Sustainable Energy Reviews","id":"ITEM-8","issue":"September","issued":{"date-parts":[["2020"]]},"page":"110372","publisher":"Elsevier Ltd","title":"A holistic review on life cycle energy of buildings: An analysis from 2009 to 2019","type":"article-journal","volume":"134"},"uris":["http://www.mendeley.com/documents/?uuid=0f12eb9d-5f41-4751-9705-d2de565fc755"]},{"id":"ITEM-9","itemData":{"DOI":"10.1016/j.jclepro.2020.122264","ISSN":"09596526","abstract":"The construction industry globally is one of the most environmentally damaging of sectors. Additionally, the resources consumed and the operational energy requirements of buildings are ‘locked-in’, potentially for decades. The Intergovernmental Panel on Climate Change has recognised construction as a sector in which significant improvements can, and indeed must, be made. But the industry is often argued to be unique, in its multiplicity of stakeholders, transient organisational structures, avoidance of risk and impact on society. The current Virtual Special Issue (VSI) sought to bring together a collection of papers on progress and potential for improvement in the construction sector, in terms of both sustainability and resilience to the changing climate. A total of 34 papers form the VSI. Insights from social science include the need for more holistic perspectives at multiple levels, from buildings to urban plans, and the centrality of human relationships, through leadership, collaboration and along supply chains. Insights from a technology perspective include BIM applications for green and off-site construction, enhanced estimation of construction waste, and developments in materials. Insights on low-carbon construction include evidence that reducing both costs and emissions in the construction sector is viable. This editorial reviews the VSI papers and makes a number of recommendations including the need to recognize that values and understanding change over time and that leadership and human decision-making are essential factors for transformation. Alongside the progress described on sustainability in multiple areas, the editorial calls for an invigorated research focus on how construction can adapt the built environment to the changing future that is before us all.","author":[{"dropping-particle":"","family":"Murtagh","given":"Niamh","non-dropping-particle":"","parse-names":false,"suffix":""},{"dropping-particle":"","family":"Scott","given":"Lloyd","non-dropping-particle":"","parse-names":false,"suffix":""},{"dropping-particle":"","family":"Fan","given":"Jingli","non-dropping-particle":"","parse-names":false,"suffix":""}],"container-title":"Journal of Cleaner Production","id":"ITEM-9","issued":{"date-parts":[["2020"]]},"page":"122264","publisher":"Elsevier Ltd","title":"Sustainable and resilient construction: Current status and future challenges","type":"article-journal","volume":"268"},"uris":["http://www.mendeley.com/documents/?uuid=4f73953c-7c32-452b-ad97-b189aec83d45"]},{"id":"ITEM-10","itemData":{"DOI":"10.1016/j.enbuild.2020.110340","ISSN":"03787788","abstract":"Annually, 48% of the global energy is used by buildings in their construction, operation, and maintenance, causing significant damage to the environment due to the resulting greenhouse gas emissions. During their life cycles, buildings use energy in the form of embodied energy (EE) and operating energy (OE). In a conventional building, EE accounts for 10–20% of a building's life cycle energy (LCE), while OE accounts for 80–90%. As a result, the building sector has taken several measures to reduce OE in buildings. These OE reducing measures fail to account for the subsequent increase in EE and might cause an increase in the building's overall LCE. A systematic review of the literature shows limited research that comprehensively evaluates the impact of design measures aimed at OE reduction on EE for different construction assemblies. In this study, we quantify and compare trade-offs on EE demand, caused by OE reduction measures for eight different building wall assemblies across four climatic zones within the United States. The EE and OE demands of the ASHRAE 90.1–2016 benchmark model and its variations were computed using Tally™ and Autodesk® Green Building Studio® (GBS), respectively. The results helped us determine the EE factor (EE spent per unit of OE savings) for different OE reduction measures. Although the calculated EE factors vary across different climatic zones and construction assemblies, these factors show significant EE costs for different OE reduction measures. This knowledge could help inform the design of evolutionary and deep/machine learning-based algorithms to assess and optimize building energy use.","author":[{"dropping-particle":"","family":"Venkatraj","given":"Varusha","non-dropping-particle":"","parse-names":false,"suffix":""},{"dropping-particle":"","family":"Dixit","given":"Manish Kumar","non-dropping-particle":"","parse-names":false,"suffix":""},{"dropping-particle":"","family":"Yan","given":"Wei","non-dropping-particle":"","parse-names":false,"suffix":""},{"dropping-particle":"","family":"Lavy","given":"Sarel","non-dropping-particle":"","parse-names":false,"suffix":""}],"container-title":"Energy and Buildings","id":"ITEM-10","issued":{"date-parts":[["2020"]]},"page":"110340","publisher":"Elsevier B.V.","title":"Evaluating the impact of operating energy reduction measures on embodied energy","type":"article-journal","volume":"226"},"uris":["http://www.mendeley.com/documents/?uuid=de7f431d-1060-40ff-9f2a-6bb9022b81c3"]},{"id":"ITEM-11","itemData":{"DOI":"10.1016/j.jclepro.2019.03.114","ISSN":"09596526","abstract":"The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Production","id":"ITEM-11","issued":{"date-parts":[["2019"]]},"page":"397-412","publisher":"Elsevier Ltd","title":"A systematic literature review of interoperability in the green Building Information Modeling lifecycle","type":"article-journal","volume":"223"},"uris":["http://www.mendeley.com/documents/?uuid=1de5c4a7-af3a-40c0-8b77-a35812861d29"]},{"id":"ITEM-12","itemData":{"DOI":"10.1016/j.jclepro.2019.119213","ISSN":"09596526","abstract":"The need for sustainable built environment is pressing; an urgency that spans environmental, economic and social values of sustainability. Since late 1980s, the Lean philosophy has been adopted in the construction sector, with a focus on efficiency, predominantly as a function of economic competence. More recently, however, the Lean principles and practices have been revisited and increasingly used to create and preserve social and environmental values as well. The result was a growing, but dispersed, body of knowledge on sustainability and Lean construction, and hence, equivocal about how Lean contributes to sustainability. By means of a Systematic Literature Review (SLR) based on 118 journal articles from 1998 to 2017, this article aims to provide a comprehensive understanding of “how Lean helps achieve and maintain sustainability in construction sector”. The findings are structured into a holistic framework, which underlines a multidimensional approach toward sustainability, i.e., focus on stakeholders, across various construction phases, while simultaneously being heedful of concerns regarding people, planet, and profit. It became clear that the current body of knowledge is mainly skewed toward economic values, which calls for more research in the social and environmental aspects of construction. This study assembles a palette of existing best practices, based on which scholars’ and practitioners’ can balance their efforts across three dimensions of sustainability. Moreover, it identifies several under-researched areas of Lean sustainable construction that have the potential to be expanded in by future researchers.","author":[{"dropping-particle":"","family":"Solaimani","given":"Sam","non-dropping-particle":"","parse-names":false,"suffix":""},{"dropping-particle":"","family":"Sedighi","given":"Mohamad","non-dropping-particle":"","parse-names":false,"suffix":""}],"container-title":"Journal of Cleaner Production","id":"ITEM-12","issued":{"date-parts":[["2020"]]},"page":"119213","publisher":"Elsevier Ltd","title":"Toward a holistic view on lean sustainable construction: A literature review","type":"article-journal","volume":"248"},"uris":["http://www.mendeley.com/documents/?uuid=565601f8-f21b-4647-855d-73272f3a8910"]}],"mendeley":{"formattedCitation":"[16–18,21,29,30,33,51,53–56]","plainTextFormattedCitation":"[16–18,21,29,30,33,51,53–56]","previouslyFormattedCitation":"[16–18,21,29,30,33,48,50–53]"},"properties":{"noteIndex":0},"schema":"https://github.com/citation-style-language/schema/raw/master/csl-citation.json"}</w:instrText>
      </w:r>
      <w:r w:rsidR="008E76F5" w:rsidRPr="00C10A63">
        <w:rPr>
          <w:rFonts w:ascii="Palatino Linotype" w:eastAsia="Palatino Linotype" w:hAnsi="Palatino Linotype" w:cs="Palatino Linotype"/>
          <w:sz w:val="20"/>
          <w:szCs w:val="20"/>
        </w:rPr>
        <w:fldChar w:fldCharType="separate"/>
      </w:r>
      <w:r w:rsidR="00C86927" w:rsidRPr="00C86927">
        <w:rPr>
          <w:rFonts w:ascii="Palatino Linotype" w:eastAsia="Palatino Linotype" w:hAnsi="Palatino Linotype" w:cs="Palatino Linotype"/>
          <w:noProof/>
          <w:sz w:val="20"/>
          <w:szCs w:val="20"/>
        </w:rPr>
        <w:t>[16–18,21,29,30,33,51,53–56]</w:t>
      </w:r>
      <w:r w:rsidR="008E76F5" w:rsidRPr="00C10A63">
        <w:rPr>
          <w:rFonts w:ascii="Palatino Linotype" w:eastAsia="Palatino Linotype" w:hAnsi="Palatino Linotype" w:cs="Palatino Linotype"/>
          <w:sz w:val="20"/>
          <w:szCs w:val="20"/>
        </w:rPr>
        <w:fldChar w:fldCharType="end"/>
      </w:r>
      <w:r w:rsidR="005F2D12" w:rsidRPr="00C10A63">
        <w:rPr>
          <w:rFonts w:ascii="Palatino Linotype" w:eastAsia="Palatino Linotype" w:hAnsi="Palatino Linotype" w:cs="Palatino Linotype"/>
          <w:sz w:val="20"/>
          <w:szCs w:val="20"/>
        </w:rPr>
        <w:t xml:space="preserve"> showed that the main gap</w:t>
      </w:r>
      <w:r w:rsidR="000479C0" w:rsidRPr="00C10A63">
        <w:rPr>
          <w:rFonts w:ascii="Palatino Linotype" w:eastAsia="Palatino Linotype" w:hAnsi="Palatino Linotype" w:cs="Palatino Linotype"/>
          <w:sz w:val="20"/>
          <w:szCs w:val="20"/>
        </w:rPr>
        <w:t xml:space="preserve"> in this area</w:t>
      </w:r>
      <w:r w:rsidR="005F2D12" w:rsidRPr="00C10A63">
        <w:rPr>
          <w:rFonts w:ascii="Palatino Linotype" w:eastAsia="Palatino Linotype" w:hAnsi="Palatino Linotype" w:cs="Palatino Linotype"/>
          <w:sz w:val="20"/>
          <w:szCs w:val="20"/>
        </w:rPr>
        <w:t xml:space="preserve"> is </w:t>
      </w:r>
      <w:r w:rsidR="000479C0" w:rsidRPr="00C10A63">
        <w:rPr>
          <w:rFonts w:ascii="Palatino Linotype" w:eastAsia="Palatino Linotype" w:hAnsi="Palatino Linotype" w:cs="Palatino Linotype"/>
          <w:sz w:val="20"/>
          <w:szCs w:val="20"/>
        </w:rPr>
        <w:t xml:space="preserve">the </w:t>
      </w:r>
      <w:r w:rsidR="005F2D12" w:rsidRPr="00C10A63">
        <w:rPr>
          <w:rFonts w:ascii="Palatino Linotype" w:eastAsia="Palatino Linotype" w:hAnsi="Palatino Linotype" w:cs="Palatino Linotype"/>
          <w:sz w:val="20"/>
          <w:szCs w:val="20"/>
        </w:rPr>
        <w:t>integration of BIM and energy analysis tools, including faulty data exchange and interoperability. Therefore, t</w:t>
      </w:r>
      <w:r w:rsidR="0020791C" w:rsidRPr="00C10A63">
        <w:rPr>
          <w:rFonts w:ascii="Palatino Linotype" w:eastAsia="Palatino Linotype" w:hAnsi="Palatino Linotype" w:cs="Palatino Linotype"/>
          <w:sz w:val="20"/>
          <w:szCs w:val="20"/>
        </w:rPr>
        <w:t>h</w:t>
      </w:r>
      <w:r w:rsidRPr="00C10A63">
        <w:rPr>
          <w:rFonts w:ascii="Palatino Linotype" w:eastAsia="Palatino Linotype" w:hAnsi="Palatino Linotype" w:cs="Palatino Linotype"/>
          <w:sz w:val="20"/>
          <w:szCs w:val="20"/>
        </w:rPr>
        <w:t xml:space="preserve">is mapping study aims to determine how BIM methods and technologies </w:t>
      </w:r>
      <w:r w:rsidR="003D5607" w:rsidRPr="00C10A63">
        <w:rPr>
          <w:rFonts w:ascii="Palatino Linotype" w:eastAsia="Palatino Linotype" w:hAnsi="Palatino Linotype" w:cs="Palatino Linotype"/>
          <w:sz w:val="20"/>
          <w:szCs w:val="20"/>
        </w:rPr>
        <w:t>improve</w:t>
      </w:r>
      <w:r w:rsidR="0020791C" w:rsidRPr="00C10A63">
        <w:rPr>
          <w:rFonts w:ascii="Palatino Linotype" w:eastAsia="Palatino Linotype" w:hAnsi="Palatino Linotype" w:cs="Palatino Linotype"/>
          <w:sz w:val="20"/>
          <w:szCs w:val="20"/>
        </w:rPr>
        <w:t xml:space="preserve"> energy</w:t>
      </w:r>
      <w:r w:rsidR="00150DAE" w:rsidRPr="00C10A63">
        <w:rPr>
          <w:rFonts w:ascii="Palatino Linotype" w:eastAsia="Palatino Linotype" w:hAnsi="Palatino Linotype" w:cs="Palatino Linotype"/>
          <w:sz w:val="20"/>
          <w:szCs w:val="20"/>
        </w:rPr>
        <w:t>-</w:t>
      </w:r>
      <w:r w:rsidR="0020791C" w:rsidRPr="00C10A63">
        <w:rPr>
          <w:rFonts w:ascii="Palatino Linotype" w:eastAsia="Palatino Linotype" w:hAnsi="Palatino Linotype" w:cs="Palatino Linotype"/>
          <w:sz w:val="20"/>
          <w:szCs w:val="20"/>
        </w:rPr>
        <w:t>related analyses</w:t>
      </w:r>
      <w:r w:rsidR="00B373B9" w:rsidRPr="00C10A63">
        <w:rPr>
          <w:rFonts w:ascii="Palatino Linotype" w:eastAsia="Palatino Linotype" w:hAnsi="Palatino Linotype" w:cs="Palatino Linotype"/>
          <w:sz w:val="20"/>
          <w:szCs w:val="20"/>
        </w:rPr>
        <w:t xml:space="preserve"> performed during the whole life cycle</w:t>
      </w:r>
      <w:r w:rsidR="000479C0" w:rsidRPr="00C10A63">
        <w:rPr>
          <w:rFonts w:ascii="Palatino Linotype" w:eastAsia="Palatino Linotype" w:hAnsi="Palatino Linotype" w:cs="Palatino Linotype"/>
          <w:sz w:val="20"/>
          <w:szCs w:val="20"/>
        </w:rPr>
        <w:t xml:space="preserve"> of a building</w:t>
      </w:r>
      <w:r w:rsidR="0020791C" w:rsidRPr="00C10A63">
        <w:rPr>
          <w:rFonts w:ascii="Palatino Linotype" w:eastAsia="Palatino Linotype" w:hAnsi="Palatino Linotype" w:cs="Palatino Linotype"/>
          <w:sz w:val="20"/>
          <w:szCs w:val="20"/>
        </w:rPr>
        <w:t xml:space="preserve">. </w:t>
      </w:r>
      <w:r w:rsidR="00162376" w:rsidRPr="00C10A63">
        <w:rPr>
          <w:rFonts w:ascii="Palatino Linotype" w:eastAsia="Palatino Linotype" w:hAnsi="Palatino Linotype" w:cs="Palatino Linotype"/>
          <w:sz w:val="20"/>
          <w:szCs w:val="20"/>
        </w:rPr>
        <w:t>T</w:t>
      </w:r>
      <w:r w:rsidR="0020791C" w:rsidRPr="00C10A63">
        <w:rPr>
          <w:rFonts w:ascii="Palatino Linotype" w:eastAsia="Palatino Linotype" w:hAnsi="Palatino Linotype" w:cs="Palatino Linotype"/>
          <w:sz w:val="20"/>
          <w:szCs w:val="20"/>
        </w:rPr>
        <w:t>he main research question (RQ)</w:t>
      </w:r>
      <w:r w:rsidR="00162376" w:rsidRPr="00C10A63">
        <w:rPr>
          <w:rFonts w:ascii="Palatino Linotype" w:eastAsia="Palatino Linotype" w:hAnsi="Palatino Linotype" w:cs="Palatino Linotype"/>
          <w:sz w:val="20"/>
          <w:szCs w:val="20"/>
        </w:rPr>
        <w:t xml:space="preserve"> is </w:t>
      </w:r>
      <w:r w:rsidR="000479C0" w:rsidRPr="00C10A63">
        <w:rPr>
          <w:rFonts w:ascii="Palatino Linotype" w:eastAsia="Palatino Linotype" w:hAnsi="Palatino Linotype" w:cs="Palatino Linotype"/>
          <w:sz w:val="20"/>
          <w:szCs w:val="20"/>
        </w:rPr>
        <w:t>as follows</w:t>
      </w:r>
      <w:r w:rsidR="0020791C" w:rsidRPr="00C10A63">
        <w:rPr>
          <w:rFonts w:ascii="Palatino Linotype" w:eastAsia="Palatino Linotype" w:hAnsi="Palatino Linotype" w:cs="Palatino Linotype"/>
          <w:sz w:val="20"/>
          <w:szCs w:val="20"/>
        </w:rPr>
        <w:t>:</w:t>
      </w:r>
    </w:p>
    <w:p w14:paraId="14B8CB8A" w14:textId="4D6125FC" w:rsidR="00030BC0" w:rsidRPr="00C10A63" w:rsidRDefault="00EB6AC8">
      <w:pPr>
        <w:pBdr>
          <w:top w:val="nil"/>
          <w:left w:val="nil"/>
          <w:bottom w:val="nil"/>
          <w:right w:val="nil"/>
          <w:between w:val="nil"/>
        </w:pBdr>
        <w:spacing w:line="240" w:lineRule="auto"/>
        <w:ind w:firstLine="425"/>
        <w:jc w:val="center"/>
        <w:rPr>
          <w:rFonts w:ascii="Palatino Linotype" w:eastAsia="Palatino Linotype" w:hAnsi="Palatino Linotype" w:cs="Palatino Linotype"/>
          <w:i/>
          <w:sz w:val="20"/>
          <w:szCs w:val="20"/>
        </w:rPr>
      </w:pPr>
      <w:ins w:id="149" w:author="Tatjana Vilutienė" w:date="2021-09-20T16:23:00Z">
        <w:r w:rsidRPr="00F85189">
          <w:rPr>
            <w:rFonts w:ascii="Palatino Linotype" w:eastAsia="Palatino Linotype" w:hAnsi="Palatino Linotype" w:cs="Palatino Linotype"/>
            <w:i/>
            <w:color w:val="auto"/>
            <w:sz w:val="20"/>
            <w:szCs w:val="20"/>
          </w:rPr>
          <w:t xml:space="preserve">How BIM </w:t>
        </w:r>
        <w:r w:rsidRPr="00C10A63">
          <w:rPr>
            <w:rFonts w:ascii="Palatino Linotype" w:eastAsia="Palatino Linotype" w:hAnsi="Palatino Linotype" w:cs="Palatino Linotype"/>
            <w:i/>
            <w:color w:val="auto"/>
            <w:sz w:val="20"/>
            <w:szCs w:val="20"/>
          </w:rPr>
          <w:t xml:space="preserve">methodologies and technologies </w:t>
        </w:r>
        <w:r w:rsidR="009F6867">
          <w:rPr>
            <w:rFonts w:ascii="Palatino Linotype" w:eastAsia="Palatino Linotype" w:hAnsi="Palatino Linotype" w:cs="Palatino Linotype"/>
            <w:i/>
            <w:color w:val="auto"/>
            <w:sz w:val="20"/>
            <w:szCs w:val="20"/>
          </w:rPr>
          <w:t>contribute</w:t>
        </w:r>
        <w:r w:rsidRPr="00F85189">
          <w:rPr>
            <w:rFonts w:ascii="Palatino Linotype" w:eastAsia="Palatino Linotype" w:hAnsi="Palatino Linotype" w:cs="Palatino Linotype"/>
            <w:i/>
            <w:color w:val="auto"/>
            <w:sz w:val="20"/>
            <w:szCs w:val="20"/>
          </w:rPr>
          <w:t xml:space="preserve"> to a building’s energy efficiency throughout its whole life cycle</w:t>
        </w:r>
      </w:ins>
      <w:r w:rsidR="0020791C" w:rsidRPr="00C10A63">
        <w:rPr>
          <w:rFonts w:ascii="Palatino Linotype" w:eastAsia="Palatino Linotype" w:hAnsi="Palatino Linotype" w:cs="Palatino Linotype"/>
          <w:i/>
          <w:sz w:val="20"/>
          <w:szCs w:val="20"/>
        </w:rPr>
        <w:t>?</w:t>
      </w:r>
    </w:p>
    <w:p w14:paraId="10652781" w14:textId="77777777" w:rsidR="00030BC0" w:rsidRPr="00C10A63" w:rsidRDefault="0020791C">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 xml:space="preserve">According to the main RQ, the following sub-questions </w:t>
      </w:r>
      <w:proofErr w:type="gramStart"/>
      <w:r w:rsidRPr="00C10A63">
        <w:rPr>
          <w:rFonts w:ascii="Palatino Linotype" w:eastAsia="Palatino Linotype" w:hAnsi="Palatino Linotype" w:cs="Palatino Linotype"/>
          <w:sz w:val="20"/>
          <w:szCs w:val="20"/>
        </w:rPr>
        <w:t>are defined</w:t>
      </w:r>
      <w:proofErr w:type="gramEnd"/>
      <w:r w:rsidRPr="00C10A63">
        <w:rPr>
          <w:rFonts w:ascii="Palatino Linotype" w:eastAsia="Palatino Linotype" w:hAnsi="Palatino Linotype" w:cs="Palatino Linotype"/>
          <w:sz w:val="20"/>
          <w:szCs w:val="20"/>
        </w:rPr>
        <w:t>:</w:t>
      </w:r>
    </w:p>
    <w:p w14:paraId="13A94673" w14:textId="2DE0492C" w:rsidR="00030BC0" w:rsidRPr="00C10A63" w:rsidRDefault="0020791C" w:rsidP="002D5F6A">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 xml:space="preserve">RQ-1: When </w:t>
      </w:r>
      <w:proofErr w:type="gramStart"/>
      <w:r w:rsidR="000479C0" w:rsidRPr="00C10A63">
        <w:rPr>
          <w:rFonts w:ascii="Palatino Linotype" w:eastAsia="Palatino Linotype" w:hAnsi="Palatino Linotype" w:cs="Palatino Linotype"/>
          <w:sz w:val="20"/>
          <w:szCs w:val="20"/>
        </w:rPr>
        <w:t xml:space="preserve">have </w:t>
      </w:r>
      <w:r w:rsidRPr="00C10A63">
        <w:rPr>
          <w:rFonts w:ascii="Palatino Linotype" w:eastAsia="Palatino Linotype" w:hAnsi="Palatino Linotype" w:cs="Palatino Linotype"/>
          <w:sz w:val="20"/>
          <w:szCs w:val="20"/>
        </w:rPr>
        <w:t xml:space="preserve">BIM and energy efficiency </w:t>
      </w:r>
      <w:r w:rsidR="000479C0" w:rsidRPr="00C10A63">
        <w:rPr>
          <w:rFonts w:ascii="Palatino Linotype" w:eastAsia="Palatino Linotype" w:hAnsi="Palatino Linotype" w:cs="Palatino Linotype"/>
          <w:sz w:val="20"/>
          <w:szCs w:val="20"/>
        </w:rPr>
        <w:t xml:space="preserve">studies been </w:t>
      </w:r>
      <w:r w:rsidRPr="00C10A63">
        <w:rPr>
          <w:rFonts w:ascii="Palatino Linotype" w:eastAsia="Palatino Linotype" w:hAnsi="Palatino Linotype" w:cs="Palatino Linotype"/>
          <w:sz w:val="20"/>
          <w:szCs w:val="20"/>
        </w:rPr>
        <w:t>published</w:t>
      </w:r>
      <w:proofErr w:type="gramEnd"/>
      <w:r w:rsidRPr="00C10A63">
        <w:rPr>
          <w:rFonts w:ascii="Palatino Linotype" w:eastAsia="Palatino Linotype" w:hAnsi="Palatino Linotype" w:cs="Palatino Linotype"/>
          <w:sz w:val="20"/>
          <w:szCs w:val="20"/>
        </w:rPr>
        <w:t>?</w:t>
      </w:r>
    </w:p>
    <w:p w14:paraId="6000614C" w14:textId="77777777" w:rsidR="00030BC0" w:rsidRPr="00C10A63" w:rsidRDefault="0020791C" w:rsidP="002D5F6A">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 xml:space="preserve">RQ-2: Which BIM and energy efficiency topics are covered? </w:t>
      </w:r>
    </w:p>
    <w:p w14:paraId="09A1914E" w14:textId="77777777" w:rsidR="00030BC0" w:rsidRPr="00C10A63" w:rsidRDefault="0020791C" w:rsidP="002D5F6A">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 xml:space="preserve">RQ-3: Which BIM tools </w:t>
      </w:r>
      <w:proofErr w:type="gramStart"/>
      <w:r w:rsidR="00150DAE" w:rsidRPr="00C10A63">
        <w:rPr>
          <w:rFonts w:ascii="Palatino Linotype" w:eastAsia="Palatino Linotype" w:hAnsi="Palatino Linotype" w:cs="Palatino Linotype"/>
          <w:sz w:val="20"/>
          <w:szCs w:val="20"/>
        </w:rPr>
        <w:t xml:space="preserve">are </w:t>
      </w:r>
      <w:r w:rsidRPr="00C10A63">
        <w:rPr>
          <w:rFonts w:ascii="Palatino Linotype" w:eastAsia="Palatino Linotype" w:hAnsi="Palatino Linotype" w:cs="Palatino Linotype"/>
          <w:sz w:val="20"/>
          <w:szCs w:val="20"/>
        </w:rPr>
        <w:t>used</w:t>
      </w:r>
      <w:proofErr w:type="gramEnd"/>
      <w:r w:rsidRPr="00C10A63">
        <w:rPr>
          <w:rFonts w:ascii="Palatino Linotype" w:eastAsia="Palatino Linotype" w:hAnsi="Palatino Linotype" w:cs="Palatino Linotype"/>
          <w:sz w:val="20"/>
          <w:szCs w:val="20"/>
        </w:rPr>
        <w:t xml:space="preserve"> for energy analysis? </w:t>
      </w:r>
    </w:p>
    <w:p w14:paraId="16501802" w14:textId="1063E54B" w:rsidR="00030BC0" w:rsidRPr="00C10A63" w:rsidRDefault="0020791C" w:rsidP="002D5F6A">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 xml:space="preserve">RQ-4: </w:t>
      </w:r>
      <w:r w:rsidR="000479C0" w:rsidRPr="00C10A63">
        <w:rPr>
          <w:rFonts w:ascii="Palatino Linotype" w:eastAsia="Palatino Linotype" w:hAnsi="Palatino Linotype" w:cs="Palatino Linotype"/>
          <w:sz w:val="20"/>
          <w:szCs w:val="20"/>
        </w:rPr>
        <w:t xml:space="preserve">Which </w:t>
      </w:r>
      <w:r w:rsidRPr="00C10A63">
        <w:rPr>
          <w:rFonts w:ascii="Palatino Linotype" w:eastAsia="Palatino Linotype" w:hAnsi="Palatino Linotype" w:cs="Palatino Linotype"/>
          <w:sz w:val="20"/>
          <w:szCs w:val="20"/>
        </w:rPr>
        <w:t>stage of the building’s life cycle do the aut</w:t>
      </w:r>
      <w:r w:rsidR="00B373B9" w:rsidRPr="00C10A63">
        <w:rPr>
          <w:rFonts w:ascii="Palatino Linotype" w:eastAsia="Palatino Linotype" w:hAnsi="Palatino Linotype" w:cs="Palatino Linotype"/>
          <w:sz w:val="20"/>
          <w:szCs w:val="20"/>
        </w:rPr>
        <w:t>hors discuss in their research?</w:t>
      </w:r>
    </w:p>
    <w:p w14:paraId="19B5C0D2" w14:textId="63602C96" w:rsidR="00030BC0" w:rsidRPr="00C10A63" w:rsidRDefault="0020791C" w:rsidP="002D5F6A">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 xml:space="preserve">RQ-5: </w:t>
      </w:r>
      <w:r w:rsidR="000479C0" w:rsidRPr="00C10A63">
        <w:rPr>
          <w:rFonts w:ascii="Palatino Linotype" w:eastAsia="Palatino Linotype" w:hAnsi="Palatino Linotype" w:cs="Palatino Linotype"/>
          <w:sz w:val="20"/>
          <w:szCs w:val="20"/>
        </w:rPr>
        <w:t xml:space="preserve">Which </w:t>
      </w:r>
      <w:r w:rsidRPr="00C10A63">
        <w:rPr>
          <w:rFonts w:ascii="Palatino Linotype" w:eastAsia="Palatino Linotype" w:hAnsi="Palatino Linotype" w:cs="Palatino Linotype"/>
          <w:sz w:val="20"/>
          <w:szCs w:val="20"/>
        </w:rPr>
        <w:t>construction participants (</w:t>
      </w:r>
      <w:ins w:id="150" w:author="Tatjana Vilutienė" w:date="2021-09-20T12:29:00Z">
        <w:r w:rsidR="009D1B85" w:rsidRPr="009D1B85">
          <w:rPr>
            <w:rFonts w:ascii="Palatino Linotype" w:eastAsia="Palatino Linotype" w:hAnsi="Palatino Linotype" w:cs="Palatino Linotype"/>
            <w:sz w:val="20"/>
            <w:szCs w:val="20"/>
          </w:rPr>
          <w:t>stakeholders</w:t>
        </w:r>
      </w:ins>
      <w:del w:id="151" w:author="Tatjana Vilutienė" w:date="2021-09-20T12:29:00Z">
        <w:r w:rsidRPr="00C10A63" w:rsidDel="009D1B85">
          <w:rPr>
            <w:rFonts w:ascii="Palatino Linotype" w:eastAsia="Palatino Linotype" w:hAnsi="Palatino Linotype" w:cs="Palatino Linotype"/>
            <w:sz w:val="20"/>
            <w:szCs w:val="20"/>
          </w:rPr>
          <w:delText>roles</w:delText>
        </w:r>
      </w:del>
      <w:r w:rsidRPr="00C10A63">
        <w:rPr>
          <w:rFonts w:ascii="Palatino Linotype" w:eastAsia="Palatino Linotype" w:hAnsi="Palatino Linotype" w:cs="Palatino Linotype"/>
          <w:sz w:val="20"/>
          <w:szCs w:val="20"/>
        </w:rPr>
        <w:t xml:space="preserve">) are involved in BIM and related to energy saving? </w:t>
      </w:r>
    </w:p>
    <w:p w14:paraId="6CB305B0" w14:textId="77777777" w:rsidR="00030BC0" w:rsidRPr="00C10A63" w:rsidRDefault="0020791C" w:rsidP="002D5F6A">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 xml:space="preserve">RQ-6: What are the main challenges in </w:t>
      </w:r>
      <w:r w:rsidR="00150DAE" w:rsidRPr="00C10A63">
        <w:rPr>
          <w:rFonts w:ascii="Palatino Linotype" w:eastAsia="Palatino Linotype" w:hAnsi="Palatino Linotype" w:cs="Palatino Linotype"/>
          <w:sz w:val="20"/>
          <w:szCs w:val="20"/>
        </w:rPr>
        <w:t xml:space="preserve">the </w:t>
      </w:r>
      <w:r w:rsidRPr="00C10A63">
        <w:rPr>
          <w:rFonts w:ascii="Palatino Linotype" w:eastAsia="Palatino Linotype" w:hAnsi="Palatino Linotype" w:cs="Palatino Linotype"/>
          <w:sz w:val="20"/>
          <w:szCs w:val="20"/>
        </w:rPr>
        <w:t xml:space="preserve">application of BIM tools for energy analysis? </w:t>
      </w:r>
    </w:p>
    <w:p w14:paraId="2AEE2321" w14:textId="03059584" w:rsidR="00030BC0" w:rsidRPr="00C10A63" w:rsidRDefault="0020791C" w:rsidP="002D5F6A">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del w:id="152" w:author="Tatjana Vilutienė" w:date="2021-09-20T16:40:00Z">
        <w:r w:rsidRPr="00C10A63" w:rsidDel="00947BFA">
          <w:rPr>
            <w:rFonts w:ascii="Palatino Linotype" w:eastAsia="Palatino Linotype" w:hAnsi="Palatino Linotype" w:cs="Palatino Linotype"/>
            <w:sz w:val="20"/>
            <w:szCs w:val="20"/>
          </w:rPr>
          <w:delText>RQ-7: In which countries</w:delText>
        </w:r>
        <w:r w:rsidR="002D5F6A" w:rsidRPr="00C10A63" w:rsidDel="00947BFA">
          <w:rPr>
            <w:rFonts w:ascii="Palatino Linotype" w:eastAsia="Palatino Linotype" w:hAnsi="Palatino Linotype" w:cs="Palatino Linotype"/>
            <w:sz w:val="20"/>
            <w:szCs w:val="20"/>
          </w:rPr>
          <w:delText xml:space="preserve"> is</w:delText>
        </w:r>
        <w:r w:rsidRPr="00C10A63" w:rsidDel="00947BFA">
          <w:rPr>
            <w:rFonts w:ascii="Palatino Linotype" w:eastAsia="Palatino Linotype" w:hAnsi="Palatino Linotype" w:cs="Palatino Linotype"/>
            <w:sz w:val="20"/>
            <w:szCs w:val="20"/>
          </w:rPr>
          <w:delText xml:space="preserve"> </w:delText>
        </w:r>
      </w:del>
      <w:ins w:id="153" w:author="English Editor" w:date="2021-09-17T15:35:00Z">
        <w:del w:id="154" w:author="Tatjana Vilutienė" w:date="2021-09-20T16:40:00Z">
          <w:r w:rsidR="000479C0" w:rsidRPr="00C10A63" w:rsidDel="00947BFA">
            <w:rPr>
              <w:rFonts w:ascii="Palatino Linotype" w:eastAsia="Palatino Linotype" w:hAnsi="Palatino Linotype" w:cs="Palatino Linotype"/>
              <w:sz w:val="20"/>
              <w:szCs w:val="20"/>
            </w:rPr>
            <w:delText xml:space="preserve">are </w:delText>
          </w:r>
        </w:del>
      </w:ins>
      <w:del w:id="155" w:author="Tatjana Vilutienė" w:date="2021-09-20T16:40:00Z">
        <w:r w:rsidRPr="00C10A63" w:rsidDel="00947BFA">
          <w:rPr>
            <w:rFonts w:ascii="Palatino Linotype" w:eastAsia="Palatino Linotype" w:hAnsi="Palatino Linotype" w:cs="Palatino Linotype"/>
            <w:sz w:val="20"/>
            <w:szCs w:val="20"/>
          </w:rPr>
          <w:delText>BIM and energy efficiency research developing?</w:delText>
        </w:r>
      </w:del>
    </w:p>
    <w:p w14:paraId="0CC67BF0" w14:textId="29FBDD65" w:rsidR="00030BC0" w:rsidRPr="00C10A63" w:rsidRDefault="0020791C" w:rsidP="002D5F6A">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RQ-</w:t>
      </w:r>
      <w:del w:id="156" w:author="Tatjana Vilutienė" w:date="2021-09-20T16:40:00Z">
        <w:r w:rsidRPr="00C10A63" w:rsidDel="00947BFA">
          <w:rPr>
            <w:rFonts w:ascii="Palatino Linotype" w:eastAsia="Palatino Linotype" w:hAnsi="Palatino Linotype" w:cs="Palatino Linotype"/>
            <w:sz w:val="20"/>
            <w:szCs w:val="20"/>
          </w:rPr>
          <w:delText>8</w:delText>
        </w:r>
      </w:del>
      <w:ins w:id="157" w:author="Tatjana Vilutienė" w:date="2021-09-20T16:40:00Z">
        <w:r w:rsidR="00947BFA">
          <w:rPr>
            <w:rFonts w:ascii="Palatino Linotype" w:eastAsia="Palatino Linotype" w:hAnsi="Palatino Linotype" w:cs="Palatino Linotype"/>
            <w:sz w:val="20"/>
            <w:szCs w:val="20"/>
          </w:rPr>
          <w:t>7</w:t>
        </w:r>
      </w:ins>
      <w:r w:rsidRPr="00C10A63">
        <w:rPr>
          <w:rFonts w:ascii="Palatino Linotype" w:eastAsia="Palatino Linotype" w:hAnsi="Palatino Linotype" w:cs="Palatino Linotype"/>
          <w:sz w:val="20"/>
          <w:szCs w:val="20"/>
        </w:rPr>
        <w:t xml:space="preserve">: </w:t>
      </w:r>
      <w:r w:rsidR="00B373B9" w:rsidRPr="00C10A63">
        <w:rPr>
          <w:rFonts w:ascii="Palatino Linotype" w:eastAsia="Palatino Linotype" w:hAnsi="Palatino Linotype" w:cs="Palatino Linotype"/>
          <w:sz w:val="20"/>
          <w:szCs w:val="20"/>
        </w:rPr>
        <w:t xml:space="preserve">What </w:t>
      </w:r>
      <w:proofErr w:type="gramStart"/>
      <w:r w:rsidR="00B373B9" w:rsidRPr="00C10A63">
        <w:rPr>
          <w:rFonts w:ascii="Palatino Linotype" w:eastAsia="Palatino Linotype" w:hAnsi="Palatino Linotype" w:cs="Palatino Linotype"/>
          <w:sz w:val="20"/>
          <w:szCs w:val="20"/>
        </w:rPr>
        <w:t>are the</w:t>
      </w:r>
      <w:r w:rsidRPr="00C10A63">
        <w:rPr>
          <w:rFonts w:ascii="Palatino Linotype" w:eastAsia="Palatino Linotype" w:hAnsi="Palatino Linotype" w:cs="Palatino Linotype"/>
          <w:sz w:val="20"/>
          <w:szCs w:val="20"/>
        </w:rPr>
        <w:t xml:space="preserve"> future directions </w:t>
      </w:r>
      <w:r w:rsidR="00B373B9" w:rsidRPr="00C10A63">
        <w:rPr>
          <w:rFonts w:ascii="Palatino Linotype" w:eastAsia="Palatino Linotype" w:hAnsi="Palatino Linotype" w:cs="Palatino Linotype"/>
          <w:sz w:val="20"/>
          <w:szCs w:val="20"/>
        </w:rPr>
        <w:t>referred</w:t>
      </w:r>
      <w:proofErr w:type="gramEnd"/>
      <w:r w:rsidR="00B373B9" w:rsidRPr="00C10A63">
        <w:rPr>
          <w:rFonts w:ascii="Palatino Linotype" w:eastAsia="Palatino Linotype" w:hAnsi="Palatino Linotype" w:cs="Palatino Linotype"/>
          <w:sz w:val="20"/>
          <w:szCs w:val="20"/>
        </w:rPr>
        <w:t xml:space="preserve"> </w:t>
      </w:r>
      <w:r w:rsidR="00150DAE" w:rsidRPr="00C10A63">
        <w:rPr>
          <w:rFonts w:ascii="Palatino Linotype" w:eastAsia="Palatino Linotype" w:hAnsi="Palatino Linotype" w:cs="Palatino Linotype"/>
          <w:sz w:val="20"/>
          <w:szCs w:val="20"/>
        </w:rPr>
        <w:t xml:space="preserve">to </w:t>
      </w:r>
      <w:r w:rsidR="00B373B9" w:rsidRPr="00C10A63">
        <w:rPr>
          <w:rFonts w:ascii="Palatino Linotype" w:eastAsia="Palatino Linotype" w:hAnsi="Palatino Linotype" w:cs="Palatino Linotype"/>
          <w:sz w:val="20"/>
          <w:szCs w:val="20"/>
        </w:rPr>
        <w:t xml:space="preserve">in the </w:t>
      </w:r>
      <w:r w:rsidR="003D5607" w:rsidRPr="00C10A63">
        <w:rPr>
          <w:rFonts w:ascii="Palatino Linotype" w:eastAsia="Palatino Linotype" w:hAnsi="Palatino Linotype" w:cs="Palatino Linotype"/>
          <w:sz w:val="20"/>
          <w:szCs w:val="20"/>
        </w:rPr>
        <w:t>studi</w:t>
      </w:r>
      <w:r w:rsidR="00B373B9" w:rsidRPr="00C10A63">
        <w:rPr>
          <w:rFonts w:ascii="Palatino Linotype" w:eastAsia="Palatino Linotype" w:hAnsi="Palatino Linotype" w:cs="Palatino Linotype"/>
          <w:sz w:val="20"/>
          <w:szCs w:val="20"/>
        </w:rPr>
        <w:t>es</w:t>
      </w:r>
      <w:r w:rsidRPr="00C10A63">
        <w:rPr>
          <w:rFonts w:ascii="Palatino Linotype" w:eastAsia="Palatino Linotype" w:hAnsi="Palatino Linotype" w:cs="Palatino Linotype"/>
          <w:sz w:val="20"/>
          <w:szCs w:val="20"/>
        </w:rPr>
        <w:t>?</w:t>
      </w:r>
    </w:p>
    <w:p w14:paraId="358D5C96" w14:textId="23AB3A66" w:rsidR="00030BC0" w:rsidRDefault="0020791C">
      <w:pPr>
        <w:pBdr>
          <w:top w:val="nil"/>
          <w:left w:val="nil"/>
          <w:bottom w:val="nil"/>
          <w:right w:val="nil"/>
          <w:between w:val="nil"/>
        </w:pBdr>
        <w:spacing w:line="240" w:lineRule="auto"/>
        <w:ind w:firstLine="425"/>
        <w:rPr>
          <w:ins w:id="158" w:author="Tatjana Vilutienė" w:date="2021-09-23T18:04:00Z"/>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Below</w:t>
      </w:r>
      <w:r w:rsidR="000479C0"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sz w:val="20"/>
          <w:szCs w:val="20"/>
        </w:rPr>
        <w:t xml:space="preserve"> the search protocol </w:t>
      </w:r>
      <w:proofErr w:type="gramStart"/>
      <w:r w:rsidRPr="00C10A63">
        <w:rPr>
          <w:rFonts w:ascii="Palatino Linotype" w:eastAsia="Palatino Linotype" w:hAnsi="Palatino Linotype" w:cs="Palatino Linotype"/>
          <w:sz w:val="20"/>
          <w:szCs w:val="20"/>
        </w:rPr>
        <w:t>is presented</w:t>
      </w:r>
      <w:proofErr w:type="gramEnd"/>
      <w:r w:rsidRPr="00C10A63">
        <w:rPr>
          <w:rFonts w:ascii="Palatino Linotype" w:eastAsia="Palatino Linotype" w:hAnsi="Palatino Linotype" w:cs="Palatino Linotype"/>
          <w:sz w:val="20"/>
          <w:szCs w:val="20"/>
        </w:rPr>
        <w:t xml:space="preserve">, which </w:t>
      </w:r>
      <w:r w:rsidR="000479C0" w:rsidRPr="00C10A63">
        <w:rPr>
          <w:rFonts w:ascii="Palatino Linotype" w:eastAsia="Palatino Linotype" w:hAnsi="Palatino Linotype" w:cs="Palatino Linotype"/>
          <w:sz w:val="20"/>
          <w:szCs w:val="20"/>
        </w:rPr>
        <w:t>was</w:t>
      </w:r>
      <w:r w:rsidRPr="00C10A63">
        <w:rPr>
          <w:rFonts w:ascii="Palatino Linotype" w:eastAsia="Palatino Linotype" w:hAnsi="Palatino Linotype" w:cs="Palatino Linotype"/>
          <w:sz w:val="20"/>
          <w:szCs w:val="20"/>
        </w:rPr>
        <w:t xml:space="preserve"> developed by the third and fourth authors</w:t>
      </w:r>
      <w:r w:rsidR="000479C0" w:rsidRPr="00C10A63">
        <w:rPr>
          <w:rFonts w:ascii="Palatino Linotype" w:eastAsia="Palatino Linotype" w:hAnsi="Palatino Linotype" w:cs="Palatino Linotype"/>
          <w:sz w:val="20"/>
          <w:szCs w:val="20"/>
        </w:rPr>
        <w:t xml:space="preserve"> and later </w:t>
      </w:r>
      <w:r w:rsidRPr="00C10A63">
        <w:rPr>
          <w:rFonts w:ascii="Palatino Linotype" w:eastAsia="Palatino Linotype" w:hAnsi="Palatino Linotype" w:cs="Palatino Linotype"/>
          <w:sz w:val="20"/>
          <w:szCs w:val="20"/>
        </w:rPr>
        <w:t>reviewed by the first and second authors.</w:t>
      </w:r>
    </w:p>
    <w:p w14:paraId="7AEC2634" w14:textId="61714449" w:rsidR="00AA4260" w:rsidRDefault="00AA4260">
      <w:pPr>
        <w:pBdr>
          <w:top w:val="nil"/>
          <w:left w:val="nil"/>
          <w:bottom w:val="nil"/>
          <w:right w:val="nil"/>
          <w:between w:val="nil"/>
        </w:pBdr>
        <w:spacing w:line="240" w:lineRule="auto"/>
        <w:ind w:firstLine="425"/>
        <w:rPr>
          <w:ins w:id="159" w:author="Tatjana Vilutienė" w:date="2021-09-23T18:04:00Z"/>
          <w:rFonts w:ascii="Palatino Linotype" w:eastAsia="Palatino Linotype" w:hAnsi="Palatino Linotype" w:cs="Palatino Linotype"/>
          <w:sz w:val="20"/>
          <w:szCs w:val="20"/>
        </w:rPr>
      </w:pPr>
    </w:p>
    <w:p w14:paraId="2D26D23F" w14:textId="314A3CEF" w:rsidR="00AA4260" w:rsidRPr="00C10A63" w:rsidRDefault="00AA4260" w:rsidP="00AA4260">
      <w:pPr>
        <w:pBdr>
          <w:top w:val="nil"/>
          <w:left w:val="nil"/>
          <w:bottom w:val="nil"/>
          <w:right w:val="nil"/>
          <w:between w:val="nil"/>
        </w:pBdr>
        <w:spacing w:before="240" w:after="120" w:line="240" w:lineRule="auto"/>
        <w:jc w:val="left"/>
        <w:rPr>
          <w:ins w:id="160" w:author="Tatjana Vilutienė" w:date="2021-09-23T18:04:00Z"/>
          <w:rFonts w:ascii="Palatino Linotype" w:eastAsia="Palatino Linotype" w:hAnsi="Palatino Linotype" w:cs="Palatino Linotype"/>
          <w:i/>
          <w:sz w:val="20"/>
          <w:szCs w:val="20"/>
        </w:rPr>
      </w:pPr>
      <w:ins w:id="161" w:author="Tatjana Vilutienė" w:date="2021-09-23T18:04:00Z">
        <w:r w:rsidRPr="00C10A63">
          <w:rPr>
            <w:rFonts w:ascii="Palatino Linotype" w:eastAsia="Palatino Linotype" w:hAnsi="Palatino Linotype" w:cs="Palatino Linotype"/>
            <w:i/>
            <w:sz w:val="20"/>
            <w:szCs w:val="20"/>
          </w:rPr>
          <w:t>3.</w:t>
        </w:r>
        <w:r>
          <w:rPr>
            <w:rFonts w:ascii="Palatino Linotype" w:eastAsia="Palatino Linotype" w:hAnsi="Palatino Linotype" w:cs="Palatino Linotype"/>
            <w:i/>
            <w:sz w:val="20"/>
            <w:szCs w:val="20"/>
          </w:rPr>
          <w:t>2</w:t>
        </w:r>
        <w:r w:rsidRPr="00C10A63">
          <w:rPr>
            <w:rFonts w:ascii="Palatino Linotype" w:eastAsia="Palatino Linotype" w:hAnsi="Palatino Linotype" w:cs="Palatino Linotype"/>
            <w:i/>
            <w:sz w:val="20"/>
            <w:szCs w:val="20"/>
          </w:rPr>
          <w:tab/>
        </w:r>
        <w:commentRangeStart w:id="162"/>
        <w:r w:rsidRPr="00C10A63">
          <w:rPr>
            <w:rFonts w:ascii="Palatino Linotype" w:eastAsia="Palatino Linotype" w:hAnsi="Palatino Linotype" w:cs="Palatino Linotype"/>
            <w:i/>
            <w:sz w:val="20"/>
            <w:szCs w:val="20"/>
          </w:rPr>
          <w:t>Source evaluation and quality assessment</w:t>
        </w:r>
      </w:ins>
      <w:commentRangeEnd w:id="162"/>
      <w:ins w:id="163" w:author="Tatjana Vilutienė" w:date="2021-09-23T18:05:00Z">
        <w:r>
          <w:rPr>
            <w:rStyle w:val="CommentReference"/>
          </w:rPr>
          <w:commentReference w:id="162"/>
        </w:r>
      </w:ins>
    </w:p>
    <w:p w14:paraId="455C7781" w14:textId="41E984B8" w:rsidR="00AA4260" w:rsidRPr="00C10A63" w:rsidRDefault="00AA4260" w:rsidP="00AA4260">
      <w:pPr>
        <w:pBdr>
          <w:top w:val="nil"/>
          <w:left w:val="nil"/>
          <w:bottom w:val="nil"/>
          <w:right w:val="nil"/>
          <w:between w:val="nil"/>
        </w:pBdr>
        <w:spacing w:line="240" w:lineRule="auto"/>
        <w:ind w:firstLine="425"/>
        <w:rPr>
          <w:ins w:id="164" w:author="Tatjana Vilutienė" w:date="2021-09-23T18:04:00Z"/>
          <w:rFonts w:ascii="Palatino Linotype" w:eastAsia="Palatino Linotype" w:hAnsi="Palatino Linotype" w:cs="Palatino Linotype"/>
          <w:sz w:val="20"/>
          <w:szCs w:val="20"/>
        </w:rPr>
      </w:pPr>
      <w:ins w:id="165" w:author="Tatjana Vilutienė" w:date="2021-09-23T18:04:00Z">
        <w:r w:rsidRPr="00C10A63">
          <w:rPr>
            <w:rFonts w:ascii="Palatino Linotype" w:eastAsia="Palatino Linotype" w:hAnsi="Palatino Linotype" w:cs="Palatino Linotype"/>
            <w:sz w:val="20"/>
            <w:szCs w:val="20"/>
          </w:rPr>
          <w:t xml:space="preserve">Nowadays, there are a number of scientific databases and search systems. Therefore, the question arises </w:t>
        </w:r>
        <w:r>
          <w:rPr>
            <w:rFonts w:ascii="Palatino Linotype" w:eastAsia="Palatino Linotype" w:hAnsi="Palatino Linotype" w:cs="Palatino Linotype"/>
            <w:sz w:val="20"/>
            <w:szCs w:val="20"/>
          </w:rPr>
          <w:t xml:space="preserve">- </w:t>
        </w:r>
        <w:r w:rsidRPr="00C10A63">
          <w:rPr>
            <w:rFonts w:ascii="Palatino Linotype" w:eastAsia="Palatino Linotype" w:hAnsi="Palatino Linotype" w:cs="Palatino Linotype"/>
            <w:sz w:val="20"/>
            <w:szCs w:val="20"/>
          </w:rPr>
          <w:t xml:space="preserve">which </w:t>
        </w:r>
        <w:r w:rsidRPr="00EE1758">
          <w:rPr>
            <w:rFonts w:ascii="Palatino Linotype" w:eastAsia="Palatino Linotype" w:hAnsi="Palatino Linotype" w:cs="Palatino Linotype"/>
            <w:sz w:val="20"/>
            <w:szCs w:val="20"/>
          </w:rPr>
          <w:t xml:space="preserve">databases </w:t>
        </w:r>
        <w:r w:rsidRPr="00C10A63">
          <w:rPr>
            <w:rFonts w:ascii="Palatino Linotype" w:eastAsia="Palatino Linotype" w:hAnsi="Palatino Linotype" w:cs="Palatino Linotype"/>
            <w:sz w:val="20"/>
            <w:szCs w:val="20"/>
          </w:rPr>
          <w:t>are the most appropriate when performing a review.</w:t>
        </w:r>
        <w:r>
          <w:rPr>
            <w:rFonts w:ascii="Palatino Linotype" w:eastAsia="Palatino Linotype" w:hAnsi="Palatino Linotype" w:cs="Palatino Linotype"/>
            <w:sz w:val="20"/>
            <w:szCs w:val="20"/>
          </w:rPr>
          <w:t xml:space="preserve"> </w:t>
        </w:r>
        <w:r w:rsidRPr="00C10A63">
          <w:rPr>
            <w:rFonts w:ascii="Palatino Linotype" w:eastAsia="Palatino Linotype" w:hAnsi="Palatino Linotype" w:cs="Palatino Linotype"/>
            <w:sz w:val="20"/>
            <w:szCs w:val="20"/>
          </w:rPr>
          <w:t xml:space="preserve">In </w:t>
        </w:r>
        <w:r w:rsidRPr="00C10A63">
          <w:rPr>
            <w:rFonts w:ascii="Palatino Linotype" w:eastAsia="Palatino Linotype" w:hAnsi="Palatino Linotype" w:cs="Palatino Linotype"/>
            <w:sz w:val="20"/>
            <w:szCs w:val="20"/>
          </w:rPr>
          <w:fldChar w:fldCharType="begin" w:fldLock="1"/>
        </w:r>
      </w:ins>
      <w:r w:rsidR="00C86927">
        <w:rPr>
          <w:rFonts w:ascii="Palatino Linotype" w:eastAsia="Palatino Linotype" w:hAnsi="Palatino Linotype" w:cs="Palatino Linotype"/>
          <w:sz w:val="20"/>
          <w:szCs w:val="20"/>
        </w:rPr>
        <w:instrText>ADDIN CSL_CITATION {"citationItems":[{"id":"ITEM-1","itemData":{"DOI":"10.1002/jrsm.1378","ISSN":"17592887","PMID":"31614060","abstract":"Rigorous evidence identification is essential for systematic reviews and meta-analyses (evidence syntheses) because the sample selection of relevant studies determines a review's outcome, validity, and explanatory power. Yet, the search systems allowing access to this evidence provide varying levels of precision, recall, and reproducibility and also demand different levels of effort. To date, it remains unclear which search systems are most appropriate for evidence synthesis and why. Advice on which search engines and bibliographic databases to choose for systematic searches is limited and lacking systematic, empirical performance assessments. This study investigates and compares the systematic search qualities of 28 widely used academic search systems, including Google Scholar, PubMed, and Web of Science. A novel, query-based method tests how well users are able to interact and retrieve records with each system. The study is the first to show the extent to which search systems can effectively and efficiently perform (Boolean) searches with regards to precision, recall, and reproducibility. We found substantial differences in the performance of search systems, meaning that their usability in systematic searches varies. Indeed, only half of the search systems analyzed and only a few Open Access databases can be recommended for evidence syntheses without adding substantial caveats. Particularly, our findings demonstrate why Google Scholar is inappropriate as principal search system. We call for database owners to recognize the requirements of evidence synthesis and for academic journals to reassess quality requirements for systematic reviews. Our findings aim to support researchers in conducting better searches for better evidence synthesis.","author":[{"dropping-particle":"","family":"Gusenbauer","given":"Michael","non-dropping-particle":"","parse-names":false,"suffix":""},{"dropping-particle":"","family":"Haddaway","given":"Neal R.","non-dropping-particle":"","parse-names":false,"suffix":""}],"container-title":"Research Synthesis Methods","id":"ITEM-1","issue":"2","issued":{"date-parts":[["2020"]]},"page":"181-217","title":"Which academic search systems are suitable for systematic reviews or meta-analyses? Evaluating retrieval qualities of Google Scholar, PubMed, and 26 other resources","type":"article-journal","volume":"11"},"uris":["http://www.mendeley.com/documents/?uuid=3cc84648-e878-4ca2-94f1-f778d77f5e24"]}],"mendeley":{"formattedCitation":"[69]","plainTextFormattedCitation":"[69]","previouslyFormattedCitation":"[66]"},"properties":{"noteIndex":0},"schema":"https://github.com/citation-style-language/schema/raw/master/csl-citation.json"}</w:instrText>
      </w:r>
      <w:ins w:id="166" w:author="Tatjana Vilutienė" w:date="2021-09-23T18:04:00Z">
        <w:r w:rsidRPr="00C10A63">
          <w:rPr>
            <w:rFonts w:ascii="Palatino Linotype" w:eastAsia="Palatino Linotype" w:hAnsi="Palatino Linotype" w:cs="Palatino Linotype"/>
            <w:sz w:val="20"/>
            <w:szCs w:val="20"/>
          </w:rPr>
          <w:fldChar w:fldCharType="separate"/>
        </w:r>
      </w:ins>
      <w:r w:rsidR="00C86927" w:rsidRPr="00C86927">
        <w:rPr>
          <w:rFonts w:ascii="Palatino Linotype" w:eastAsia="Palatino Linotype" w:hAnsi="Palatino Linotype" w:cs="Palatino Linotype"/>
          <w:noProof/>
          <w:sz w:val="20"/>
          <w:szCs w:val="20"/>
        </w:rPr>
        <w:t>[69]</w:t>
      </w:r>
      <w:ins w:id="167" w:author="Tatjana Vilutienė" w:date="2021-09-23T18:04:00Z">
        <w:r w:rsidRPr="00C10A63">
          <w:rPr>
            <w:rFonts w:ascii="Palatino Linotype" w:eastAsia="Palatino Linotype" w:hAnsi="Palatino Linotype" w:cs="Palatino Linotype"/>
            <w:sz w:val="20"/>
            <w:szCs w:val="20"/>
          </w:rPr>
          <w:fldChar w:fldCharType="end"/>
        </w:r>
        <w:r w:rsidRPr="00C10A63">
          <w:rPr>
            <w:rFonts w:ascii="Palatino Linotype" w:eastAsia="Palatino Linotype" w:hAnsi="Palatino Linotype" w:cs="Palatino Linotype"/>
            <w:sz w:val="20"/>
            <w:szCs w:val="20"/>
          </w:rPr>
          <w:t xml:space="preserve">, 28 databases was compared and it was found that only 14 of 28 were well-suited to a systematic literature review since they met all necessary performance requirements. Among these 14 systems, emphasizing the Civil Engineering research area, the main databases were the following: BASE (Multidisciplinary), </w:t>
        </w:r>
        <w:proofErr w:type="spellStart"/>
        <w:r w:rsidRPr="00C10A63">
          <w:rPr>
            <w:rFonts w:ascii="Palatino Linotype" w:eastAsia="Palatino Linotype" w:hAnsi="Palatino Linotype" w:cs="Palatino Linotype"/>
            <w:sz w:val="20"/>
            <w:szCs w:val="20"/>
          </w:rPr>
          <w:t>ScienceDirect</w:t>
        </w:r>
        <w:proofErr w:type="spellEnd"/>
        <w:r w:rsidRPr="00C10A63">
          <w:rPr>
            <w:rFonts w:ascii="Palatino Linotype" w:eastAsia="Palatino Linotype" w:hAnsi="Palatino Linotype" w:cs="Palatino Linotype"/>
            <w:sz w:val="20"/>
            <w:szCs w:val="20"/>
          </w:rPr>
          <w:t xml:space="preserve"> (Multidisciplinary), Scopus (Multidisciplinary), Web of Science (</w:t>
        </w:r>
        <w:proofErr w:type="spellStart"/>
        <w:r w:rsidRPr="00C10A63">
          <w:rPr>
            <w:rFonts w:ascii="Palatino Linotype" w:eastAsia="Palatino Linotype" w:hAnsi="Palatino Linotype" w:cs="Palatino Linotype"/>
            <w:sz w:val="20"/>
            <w:szCs w:val="20"/>
          </w:rPr>
          <w:t>WoS</w:t>
        </w:r>
        <w:proofErr w:type="spellEnd"/>
        <w:r w:rsidRPr="00C10A63">
          <w:rPr>
            <w:rFonts w:ascii="Palatino Linotype" w:eastAsia="Palatino Linotype" w:hAnsi="Palatino Linotype" w:cs="Palatino Linotype"/>
            <w:sz w:val="20"/>
            <w:szCs w:val="20"/>
          </w:rPr>
          <w:t xml:space="preserve">) (Multidisciplinary) and Wiley Online Library (Multidisciplinary). These databases were compared according to the following criteria: the quality of the research and the ability to download (not separate) the full search results for systematic mapping analysis. </w:t>
        </w:r>
      </w:ins>
    </w:p>
    <w:p w14:paraId="076167AF" w14:textId="36D60D25" w:rsidR="00AA4260" w:rsidRPr="00C10A63" w:rsidRDefault="00AA4260" w:rsidP="00AA4260">
      <w:pPr>
        <w:pBdr>
          <w:top w:val="nil"/>
          <w:left w:val="nil"/>
          <w:bottom w:val="nil"/>
          <w:right w:val="nil"/>
          <w:between w:val="nil"/>
        </w:pBdr>
        <w:spacing w:line="240" w:lineRule="auto"/>
        <w:ind w:firstLine="425"/>
        <w:rPr>
          <w:ins w:id="168" w:author="Tatjana Vilutienė" w:date="2021-09-23T18:04:00Z"/>
          <w:rFonts w:ascii="Palatino Linotype" w:eastAsia="Palatino Linotype" w:hAnsi="Palatino Linotype" w:cs="Palatino Linotype"/>
          <w:sz w:val="20"/>
          <w:szCs w:val="20"/>
        </w:rPr>
      </w:pPr>
      <w:ins w:id="169" w:author="Tatjana Vilutienė" w:date="2021-09-23T18:04:00Z">
        <w:r w:rsidRPr="00C10A63">
          <w:rPr>
            <w:rFonts w:ascii="Palatino Linotype" w:eastAsia="Palatino Linotype" w:hAnsi="Palatino Linotype" w:cs="Palatino Linotype"/>
            <w:sz w:val="20"/>
            <w:szCs w:val="20"/>
          </w:rPr>
          <w:t xml:space="preserve">There is a common problem in assessing the quality of published research in which papers do not present in sufficient detail the approaches used because of the space limitation in journal volumes and, in particular, conference proceedings </w:t>
        </w:r>
        <w:r w:rsidRPr="00C10A63">
          <w:rPr>
            <w:rFonts w:ascii="Palatino Linotype" w:eastAsia="Palatino Linotype" w:hAnsi="Palatino Linotype" w:cs="Palatino Linotype"/>
            <w:sz w:val="20"/>
            <w:szCs w:val="20"/>
          </w:rPr>
          <w:fldChar w:fldCharType="begin" w:fldLock="1"/>
        </w:r>
      </w:ins>
      <w:r w:rsidR="00C86927">
        <w:rPr>
          <w:rFonts w:ascii="Palatino Linotype" w:eastAsia="Palatino Linotype" w:hAnsi="Palatino Linotype" w:cs="Palatino Linotype"/>
          <w:sz w:val="20"/>
          <w:szCs w:val="20"/>
        </w:rPr>
        <w:instrText>ADDIN CSL_CITATION {"citationItems":[{"id":"ITEM-1","itemData":{"DOI":"10.1016/j.infsof.2008.01.006","ISSN":"09505849","abstract":"Agile software development represents a major departure from traditional, plan-based approaches to software engineering. A systematic review of empirical studies of agile software development up to and including 2005 was conducted. The search strategy identified 1996 studies, of which 36 were identified as empirical studies. The studies were grouped into four themes: introduction and adoption, human and social factors, perceptions on agile methods, and comparative studies. The review investigates what is currently known about the benefits and limitations of, and the strength of evidence for, agile methods. Implications for research and practice are presented. The main implication for research is a need for more and better empirical studies of agile software development within a common research agenda. For the industrial readership, the review provides a map of findings, according to topic, that can be compared for relevance to their own settings and situations. © 2008 Elsevier B.V. All rights reserved.","author":[{"dropping-particle":"","family":"Dybå","given":"Tore","non-dropping-particle":"","parse-names":false,"suffix":""},{"dropping-particle":"","family":"Dingsøyr","given":"Torgeir","non-dropping-particle":"","parse-names":false,"suffix":""}],"container-title":"Information and Software Technology","id":"ITEM-1","issue":"9-10","issued":{"date-parts":[["2008"]]},"page":"833-859","title":"Empirical studies of agile software development: A systematic review","type":"article-journal","volume":"50"},"uris":["http://www.mendeley.com/documents/?uuid=104b2363-2e72-436f-b79a-0fa4fdbadc38"]}],"mendeley":{"formattedCitation":"[70]","plainTextFormattedCitation":"[70]","previouslyFormattedCitation":"[67]"},"properties":{"noteIndex":0},"schema":"https://github.com/citation-style-language/schema/raw/master/csl-citation.json"}</w:instrText>
      </w:r>
      <w:ins w:id="170" w:author="Tatjana Vilutienė" w:date="2021-09-23T18:04:00Z">
        <w:r w:rsidRPr="00C10A63">
          <w:rPr>
            <w:rFonts w:ascii="Palatino Linotype" w:eastAsia="Palatino Linotype" w:hAnsi="Palatino Linotype" w:cs="Palatino Linotype"/>
            <w:sz w:val="20"/>
            <w:szCs w:val="20"/>
          </w:rPr>
          <w:fldChar w:fldCharType="separate"/>
        </w:r>
      </w:ins>
      <w:r w:rsidR="00C86927" w:rsidRPr="00C86927">
        <w:rPr>
          <w:rFonts w:ascii="Palatino Linotype" w:eastAsia="Palatino Linotype" w:hAnsi="Palatino Linotype" w:cs="Palatino Linotype"/>
          <w:noProof/>
          <w:sz w:val="20"/>
          <w:szCs w:val="20"/>
        </w:rPr>
        <w:t>[70]</w:t>
      </w:r>
      <w:ins w:id="171" w:author="Tatjana Vilutienė" w:date="2021-09-23T18:04:00Z">
        <w:r w:rsidRPr="00C10A63">
          <w:rPr>
            <w:rFonts w:ascii="Palatino Linotype" w:eastAsia="Palatino Linotype" w:hAnsi="Palatino Linotype" w:cs="Palatino Linotype"/>
            <w:sz w:val="20"/>
            <w:szCs w:val="20"/>
          </w:rPr>
          <w:fldChar w:fldCharType="end"/>
        </w:r>
        <w:r w:rsidRPr="00C10A63">
          <w:rPr>
            <w:rFonts w:ascii="Palatino Linotype" w:eastAsia="Palatino Linotype" w:hAnsi="Palatino Linotype" w:cs="Palatino Linotype"/>
            <w:sz w:val="20"/>
            <w:szCs w:val="20"/>
          </w:rPr>
          <w:t xml:space="preserve">. Therefore, in this study, we tended to include papers with a more significant volume. Considering this requirement, many articles in conference proceedings </w:t>
        </w:r>
        <w:proofErr w:type="gramStart"/>
        <w:r w:rsidRPr="00C10A63">
          <w:rPr>
            <w:rFonts w:ascii="Palatino Linotype" w:eastAsia="Palatino Linotype" w:hAnsi="Palatino Linotype" w:cs="Palatino Linotype"/>
            <w:sz w:val="20"/>
            <w:szCs w:val="20"/>
          </w:rPr>
          <w:t>were excluded</w:t>
        </w:r>
        <w:proofErr w:type="gramEnd"/>
        <w:r w:rsidRPr="00C10A63">
          <w:rPr>
            <w:rFonts w:ascii="Palatino Linotype" w:eastAsia="Palatino Linotype" w:hAnsi="Palatino Linotype" w:cs="Palatino Linotype"/>
            <w:sz w:val="20"/>
            <w:szCs w:val="20"/>
          </w:rPr>
          <w:t xml:space="preserve"> from the study. Consequently, BASE and Wiley Online Library, having many proceedings papers, </w:t>
        </w:r>
        <w:proofErr w:type="gramStart"/>
        <w:r w:rsidRPr="00C10A63">
          <w:rPr>
            <w:rFonts w:ascii="Palatino Linotype" w:eastAsia="Palatino Linotype" w:hAnsi="Palatino Linotype" w:cs="Palatino Linotype"/>
            <w:sz w:val="20"/>
            <w:szCs w:val="20"/>
          </w:rPr>
          <w:t>were excluded</w:t>
        </w:r>
        <w:proofErr w:type="gramEnd"/>
        <w:r w:rsidRPr="00C10A63">
          <w:rPr>
            <w:rFonts w:ascii="Palatino Linotype" w:eastAsia="Palatino Linotype" w:hAnsi="Palatino Linotype" w:cs="Palatino Linotype"/>
            <w:sz w:val="20"/>
            <w:szCs w:val="20"/>
          </w:rPr>
          <w:t xml:space="preserve"> from the study. The assessment of the ability to download of the search results in full for systematic mapping found that </w:t>
        </w:r>
        <w:proofErr w:type="spellStart"/>
        <w:r w:rsidRPr="00C10A63">
          <w:rPr>
            <w:rFonts w:ascii="Palatino Linotype" w:eastAsia="Palatino Linotype" w:hAnsi="Palatino Linotype" w:cs="Palatino Linotype"/>
            <w:sz w:val="20"/>
            <w:szCs w:val="20"/>
          </w:rPr>
          <w:t>WoS</w:t>
        </w:r>
        <w:proofErr w:type="spellEnd"/>
        <w:r w:rsidRPr="00C10A63">
          <w:rPr>
            <w:rFonts w:ascii="Palatino Linotype" w:eastAsia="Palatino Linotype" w:hAnsi="Palatino Linotype" w:cs="Palatino Linotype"/>
            <w:sz w:val="20"/>
            <w:szCs w:val="20"/>
          </w:rPr>
          <w:t xml:space="preserve"> and Scopus contained the most thoroughly ordered bibliographic data and supported the most sophisticated search strings among the compared databases. They allowed us to download both the bibliographic data and abstracts of the selected papers (i.e., </w:t>
        </w:r>
        <w:proofErr w:type="spellStart"/>
        <w:r w:rsidRPr="00C10A63">
          <w:rPr>
            <w:rFonts w:ascii="Palatino Linotype" w:eastAsia="Palatino Linotype" w:hAnsi="Palatino Linotype" w:cs="Palatino Linotype"/>
            <w:sz w:val="20"/>
            <w:szCs w:val="20"/>
          </w:rPr>
          <w:t>WoS</w:t>
        </w:r>
        <w:proofErr w:type="spellEnd"/>
        <w:r w:rsidRPr="00C10A63">
          <w:rPr>
            <w:rFonts w:ascii="Palatino Linotype" w:eastAsia="Palatino Linotype" w:hAnsi="Palatino Linotype" w:cs="Palatino Linotype"/>
            <w:sz w:val="20"/>
            <w:szCs w:val="20"/>
          </w:rPr>
          <w:t xml:space="preserve">—up to 500 items at once, Scopus—all search results at once). </w:t>
        </w:r>
      </w:ins>
    </w:p>
    <w:p w14:paraId="51559A15" w14:textId="766064CE" w:rsidR="00AA4260" w:rsidRPr="00C10A63" w:rsidRDefault="00AA4260">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ins w:id="172" w:author="Tatjana Vilutienė" w:date="2021-09-23T18:04:00Z">
        <w:r w:rsidRPr="00C10A63">
          <w:rPr>
            <w:rFonts w:ascii="Palatino Linotype" w:eastAsia="Palatino Linotype" w:hAnsi="Palatino Linotype" w:cs="Palatino Linotype"/>
            <w:sz w:val="20"/>
            <w:szCs w:val="20"/>
          </w:rPr>
          <w:t xml:space="preserve">After considering all the advantages and disadvantages, </w:t>
        </w:r>
        <w:proofErr w:type="spellStart"/>
        <w:r w:rsidRPr="00C10A63">
          <w:rPr>
            <w:rFonts w:ascii="Palatino Linotype" w:eastAsia="Palatino Linotype" w:hAnsi="Palatino Linotype" w:cs="Palatino Linotype"/>
            <w:sz w:val="20"/>
            <w:szCs w:val="20"/>
          </w:rPr>
          <w:t>WoS</w:t>
        </w:r>
        <w:proofErr w:type="spellEnd"/>
        <w:r w:rsidRPr="00C10A63">
          <w:rPr>
            <w:rFonts w:ascii="Palatino Linotype" w:eastAsia="Palatino Linotype" w:hAnsi="Palatino Linotype" w:cs="Palatino Linotype"/>
            <w:sz w:val="20"/>
            <w:szCs w:val="20"/>
          </w:rPr>
          <w:t xml:space="preserve"> and Scopus </w:t>
        </w:r>
        <w:proofErr w:type="gramStart"/>
        <w:r w:rsidRPr="00C10A63">
          <w:rPr>
            <w:rFonts w:ascii="Palatino Linotype" w:eastAsia="Palatino Linotype" w:hAnsi="Palatino Linotype" w:cs="Palatino Linotype"/>
            <w:sz w:val="20"/>
            <w:szCs w:val="20"/>
          </w:rPr>
          <w:t>were chosen</w:t>
        </w:r>
        <w:proofErr w:type="gramEnd"/>
        <w:r w:rsidRPr="00C10A63">
          <w:rPr>
            <w:rFonts w:ascii="Palatino Linotype" w:eastAsia="Palatino Linotype" w:hAnsi="Palatino Linotype" w:cs="Palatino Linotype"/>
            <w:sz w:val="20"/>
            <w:szCs w:val="20"/>
          </w:rPr>
          <w:t xml:space="preserve"> for this systematic mapping, taking into account the time and performance constraints. They index high-quality peer-reviewed papers. Other relevant papers reporting related systematic studies have also used these databases, e.g., Scopus in </w:t>
        </w:r>
        <w:r w:rsidRPr="00C10A63">
          <w:rPr>
            <w:rFonts w:ascii="Palatino Linotype" w:eastAsia="Palatino Linotype" w:hAnsi="Palatino Linotype" w:cs="Palatino Linotype"/>
            <w:sz w:val="20"/>
            <w:szCs w:val="20"/>
          </w:rPr>
          <w:fldChar w:fldCharType="begin" w:fldLock="1"/>
        </w:r>
      </w:ins>
      <w:r w:rsidR="00C86927">
        <w:rPr>
          <w:rFonts w:ascii="Palatino Linotype" w:eastAsia="Palatino Linotype" w:hAnsi="Palatino Linotype" w:cs="Palatino Linotype"/>
          <w:sz w:val="20"/>
          <w:szCs w:val="20"/>
        </w:rPr>
        <w:instrText>ADDIN CSL_CITATION {"citationItems":[{"id":"ITEM-1","itemData":{"DOI":"10.1016/j.jobe.2019.100755","ISSN":"23527102","abstract":"Although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Engineering","id":"ITEM-1","issue":"January","issued":{"date-parts":[["2019"]]},"page":"100755","publisher":"Elsevier Ltd","title":"Building information modeling for facilities management: A literature review and future research directions","type":"article-journal","volume":"24"},"uris":["http://www.mendeley.com/documents/?uuid=9916dc3b-971a-4a75-9b0c-7c1441c8032d"]},{"id":"ITEM-2","itemData":{"DOI":"10.1016/j.autcon.2018.04.006","ISSN":"09265805","abstract":"Research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Construction","id":"ITEM-2","issue":"March","issued":{"date-parts":[["2018"]]},"page":"312-326","publisher":"Elsevier","title":"Digitisation in facilities management: A literature review and future research directions","type":"article-journal","volume":"92"},"uris":["http://www.mendeley.com/documents/?uuid=5b8c82d8-1641-4dc9-8bfd-79887c292c0d"]},{"id":"ITEM-3","itemData":{"DOI":"10.1016/j.autcon.2020.103086","ISSN":"09265805","abstract":"Building information modelling (BIM) applications are being increasingly introduced throughout the construction industry and within academia, a large amount of BIM applications has been recommended within literature. However, coverage of the theory of BIM diffusion (which combines contextual and technical issues of the applications) remains scant and underdeveloped. Compatibility is one of the key contextual factors of Diffusion of Innovation theory that involves predicting BIM adopters' behaviours and identifying what components require extra effort for successful BIM implementation. However, this important theoretical concept has not been developed in pertinent BIM literature nor used correctly to extend existing knowledge because compatibility variables are not understood in a construction context. This seriously impedes the correct usage of BIM in construction. This study systematically and critically reviews BIM compatibility (BIM-COM) literature to distinguish compatibility issues at the organisational level and the concept of interoperability at the technical level. A sample of 57 out of the 131 articles constituted secondary data and each paper represented the unit of analysis. Bibliographic analysis techniques were used to identify co-authoring network and contents' concentration in the created bibliography. Content analysis and text mining approaches were employed using a thematic clustering analysis for grouping authors and themes within articles. The findings illustrate that the concept of compatibility is surprisingly poorly understood and often overlooked in the literature. The paper argues that interoperability issues prevail as the key practical barrier to BIM implementation. The paper identifies a large knowledge gap in terms of improving compatibility measures, which should be employed by innovators to assess their BIM applications before they offer it to construction companies. The findings presented will help to extend BIM applications and speed up the adoption rate among stakeholders with different needs and using different file formats.","author":[{"dropping-particle":"","family":"Shirowzhan","given":"Sara","non-dropping-particle":"","parse-names":false,"suffix":""},{"dropping-particle":"","family":"Sepasgozar","given":"Samad M.E.","non-dropping-particle":"","parse-names":false,"suffix":""},{"dropping-particle":"","family":"Edwards","given":"David J.","non-dropping-particle":"","parse-names":false,"suffix":""},{"dropping-particle":"","family":"Li","given":"Heng","non-dropping-particle":"","parse-names":false,"suffix":""},{"dropping-particle":"","family":"Wang","given":"Chen","non-dropping-particle":"","parse-names":false,"suffix":""}],"container-title":"Automation in Construction","id":"ITEM-3","issue":"July 2019","issued":{"date-parts":[["2020"]]},"page":"103086","publisher":"Elsevier","title":"BIM compatibility and its differentiation with interoperability challenges as an innovation factor","type":"article-journal","volume":"112"},"uris":["http://www.mendeley.com/documents/?uuid=6e11b3f2-f048-4818-944f-cbfa4abf70f8"]},{"id":"ITEM-4","itemData":{"DOI":"10.1016/j.jclepro.2019.03.114","ISSN":"09596526","abstract":"The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Production","id":"ITEM-4","issued":{"date-parts":[["2019"]]},"page":"397-412","publisher":"Elsevier Ltd","title":"A systematic literature review of interoperability in the green Building Information Modeling lifecycle","type":"article-journal","volume":"223"},"uris":["http://www.mendeley.com/documents/?uuid=1de5c4a7-af3a-40c0-8b77-a35812861d29"]},{"id":"ITEM-5","itemData":{"DOI":"10.1016/j.jclepro.2019.119213","ISSN":"09596526","abstract":"The need for sustainable built environment is pressing; an urgency that spans environmental, economic and social values of sustainability. Since late 1980s, the Lean philosophy has been adopted in the construction sector, with a focus on efficiency, predominantly as a function of economic competence. More recently, however, the Lean principles and practices have been revisited and increasingly used to create and preserve social and environmental values as well. The result was a growing, but dispersed, body of knowledge on sustainability and Lean construction, and hence, equivocal about how Lean contributes to sustainability. By means of a Systematic Literature Review (SLR) based on 118 journal articles from 1998 to 2017, this article aims to provide a comprehensive understanding of “how Lean helps achieve and maintain sustainability in construction sector”. The findings are structured into a holistic framework, which underlines a multidimensional approach toward sustainability, i.e., focus on stakeholders, across various construction phases, while simultaneously being heedful of concerns regarding people, planet, and profit. It became clear that the current body of knowledge is mainly skewed toward economic values, which calls for more research in the social and environmental aspects of construction. This study assembles a palette of existing best practices, based on which scholars’ and practitioners’ can balance their efforts across three dimensions of sustainability. Moreover, it identifies several under-researched areas of Lean sustainable construction that have the potential to be expanded in by future researchers.","author":[{"dropping-particle":"","family":"Solaimani","given":"Sam","non-dropping-particle":"","parse-names":false,"suffix":""},{"dropping-particle":"","family":"Sedighi","given":"Mohamad","non-dropping-particle":"","parse-names":false,"suffix":""}],"container-title":"Journal of Cleaner Production","id":"ITEM-5","issued":{"date-parts":[["2020"]]},"page":"119213","publisher":"Elsevier Ltd","title":"Toward a holistic view on lean sustainable construction: A literature review","type":"article-journal","volume":"248"},"uris":["http://www.mendeley.com/documents/?uuid=565601f8-f21b-4647-855d-73272f3a8910"]}],"mendeley":{"formattedCitation":"[16,17,21,29,56]","plainTextFormattedCitation":"[16,17,21,29,56]","previouslyFormattedCitation":"[16,17,21,29,53]"},"properties":{"noteIndex":0},"schema":"https://github.com/citation-style-language/schema/raw/master/csl-citation.json"}</w:instrText>
      </w:r>
      <w:ins w:id="173" w:author="Tatjana Vilutienė" w:date="2021-09-23T18:04:00Z">
        <w:r w:rsidRPr="00C10A63">
          <w:rPr>
            <w:rFonts w:ascii="Palatino Linotype" w:eastAsia="Palatino Linotype" w:hAnsi="Palatino Linotype" w:cs="Palatino Linotype"/>
            <w:sz w:val="20"/>
            <w:szCs w:val="20"/>
          </w:rPr>
          <w:fldChar w:fldCharType="separate"/>
        </w:r>
      </w:ins>
      <w:r w:rsidR="00C86927" w:rsidRPr="00C86927">
        <w:rPr>
          <w:rFonts w:ascii="Palatino Linotype" w:eastAsia="Palatino Linotype" w:hAnsi="Palatino Linotype" w:cs="Palatino Linotype"/>
          <w:noProof/>
          <w:sz w:val="20"/>
          <w:szCs w:val="20"/>
        </w:rPr>
        <w:t>[16,17,21,29,56]</w:t>
      </w:r>
      <w:ins w:id="174" w:author="Tatjana Vilutienė" w:date="2021-09-23T18:04:00Z">
        <w:r w:rsidRPr="00C10A63">
          <w:rPr>
            <w:rFonts w:ascii="Palatino Linotype" w:eastAsia="Palatino Linotype" w:hAnsi="Palatino Linotype" w:cs="Palatino Linotype"/>
            <w:sz w:val="20"/>
            <w:szCs w:val="20"/>
          </w:rPr>
          <w:fldChar w:fldCharType="end"/>
        </w:r>
        <w:r w:rsidRPr="00C10A63">
          <w:rPr>
            <w:rFonts w:ascii="Palatino Linotype" w:eastAsia="Palatino Linotype" w:hAnsi="Palatino Linotype" w:cs="Palatino Linotype"/>
            <w:sz w:val="20"/>
            <w:szCs w:val="20"/>
          </w:rPr>
          <w:t xml:space="preserve"> and </w:t>
        </w:r>
        <w:proofErr w:type="spellStart"/>
        <w:r w:rsidRPr="00C10A63">
          <w:rPr>
            <w:rFonts w:ascii="Palatino Linotype" w:eastAsia="Palatino Linotype" w:hAnsi="Palatino Linotype" w:cs="Palatino Linotype"/>
            <w:sz w:val="20"/>
            <w:szCs w:val="20"/>
          </w:rPr>
          <w:t>WoS</w:t>
        </w:r>
        <w:proofErr w:type="spellEnd"/>
        <w:r w:rsidRPr="00C10A63">
          <w:rPr>
            <w:rFonts w:ascii="Palatino Linotype" w:eastAsia="Palatino Linotype" w:hAnsi="Palatino Linotype" w:cs="Palatino Linotype"/>
            <w:sz w:val="20"/>
            <w:szCs w:val="20"/>
          </w:rPr>
          <w:t xml:space="preserve"> in </w:t>
        </w:r>
        <w:r w:rsidRPr="00C10A63">
          <w:rPr>
            <w:rFonts w:ascii="Palatino Linotype" w:eastAsia="Palatino Linotype" w:hAnsi="Palatino Linotype" w:cs="Palatino Linotype"/>
            <w:sz w:val="20"/>
            <w:szCs w:val="20"/>
          </w:rPr>
          <w:fldChar w:fldCharType="begin" w:fldLock="1"/>
        </w:r>
      </w:ins>
      <w:r w:rsidR="00C86927">
        <w:rPr>
          <w:rFonts w:ascii="Palatino Linotype" w:eastAsia="Palatino Linotype" w:hAnsi="Palatino Linotype" w:cs="Palatino Linotype"/>
          <w:sz w:val="20"/>
          <w:szCs w:val="20"/>
        </w:rPr>
        <w: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review","type":"article-journal","volume":"39"},"uris":["http://www.mendeley.com/documents/?uuid=ea110b57-3358-4bd7-9d04-2a4865988532"]},{"id":"ITEM-2","itemData":{"DOI":"10.3390/app10134444","ISSN":"20763417","abstract":"Building Information Modelling (BIM) is creating new opportunities for the Architecture, Engineering and Construction industry. One of them is the integration of the Building Sustainability Assessment (BSA) during the design process. Currently, an approach for using BIM to foster and optimise the application of BSA methods has not been clearly established yet, creating a knowledge gap on the application of BIM for sustainability assessment purposes. Thus, this paper analyses the current role of BIM to evaluate three BSA methods-LEED, BREEAM and SBTool. The current BIM applicability is assessed by performing a systematic review, where the criteria being assessed and the applied BIM software are identified. A comparison is made to determine which BSA method can currently take more advantage from BIM and to identify the number of assessed criteria from each one. Furthermore, the attractiveness of a BIM-based assessment for SBTool is analysed, facing the actual BIM scenario for LEED and BREEAM. Despite the restrictions, BIM use is increasing for sustainability purposes. Most of the analysed studies and identified software are still focused on the use of LEED for assessing sustainability during the design phase. However, BIM software capabilities can also support the assessment of the other BSA methods so that process replicability can happen. Among the most addressed criteria, the energy and material-related categories are the most eminent. Autodesk Revit is the most-used software. A BIM-based assessment for SBTool will have enough attractiveness. It can assess, at least, the same percentage of criteria as the other schemes, creating new opportunities to enhance building sustainability.","author":[{"dropping-particle":"","family":"Carvalho","given":"José Pedro","non-dropping-particle":"","parse-names":false,"suffix":""},{"dropping-particle":"","family":"Bragança","given":"Luís","non-dropping-particle":"","parse-names":false,"suffix":""},{"dropping-particle":"","family":"Mateus","given":"Ricardo","non-dropping-particle":"","parse-names":false,"suffix":""}],"container-title":"Applied Sciences (Switzerland)","id":"ITEM-2","issue":"13","issued":{"date-parts":[["2020"]]},"title":"A systematic review of the role of BIM in building sustainability assessment methods","type":"article-journal","volume":"10"},"uris":["http://www.mendeley.com/documents/?uuid=90cf6ce1-4d57-4870-b3da-8068d1527f9f"]},{"id":"ITEM-3","itemData":{"DOI":"10.1016/j.jobe.2018.12.021","ISSN":"23527102","abstract":"This paper presents an up to date overview of the principal research topics and research trends within the Building Information Model (BIM) research domain. It also offers a detailed review of the integration of BIM and Building Energy Performance Simulation (BEPS). The different strategies to improve interoperability are reviewed together with the various applications of such an integration (BIM with BEPS) in the literature. Firstly, a scientometric analysis which allows identifying research patterns and emerging trends in a specific research domain is performed to categorise the large number of articles constituting BIM literature into several clusters, each representing a particular topic. The main research topic in each cluster, together with the chronological progress and evolution of each cluster are summarized through a literature review of the selected highly cited articles. Secondly, an analysis of the different aspects relevant to the integration of BIM with BEPS is performed to highlight the evolution of the interoperability between BIM and energy simulation tools. Subsequently, a review of the different applications of such integration (BIM with BEPS) is performed to identify potential knowledge gaps. This study highlights six main BIM research topics focusing on BIM adoption and benefits, BIM-aided management, progress monitoring and as-built modelling, interoperability, life cycle analysis and energy simulation. It also emphasises the lack of well-established strategies to ensure the interoperability between BIM and energy simulation tools. Furthermore, this study reports on the poor integration of BIM and BEPS for building system and control modelling as well as its limited application during the operational phase.","author":[{"dropping-particle":"","family":"Andriamamonjy","given":"Ando","non-dropping-particle":"","parse-names":false,"suffix":""},{"dropping-particle":"","family":"Saelens","given":"Dirk","non-dropping-particle":"","parse-names":false,"suffix":""},{"dropping-particle":"","family":"Klein","given":"Ralf","non-dropping-particle":"","parse-names":false,"suffix":""}],"container-title":"Journal of Building Engineering","id":"ITEM-3","issue":"December 2018","issued":{"date-parts":[["2019"]]},"page":"513-527","publisher":"Elsevier Ltd","title":"A combined scientometric and conventional literature review to grasp the entire BIM knowledge and its integration with energy simulation","type":"article-journal","volume":"22"},"uris":["http://www.mendeley.com/documents/?uuid=625d26b7-ab34-4526-9ebd-4cc0ed37c28d"]},{"id":"ITEM-4","itemData":{"DOI":"10.1016/j.rser.2020.110372","ISSN":"18790690","abstract":"Energy consumption of buildings is at the forefront of the total energy consumption list, and its environmental impact is increasing, thus making construction industry as a key player in energy. A systematic and comprehensive life cycle perspective assessment of building energy is crucial for maintaining project sustainability. Building energy analysis from life cycle perspective has been increasingly favoured by scholars. However, the links and contents of many literatures have not been summarized and lacking systematic literature research. This review-based research used a holistic analysis approach as the framework. Bibliometrics method in the first stage was used to select 255 papers published during 2009–2019 related to life cycle energy of buildings (LCE-B). Scientometric analysis in the second stage was adopted for identifying the journal sources, scholars, regions and articles that have been fruitful and influential in LCE-B research, and keywords analysis was proposed to preliminarily explore the research topics in the domain (e.g. analysis of optimisation). Results showed that BIM and multi-objective optimisation have become research hotspots recently. An in-depth qualitative discussion in the last stage was conducted to achieve three main objectives: (1) summarise mainstream research topics (e.g. calculation and parameter determination of embodied energy); (2) discuss existing research gaps (e.g. the spatial heterogeneity of embodied energy); and (3) identify future research directions. This study provides a comprehensive knowledge framework combined with philosophical theories that links current research fields with future research trends, providing researchers with multi-disciplinary guidance to gain insight into the latest research on LCE-B.","author":[{"dropping-particle":"","family":"Li","given":"Clyde Zhengdao","non-dropping-particle":"","parse-names":false,"suffix":""},{"dropping-particle":"","family":"Lai","given":"Xulu","non-dropping-particle":"","parse-names":false,"suffix":""},{"dropping-particle":"","family":"Xiao","given":"Bing","non-dropping-particle":"","parse-names":false,"suffix":""},{"dropping-particle":"","family":"Tam","given":"Vivian W.Y.","non-dropping-particle":"","parse-names":false,"suffix":""},{"dropping-particle":"","family":"Guo","given":"Shan","non-dropping-particle":"","parse-names":false,"suffix":""},{"dropping-particle":"","family":"Zhao","given":"Yiyu","non-dropping-particle":"","parse-names":false,"suffix":""}],"container-title":"Renewable and Sustainable Energy Reviews","id":"ITEM-4","issue":"September","issued":{"date-parts":[["2020"]]},"page":"110372","publisher":"Elsevier Ltd","title":"A holistic review on life cycle energy of buildings: An analysis from 2009 to 2019","type":"article-journal","volume":"134"},"uris":["http://www.mendeley.com/documents/?uuid=0f12eb9d-5f41-4751-9705-d2de565fc755"]},{"id":"ITEM-5","itemData":{"DOI":"10.1108/ECAM-09-2019-0511","ISSN":"09699988","abstract":"Purpose: The purpose of this paper is to summarize the current applications of BIM, the integration of related technologies and the tendencies and challenges systematically. Design/methodology/approach: Using quantitative and qualitative bibliometric statistical methods, the current mode of interaction between BIM and other related technologies is summarized. Findings: This paper identified 24 different BIM applications in the life cycle. From two perspectives, the implementation status of BIM applications and integrated technologies are respectively studied. The future industry development framework is drawn comprehensively. We summarized the challenges of BIM applications from the perspectives of management, technology and promotion, and confirmed that most of the challenges come from the two driving factors of promotion and management. Research limitations/implications: The technical challenges reviewed in this paper are from the collected literature we have extracted, which is only a part of the practical challenges and not comprehensive enough. Practical implications: We summarized the current mode of interactive use of BIM and sorted out the challenges faced by BIM applications to provide reference for the risks and challenges faced by the future industry. Originality/value: There is little literature to integrate BIM applications and to establish BIM related challenges and risk frameworks. In this paper, we provide a review of the current implementation level of BIM and the risks and challenges of stakeholders through three aspects of management, technology and promotion.","author":[{"dropping-particle":"","family":"Meng","given":"Qingfeng","non-dropping-particle":"","parse-names":false,"suffix":""},{"dropping-particle":"","family":"Zhang","given":"Yifan","non-dropping-particle":"","parse-names":false,"suffix":""},{"dropping-particle":"","family":"Li","given":"Zhen","non-dropping-particle":"","parse-names":false,"suffix":""},{"dropping-particle":"","family":"Shi","given":"Weixiang","non-dropping-particle":"","parse-names":false,"suffix":""},{"dropping-particle":"","family":"Wang","given":"Jun","non-dropping-particle":"","parse-names":false,"suffix":""},{"dropping-particle":"","family":"Sun","given":"Yanhui","non-dropping-particle":"","parse-names":false,"suffix":""},{"dropping-particle":"","family":"Xu","given":"Li","non-dropping-particle":"","parse-names":false,"suffix":""},{"dropping-particle":"","family":"Wang","given":"Xiangyu","non-dropping-particle":"","parse-names":false,"suffix":""}],"container-title":"Engineering, Construction and Architectural Management","id":"ITEM-5","issue":"8","issued":{"date-parts":[["2020"]]},"page":"1647-1677","title":"A review of integrated applications of BIM and related technologies in whole building life cycle","type":"article-journal","volume":"27"},"uris":["http://www.mendeley.com/documents/?uuid=38348ea8-39e2-4869-8406-d9ed537b4a25"]}],"mendeley":{"formattedCitation":"[30,33,53–55]","plainTextFormattedCitation":"[30,33,53–55]","previouslyFormattedCitation":"[30,33,50–52]"},"properties":{"noteIndex":0},"schema":"https://github.com/citation-style-language/schema/raw/master/csl-citation.json"}</w:instrText>
      </w:r>
      <w:ins w:id="175" w:author="Tatjana Vilutienė" w:date="2021-09-23T18:04:00Z">
        <w:r w:rsidRPr="00C10A63">
          <w:rPr>
            <w:rFonts w:ascii="Palatino Linotype" w:eastAsia="Palatino Linotype" w:hAnsi="Palatino Linotype" w:cs="Palatino Linotype"/>
            <w:sz w:val="20"/>
            <w:szCs w:val="20"/>
          </w:rPr>
          <w:fldChar w:fldCharType="separate"/>
        </w:r>
      </w:ins>
      <w:r w:rsidR="00C86927" w:rsidRPr="00C86927">
        <w:rPr>
          <w:rFonts w:ascii="Palatino Linotype" w:eastAsia="Palatino Linotype" w:hAnsi="Palatino Linotype" w:cs="Palatino Linotype"/>
          <w:noProof/>
          <w:sz w:val="20"/>
          <w:szCs w:val="20"/>
        </w:rPr>
        <w:t>[30,33,53–55]</w:t>
      </w:r>
      <w:ins w:id="176" w:author="Tatjana Vilutienė" w:date="2021-09-23T18:04:00Z">
        <w:r w:rsidRPr="00C10A63">
          <w:rPr>
            <w:rFonts w:ascii="Palatino Linotype" w:eastAsia="Palatino Linotype" w:hAnsi="Palatino Linotype" w:cs="Palatino Linotype"/>
            <w:sz w:val="20"/>
            <w:szCs w:val="20"/>
          </w:rPr>
          <w:fldChar w:fldCharType="end"/>
        </w:r>
        <w:r w:rsidRPr="00C10A63">
          <w:rPr>
            <w:rFonts w:ascii="Palatino Linotype" w:eastAsia="Palatino Linotype" w:hAnsi="Palatino Linotype" w:cs="Palatino Linotype"/>
            <w:sz w:val="20"/>
            <w:szCs w:val="20"/>
          </w:rPr>
          <w:t xml:space="preserve"> (albeit separately).</w:t>
        </w:r>
      </w:ins>
    </w:p>
    <w:p w14:paraId="0B25BB64" w14:textId="680F51BF" w:rsidR="00030BC0" w:rsidRPr="00C10A63" w:rsidRDefault="0020791C">
      <w:pPr>
        <w:pBdr>
          <w:top w:val="nil"/>
          <w:left w:val="nil"/>
          <w:bottom w:val="nil"/>
          <w:right w:val="nil"/>
          <w:between w:val="nil"/>
        </w:pBdr>
        <w:spacing w:before="240" w:after="120" w:line="240" w:lineRule="auto"/>
        <w:jc w:val="left"/>
        <w:rPr>
          <w:rFonts w:ascii="Palatino Linotype" w:eastAsia="Palatino Linotype" w:hAnsi="Palatino Linotype" w:cs="Palatino Linotype"/>
          <w:i/>
          <w:sz w:val="20"/>
          <w:szCs w:val="20"/>
        </w:rPr>
      </w:pPr>
      <w:proofErr w:type="gramStart"/>
      <w:r w:rsidRPr="00C10A63">
        <w:rPr>
          <w:rFonts w:ascii="Palatino Linotype" w:eastAsia="Palatino Linotype" w:hAnsi="Palatino Linotype" w:cs="Palatino Linotype"/>
          <w:i/>
          <w:sz w:val="20"/>
          <w:szCs w:val="20"/>
        </w:rPr>
        <w:t>3.</w:t>
      </w:r>
      <w:proofErr w:type="gramEnd"/>
      <w:del w:id="177" w:author="Tatjana Vilutienė" w:date="2021-09-23T18:05:00Z">
        <w:r w:rsidRPr="00C10A63" w:rsidDel="00AA4260">
          <w:rPr>
            <w:rFonts w:ascii="Palatino Linotype" w:eastAsia="Palatino Linotype" w:hAnsi="Palatino Linotype" w:cs="Palatino Linotype"/>
            <w:i/>
            <w:sz w:val="20"/>
            <w:szCs w:val="20"/>
          </w:rPr>
          <w:delText>2</w:delText>
        </w:r>
      </w:del>
      <w:ins w:id="178" w:author="Tatjana Vilutienė" w:date="2021-09-23T18:05:00Z">
        <w:r w:rsidR="00AA4260">
          <w:rPr>
            <w:rFonts w:ascii="Palatino Linotype" w:eastAsia="Palatino Linotype" w:hAnsi="Palatino Linotype" w:cs="Palatino Linotype"/>
            <w:i/>
            <w:sz w:val="20"/>
            <w:szCs w:val="20"/>
          </w:rPr>
          <w:t>3</w:t>
        </w:r>
      </w:ins>
      <w:r w:rsidRPr="00C10A63">
        <w:rPr>
          <w:rFonts w:ascii="Palatino Linotype" w:eastAsia="Palatino Linotype" w:hAnsi="Palatino Linotype" w:cs="Palatino Linotype"/>
          <w:i/>
          <w:sz w:val="20"/>
          <w:szCs w:val="20"/>
        </w:rPr>
        <w:tab/>
        <w:t>Search</w:t>
      </w:r>
      <w:r w:rsidR="003B0B9C">
        <w:rPr>
          <w:rFonts w:ascii="Palatino Linotype" w:eastAsia="Palatino Linotype" w:hAnsi="Palatino Linotype" w:cs="Palatino Linotype"/>
          <w:i/>
          <w:sz w:val="20"/>
          <w:szCs w:val="20"/>
        </w:rPr>
        <w:t xml:space="preserve"> </w:t>
      </w:r>
      <w:ins w:id="179" w:author="Tatjana Vilutienė" w:date="2021-09-22T19:38:00Z">
        <w:r w:rsidR="00987838">
          <w:rPr>
            <w:rFonts w:ascii="Palatino Linotype" w:eastAsia="Palatino Linotype" w:hAnsi="Palatino Linotype" w:cs="Palatino Linotype"/>
            <w:i/>
            <w:sz w:val="20"/>
            <w:szCs w:val="20"/>
          </w:rPr>
          <w:t>keywords</w:t>
        </w:r>
      </w:ins>
    </w:p>
    <w:p w14:paraId="41929716" w14:textId="442AA784" w:rsidR="00030BC0" w:rsidRPr="00C10A63" w:rsidRDefault="0020791C">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lastRenderedPageBreak/>
        <w:t xml:space="preserve">Population, </w:t>
      </w:r>
      <w:sdt>
        <w:sdtPr>
          <w:tag w:val="goog_rdk_4"/>
          <w:id w:val="-323828694"/>
        </w:sdtPr>
        <w:sdtContent/>
      </w:sdt>
      <w:r w:rsidRPr="00C10A63">
        <w:rPr>
          <w:rFonts w:ascii="Palatino Linotype" w:eastAsia="Palatino Linotype" w:hAnsi="Palatino Linotype" w:cs="Palatino Linotype"/>
          <w:sz w:val="20"/>
          <w:szCs w:val="20"/>
        </w:rPr>
        <w:t>Intervention, Comparison, Outcomes, Context</w:t>
      </w:r>
      <w:r w:rsidR="000479C0" w:rsidRPr="00C10A63">
        <w:rPr>
          <w:rFonts w:ascii="Palatino Linotype" w:eastAsia="Palatino Linotype" w:hAnsi="Palatino Linotype" w:cs="Palatino Linotype"/>
          <w:sz w:val="20"/>
          <w:szCs w:val="20"/>
        </w:rPr>
        <w:t xml:space="preserve"> (PICOC),</w:t>
      </w:r>
      <w:r w:rsidRPr="00C10A63">
        <w:rPr>
          <w:rFonts w:ascii="Palatino Linotype" w:eastAsia="Palatino Linotype" w:hAnsi="Palatino Linotype" w:cs="Palatino Linotype"/>
          <w:sz w:val="20"/>
          <w:szCs w:val="20"/>
        </w:rPr>
        <w:t xml:space="preserve"> </w:t>
      </w:r>
      <w:r w:rsidR="00C25408">
        <w:rPr>
          <w:rFonts w:ascii="Palatino Linotype" w:eastAsia="Palatino Linotype" w:hAnsi="Palatino Linotype" w:cs="Palatino Linotype"/>
          <w:sz w:val="20"/>
          <w:szCs w:val="20"/>
        </w:rPr>
        <w:t>proposed by</w:t>
      </w:r>
      <w:commentRangeStart w:id="180"/>
      <w:r w:rsidRPr="00C10A63">
        <w:rPr>
          <w:rFonts w:ascii="Palatino Linotype" w:eastAsia="Palatino Linotype" w:hAnsi="Palatino Linotype" w:cs="Palatino Linotype"/>
          <w:sz w:val="20"/>
          <w:szCs w:val="20"/>
        </w:rPr>
        <w:t xml:space="preserve"> </w:t>
      </w:r>
      <w:r w:rsidR="00CE1451" w:rsidRPr="00C10A63">
        <w:rPr>
          <w:rFonts w:ascii="Palatino Linotype" w:eastAsia="Palatino Linotype" w:hAnsi="Palatino Linotype" w:cs="Palatino Linotype"/>
          <w:sz w:val="20"/>
          <w:szCs w:val="20"/>
        </w:rPr>
        <w:fldChar w:fldCharType="begin" w:fldLock="1"/>
      </w:r>
      <w:r w:rsidR="00C86927">
        <w:rPr>
          <w:rFonts w:ascii="Palatino Linotype" w:eastAsia="Palatino Linotype" w:hAnsi="Palatino Linotype" w:cs="Palatino Linotype"/>
          <w:sz w:val="20"/>
          <w:szCs w:val="20"/>
        </w:rPr>
        <w:instrText>ADDIN CSL_CITATION {"citationItems":[{"id":"ITEM-1","itemData":{"DOI":"10.1109/ACCESS.2016.2603219","ISSN":"21693536","abstract":"The objective of this report is to propose comprehensive guidelines for systematic literature reviews appropriate for software engineering researchers, including PhD students. A systematic literature review is a means of evaluating and interpreting all available research relevant to a particular research question, topic area, or phenomenon of interest. Systematic reviews aim to present a fair evaluation of a research topic by using a trustworthy, rigorous, and auditable methodology. The guidelines presented in this report were derived from three existing guidelines used by medical researchers, two books produced by researchers with social science backgrounds and discussions with researchers from other disciplines who are involved in evidence-based practice. The guidelines have been adapted to reflect the specific problems of software engineering research. The guidelines cover three phases of a systematic literature review: planning the review, conducting the review and reporting the review. They provide a relatively high level description. They do not consider the impact of the research questions on the review procedures, nor do they specify in detail the mechanisms needed to perform meta-analysis.","author":[{"dropping-particle":"","family":"B. Kitchenham; S. Charters","given":"","non-dropping-particle":"","parse-names":false,"suffix":""}],"container-title":"IEEE Access","id":"ITEM-1","issued":{"date-parts":[["2016"]]},"page":"5356-5373","title":"Guidelines for performing Systematic Literature Reviews in Software Engineering","type":"article-journal","volume":"4"},"uris":["http://www.mendeley.com/documents/?uuid=760e7f41-d1b2-4649-8ff4-a45c31fd5bcc"]}],"mendeley":{"formattedCitation":"[71]","plainTextFormattedCitation":"[71]","previouslyFormattedCitation":"[68]"},"properties":{"noteIndex":0},"schema":"https://github.com/citation-style-language/schema/raw/master/csl-citation.json"}</w:instrText>
      </w:r>
      <w:r w:rsidR="00CE1451" w:rsidRPr="00C10A63">
        <w:rPr>
          <w:rFonts w:ascii="Palatino Linotype" w:eastAsia="Palatino Linotype" w:hAnsi="Palatino Linotype" w:cs="Palatino Linotype"/>
          <w:sz w:val="20"/>
          <w:szCs w:val="20"/>
        </w:rPr>
        <w:fldChar w:fldCharType="separate"/>
      </w:r>
      <w:r w:rsidR="00C86927" w:rsidRPr="00C86927">
        <w:rPr>
          <w:rFonts w:ascii="Palatino Linotype" w:eastAsia="Palatino Linotype" w:hAnsi="Palatino Linotype" w:cs="Palatino Linotype"/>
          <w:noProof/>
          <w:sz w:val="20"/>
          <w:szCs w:val="20"/>
        </w:rPr>
        <w:t>[71]</w:t>
      </w:r>
      <w:r w:rsidR="00CE1451" w:rsidRPr="00C10A63">
        <w:rPr>
          <w:rFonts w:ascii="Palatino Linotype" w:eastAsia="Palatino Linotype" w:hAnsi="Palatino Linotype" w:cs="Palatino Linotype"/>
          <w:sz w:val="20"/>
          <w:szCs w:val="20"/>
        </w:rPr>
        <w:fldChar w:fldCharType="end"/>
      </w:r>
      <w:commentRangeEnd w:id="180"/>
      <w:r w:rsidR="00AA4260">
        <w:rPr>
          <w:rStyle w:val="CommentReference"/>
        </w:rPr>
        <w:commentReference w:id="180"/>
      </w:r>
      <w:r w:rsidR="000479C0" w:rsidRPr="00C10A63">
        <w:rPr>
          <w:rFonts w:ascii="Palatino Linotype" w:eastAsia="Palatino Linotype" w:hAnsi="Palatino Linotype" w:cs="Palatino Linotype"/>
          <w:sz w:val="20"/>
          <w:szCs w:val="20"/>
        </w:rPr>
        <w:t>,</w:t>
      </w:r>
      <w:r w:rsidR="00C606D5" w:rsidRPr="00C10A63">
        <w:rPr>
          <w:rFonts w:ascii="Palatino Linotype" w:eastAsia="Palatino Linotype" w:hAnsi="Palatino Linotype" w:cs="Palatino Linotype"/>
          <w:sz w:val="20"/>
          <w:szCs w:val="20"/>
        </w:rPr>
        <w:t xml:space="preserve"> </w:t>
      </w:r>
      <w:r w:rsidRPr="00C10A63">
        <w:rPr>
          <w:rFonts w:ascii="Palatino Linotype" w:eastAsia="Palatino Linotype" w:hAnsi="Palatino Linotype" w:cs="Palatino Linotype"/>
          <w:sz w:val="20"/>
          <w:szCs w:val="20"/>
        </w:rPr>
        <w:t xml:space="preserve">was </w:t>
      </w:r>
      <w:r w:rsidR="00CF3E5D">
        <w:rPr>
          <w:rFonts w:ascii="Palatino Linotype" w:eastAsia="Palatino Linotype" w:hAnsi="Palatino Linotype" w:cs="Palatino Linotype"/>
          <w:sz w:val="20"/>
          <w:szCs w:val="20"/>
        </w:rPr>
        <w:t>used to</w:t>
      </w:r>
      <w:r w:rsidR="00C25408">
        <w:rPr>
          <w:rFonts w:ascii="Palatino Linotype" w:eastAsia="Palatino Linotype" w:hAnsi="Palatino Linotype" w:cs="Palatino Linotype"/>
          <w:sz w:val="20"/>
          <w:szCs w:val="20"/>
        </w:rPr>
        <w:t xml:space="preserve"> develop an effective search strategy</w:t>
      </w:r>
      <w:r w:rsidRPr="00C10A63">
        <w:rPr>
          <w:rFonts w:ascii="Palatino Linotype" w:eastAsia="Palatino Linotype" w:hAnsi="Palatino Linotype" w:cs="Palatino Linotype"/>
          <w:sz w:val="20"/>
          <w:szCs w:val="20"/>
        </w:rPr>
        <w:t>.</w:t>
      </w:r>
    </w:p>
    <w:p w14:paraId="2FBB03D4" w14:textId="628DC1AE" w:rsidR="00030BC0" w:rsidRPr="00C10A63" w:rsidRDefault="00642306">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sdt>
        <w:sdtPr>
          <w:tag w:val="goog_rdk_5"/>
          <w:id w:val="-1558078767"/>
        </w:sdtPr>
        <w:sdtContent/>
      </w:sdt>
      <w:r w:rsidR="0020791C" w:rsidRPr="00C10A63">
        <w:rPr>
          <w:rFonts w:ascii="Palatino Linotype" w:eastAsia="Palatino Linotype" w:hAnsi="Palatino Linotype" w:cs="Palatino Linotype"/>
          <w:sz w:val="20"/>
          <w:szCs w:val="20"/>
        </w:rPr>
        <w:t xml:space="preserve">Population: In our context, the population </w:t>
      </w:r>
      <w:r w:rsidR="000479C0" w:rsidRPr="00C10A63">
        <w:rPr>
          <w:rFonts w:ascii="Palatino Linotype" w:eastAsia="Palatino Linotype" w:hAnsi="Palatino Linotype" w:cs="Palatino Linotype"/>
          <w:sz w:val="20"/>
          <w:szCs w:val="20"/>
        </w:rPr>
        <w:t xml:space="preserve">covered </w:t>
      </w:r>
      <w:r w:rsidR="0020791C" w:rsidRPr="00C10A63">
        <w:rPr>
          <w:rFonts w:ascii="Palatino Linotype" w:eastAsia="Palatino Linotype" w:hAnsi="Palatino Linotype" w:cs="Palatino Linotype"/>
          <w:sz w:val="20"/>
          <w:szCs w:val="20"/>
        </w:rPr>
        <w:t xml:space="preserve">papers on BIM and </w:t>
      </w:r>
      <w:r w:rsidR="000479C0" w:rsidRPr="00C10A63">
        <w:rPr>
          <w:rFonts w:ascii="Palatino Linotype" w:eastAsia="Palatino Linotype" w:hAnsi="Palatino Linotype" w:cs="Palatino Linotype"/>
          <w:sz w:val="20"/>
          <w:szCs w:val="20"/>
        </w:rPr>
        <w:t>b</w:t>
      </w:r>
      <w:r w:rsidR="0020791C" w:rsidRPr="00C10A63">
        <w:rPr>
          <w:rFonts w:ascii="Palatino Linotype" w:eastAsia="Palatino Linotype" w:hAnsi="Palatino Linotype" w:cs="Palatino Linotype"/>
          <w:sz w:val="20"/>
          <w:szCs w:val="20"/>
        </w:rPr>
        <w:t xml:space="preserve">uilding </w:t>
      </w:r>
      <w:r w:rsidR="000479C0" w:rsidRPr="00C10A63">
        <w:rPr>
          <w:rFonts w:ascii="Palatino Linotype" w:eastAsia="Palatino Linotype" w:hAnsi="Palatino Linotype" w:cs="Palatino Linotype"/>
          <w:sz w:val="20"/>
          <w:szCs w:val="20"/>
        </w:rPr>
        <w:t>e</w:t>
      </w:r>
      <w:r w:rsidR="0020791C" w:rsidRPr="00C10A63">
        <w:rPr>
          <w:rFonts w:ascii="Palatino Linotype" w:eastAsia="Palatino Linotype" w:hAnsi="Palatino Linotype" w:cs="Palatino Linotype"/>
          <w:sz w:val="20"/>
          <w:szCs w:val="20"/>
        </w:rPr>
        <w:t xml:space="preserve">nergy </w:t>
      </w:r>
      <w:r w:rsidR="000479C0" w:rsidRPr="00C10A63">
        <w:rPr>
          <w:rFonts w:ascii="Palatino Linotype" w:eastAsia="Palatino Linotype" w:hAnsi="Palatino Linotype" w:cs="Palatino Linotype"/>
          <w:sz w:val="20"/>
          <w:szCs w:val="20"/>
        </w:rPr>
        <w:t>e</w:t>
      </w:r>
      <w:r w:rsidR="0020791C" w:rsidRPr="00C10A63">
        <w:rPr>
          <w:rFonts w:ascii="Palatino Linotype" w:eastAsia="Palatino Linotype" w:hAnsi="Palatino Linotype" w:cs="Palatino Linotype"/>
          <w:sz w:val="20"/>
          <w:szCs w:val="20"/>
        </w:rPr>
        <w:t>fficiency.</w:t>
      </w:r>
    </w:p>
    <w:p w14:paraId="348EB7E1" w14:textId="2D64C375" w:rsidR="00030BC0" w:rsidRPr="00C10A63" w:rsidRDefault="00642306">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sdt>
        <w:sdtPr>
          <w:tag w:val="goog_rdk_6"/>
          <w:id w:val="-653217243"/>
        </w:sdtPr>
        <w:sdtContent/>
      </w:sdt>
      <w:r w:rsidR="0020791C" w:rsidRPr="00C10A63">
        <w:rPr>
          <w:rFonts w:ascii="Palatino Linotype" w:eastAsia="Palatino Linotype" w:hAnsi="Palatino Linotype" w:cs="Palatino Linotype"/>
          <w:sz w:val="20"/>
          <w:szCs w:val="20"/>
        </w:rPr>
        <w:t>Intervention: In the context of this study, we investigate</w:t>
      </w:r>
      <w:r w:rsidR="000479C0" w:rsidRPr="00C10A63">
        <w:rPr>
          <w:rFonts w:ascii="Palatino Linotype" w:eastAsia="Palatino Linotype" w:hAnsi="Palatino Linotype" w:cs="Palatino Linotype"/>
          <w:sz w:val="20"/>
          <w:szCs w:val="20"/>
        </w:rPr>
        <w:t>d</w:t>
      </w:r>
      <w:r w:rsidR="0020791C" w:rsidRPr="00C10A63">
        <w:rPr>
          <w:rFonts w:ascii="Palatino Linotype" w:eastAsia="Palatino Linotype" w:hAnsi="Palatino Linotype" w:cs="Palatino Linotype"/>
          <w:sz w:val="20"/>
          <w:szCs w:val="20"/>
        </w:rPr>
        <w:t xml:space="preserve"> how BIM methodologies and technologies </w:t>
      </w:r>
      <w:r w:rsidR="00DA4E10">
        <w:rPr>
          <w:rFonts w:ascii="Palatino Linotype" w:eastAsia="Palatino Linotype" w:hAnsi="Palatino Linotype" w:cs="Palatino Linotype"/>
          <w:sz w:val="20"/>
          <w:szCs w:val="20"/>
        </w:rPr>
        <w:t>contribute to the</w:t>
      </w:r>
      <w:r w:rsidR="0020791C" w:rsidRPr="00C10A63">
        <w:rPr>
          <w:rFonts w:ascii="Palatino Linotype" w:eastAsia="Palatino Linotype" w:hAnsi="Palatino Linotype" w:cs="Palatino Linotype"/>
          <w:sz w:val="20"/>
          <w:szCs w:val="20"/>
        </w:rPr>
        <w:t xml:space="preserve"> energy efficiency analysis</w:t>
      </w:r>
      <w:r w:rsidR="0046539C" w:rsidRPr="00C10A63">
        <w:rPr>
          <w:rFonts w:ascii="Palatino Linotype" w:eastAsia="Palatino Linotype" w:hAnsi="Palatino Linotype" w:cs="Palatino Linotype"/>
          <w:sz w:val="20"/>
          <w:szCs w:val="20"/>
        </w:rPr>
        <w:t xml:space="preserve"> during the whole life cycle</w:t>
      </w:r>
      <w:r w:rsidR="000479C0" w:rsidRPr="00C10A63">
        <w:rPr>
          <w:rFonts w:ascii="Palatino Linotype" w:eastAsia="Palatino Linotype" w:hAnsi="Palatino Linotype" w:cs="Palatino Linotype"/>
          <w:sz w:val="20"/>
          <w:szCs w:val="20"/>
        </w:rPr>
        <w:t xml:space="preserve"> of a building</w:t>
      </w:r>
      <w:r w:rsidR="0020791C" w:rsidRPr="00C10A63">
        <w:rPr>
          <w:rFonts w:ascii="Palatino Linotype" w:eastAsia="Palatino Linotype" w:hAnsi="Palatino Linotype" w:cs="Palatino Linotype"/>
          <w:sz w:val="20"/>
          <w:szCs w:val="20"/>
        </w:rPr>
        <w:t>.</w:t>
      </w:r>
    </w:p>
    <w:p w14:paraId="623100BD" w14:textId="6D73B731" w:rsidR="00030BC0" w:rsidRPr="00C10A63" w:rsidRDefault="00642306">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sdt>
        <w:sdtPr>
          <w:tag w:val="goog_rdk_8"/>
          <w:id w:val="456152134"/>
        </w:sdtPr>
        <w:sdtContent/>
      </w:sdt>
      <w:r w:rsidR="0020791C" w:rsidRPr="00C10A63">
        <w:rPr>
          <w:rFonts w:ascii="Palatino Linotype" w:eastAsia="Palatino Linotype" w:hAnsi="Palatino Linotype" w:cs="Palatino Linotype"/>
          <w:sz w:val="20"/>
          <w:szCs w:val="20"/>
        </w:rPr>
        <w:t>Comparison: In this study,</w:t>
      </w:r>
      <w:r w:rsidR="00C606D5" w:rsidRPr="00C10A63">
        <w:rPr>
          <w:rFonts w:ascii="Palatino Linotype" w:eastAsia="Palatino Linotype" w:hAnsi="Palatino Linotype" w:cs="Palatino Linotype"/>
          <w:sz w:val="20"/>
          <w:szCs w:val="20"/>
        </w:rPr>
        <w:t xml:space="preserve"> a</w:t>
      </w:r>
      <w:r w:rsidR="0020791C" w:rsidRPr="00C10A63">
        <w:rPr>
          <w:rFonts w:ascii="Palatino Linotype" w:eastAsia="Palatino Linotype" w:hAnsi="Palatino Linotype" w:cs="Palatino Linotype"/>
          <w:sz w:val="20"/>
          <w:szCs w:val="20"/>
        </w:rPr>
        <w:t xml:space="preserve"> comparison </w:t>
      </w:r>
      <w:proofErr w:type="gramStart"/>
      <w:r w:rsidR="000479C0" w:rsidRPr="00C10A63">
        <w:rPr>
          <w:rFonts w:ascii="Palatino Linotype" w:eastAsia="Palatino Linotype" w:hAnsi="Palatino Linotype" w:cs="Palatino Linotype"/>
          <w:sz w:val="20"/>
          <w:szCs w:val="20"/>
        </w:rPr>
        <w:t xml:space="preserve">was </w:t>
      </w:r>
      <w:r w:rsidR="0020791C" w:rsidRPr="00C10A63">
        <w:rPr>
          <w:rFonts w:ascii="Palatino Linotype" w:eastAsia="Palatino Linotype" w:hAnsi="Palatino Linotype" w:cs="Palatino Linotype"/>
          <w:sz w:val="20"/>
          <w:szCs w:val="20"/>
        </w:rPr>
        <w:t>not made</w:t>
      </w:r>
      <w:proofErr w:type="gramEnd"/>
      <w:r w:rsidR="0020791C" w:rsidRPr="00C10A63">
        <w:rPr>
          <w:rFonts w:ascii="Palatino Linotype" w:eastAsia="Palatino Linotype" w:hAnsi="Palatino Linotype" w:cs="Palatino Linotype"/>
          <w:sz w:val="20"/>
          <w:szCs w:val="20"/>
        </w:rPr>
        <w:t>.</w:t>
      </w:r>
    </w:p>
    <w:p w14:paraId="0CF62FE0" w14:textId="2F0D1216" w:rsidR="00030BC0" w:rsidRPr="00C10A63" w:rsidRDefault="0020791C">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 xml:space="preserve">Outcomes: No measurable </w:t>
      </w:r>
      <w:r w:rsidR="003D5607" w:rsidRPr="00C10A63">
        <w:rPr>
          <w:rFonts w:ascii="Palatino Linotype" w:eastAsia="Palatino Linotype" w:hAnsi="Palatino Linotype" w:cs="Palatino Linotype"/>
          <w:sz w:val="20"/>
          <w:szCs w:val="20"/>
        </w:rPr>
        <w:t>effect</w:t>
      </w:r>
      <w:r w:rsidRPr="00C10A63">
        <w:rPr>
          <w:rFonts w:ascii="Palatino Linotype" w:eastAsia="Palatino Linotype" w:hAnsi="Palatino Linotype" w:cs="Palatino Linotype"/>
          <w:sz w:val="20"/>
          <w:szCs w:val="20"/>
        </w:rPr>
        <w:t xml:space="preserve"> </w:t>
      </w:r>
      <w:proofErr w:type="gramStart"/>
      <w:r w:rsidR="000479C0" w:rsidRPr="00C10A63">
        <w:rPr>
          <w:rFonts w:ascii="Palatino Linotype" w:eastAsia="Palatino Linotype" w:hAnsi="Palatino Linotype" w:cs="Palatino Linotype"/>
          <w:sz w:val="20"/>
          <w:szCs w:val="20"/>
        </w:rPr>
        <w:t xml:space="preserve">was </w:t>
      </w:r>
      <w:r w:rsidRPr="00C10A63">
        <w:rPr>
          <w:rFonts w:ascii="Palatino Linotype" w:eastAsia="Palatino Linotype" w:hAnsi="Palatino Linotype" w:cs="Palatino Linotype"/>
          <w:sz w:val="20"/>
          <w:szCs w:val="20"/>
        </w:rPr>
        <w:t>considered</w:t>
      </w:r>
      <w:proofErr w:type="gramEnd"/>
      <w:r w:rsidRPr="00C10A63">
        <w:rPr>
          <w:rFonts w:ascii="Palatino Linotype" w:eastAsia="Palatino Linotype" w:hAnsi="Palatino Linotype" w:cs="Palatino Linotype"/>
          <w:sz w:val="20"/>
          <w:szCs w:val="20"/>
        </w:rPr>
        <w:t xml:space="preserve">, as we </w:t>
      </w:r>
      <w:r w:rsidR="000479C0" w:rsidRPr="00C10A63">
        <w:rPr>
          <w:rFonts w:ascii="Palatino Linotype" w:eastAsia="Palatino Linotype" w:hAnsi="Palatino Linotype" w:cs="Palatino Linotype"/>
          <w:sz w:val="20"/>
          <w:szCs w:val="20"/>
        </w:rPr>
        <w:t xml:space="preserve">did </w:t>
      </w:r>
      <w:r w:rsidRPr="00C10A63">
        <w:rPr>
          <w:rFonts w:ascii="Palatino Linotype" w:eastAsia="Palatino Linotype" w:hAnsi="Palatino Linotype" w:cs="Palatino Linotype"/>
          <w:sz w:val="20"/>
          <w:szCs w:val="20"/>
        </w:rPr>
        <w:t xml:space="preserve">not focus </w:t>
      </w:r>
      <w:r w:rsidR="0068031F" w:rsidRPr="0068031F">
        <w:rPr>
          <w:rFonts w:ascii="Palatino Linotype" w:eastAsia="Palatino Linotype" w:hAnsi="Palatino Linotype" w:cs="Palatino Linotype"/>
          <w:sz w:val="20"/>
          <w:szCs w:val="20"/>
        </w:rPr>
        <w:t>on the outcomes of the papers</w:t>
      </w:r>
      <w:r w:rsidRPr="00C10A63">
        <w:rPr>
          <w:rFonts w:ascii="Palatino Linotype" w:eastAsia="Palatino Linotype" w:hAnsi="Palatino Linotype" w:cs="Palatino Linotype"/>
          <w:sz w:val="20"/>
          <w:szCs w:val="20"/>
        </w:rPr>
        <w:t>.</w:t>
      </w:r>
      <w:r w:rsidR="0068031F">
        <w:rPr>
          <w:rFonts w:ascii="Palatino Linotype" w:eastAsia="Palatino Linotype" w:hAnsi="Palatino Linotype" w:cs="Palatino Linotype"/>
          <w:sz w:val="20"/>
          <w:szCs w:val="20"/>
        </w:rPr>
        <w:t xml:space="preserve"> </w:t>
      </w:r>
      <w:ins w:id="181" w:author="Tatjana Vilutienė" w:date="2021-09-20T13:25:00Z">
        <w:r w:rsidR="0068031F">
          <w:rPr>
            <w:rFonts w:ascii="Palatino Linotype" w:eastAsia="Palatino Linotype" w:hAnsi="Palatino Linotype" w:cs="Palatino Linotype"/>
            <w:sz w:val="20"/>
            <w:szCs w:val="20"/>
          </w:rPr>
          <w:t>W</w:t>
        </w:r>
        <w:r w:rsidR="0068031F" w:rsidRPr="0068031F">
          <w:rPr>
            <w:rFonts w:ascii="Palatino Linotype" w:eastAsia="Palatino Linotype" w:hAnsi="Palatino Linotype" w:cs="Palatino Linotype"/>
            <w:sz w:val="20"/>
            <w:szCs w:val="20"/>
          </w:rPr>
          <w:t>e</w:t>
        </w:r>
      </w:ins>
      <w:ins w:id="182" w:author="Tatjana Vilutienė" w:date="2021-09-20T13:26:00Z">
        <w:r w:rsidR="0068031F">
          <w:rPr>
            <w:rFonts w:ascii="Palatino Linotype" w:eastAsia="Palatino Linotype" w:hAnsi="Palatino Linotype" w:cs="Palatino Linotype"/>
            <w:sz w:val="20"/>
            <w:szCs w:val="20"/>
          </w:rPr>
          <w:t xml:space="preserve"> </w:t>
        </w:r>
        <w:proofErr w:type="gramStart"/>
        <w:r w:rsidR="0068031F">
          <w:rPr>
            <w:rFonts w:ascii="Palatino Linotype" w:eastAsia="Palatino Linotype" w:hAnsi="Palatino Linotype" w:cs="Palatino Linotype"/>
            <w:sz w:val="20"/>
            <w:szCs w:val="20"/>
          </w:rPr>
          <w:t xml:space="preserve">were </w:t>
        </w:r>
      </w:ins>
      <w:ins w:id="183" w:author="Tatjana Vilutienė" w:date="2021-09-20T13:25:00Z">
        <w:r w:rsidR="0068031F" w:rsidRPr="0068031F">
          <w:rPr>
            <w:rFonts w:ascii="Palatino Linotype" w:eastAsia="Palatino Linotype" w:hAnsi="Palatino Linotype" w:cs="Palatino Linotype"/>
            <w:sz w:val="20"/>
            <w:szCs w:val="20"/>
          </w:rPr>
          <w:t>focused</w:t>
        </w:r>
        <w:proofErr w:type="gramEnd"/>
        <w:r w:rsidR="0068031F" w:rsidRPr="0068031F">
          <w:rPr>
            <w:rFonts w:ascii="Palatino Linotype" w:eastAsia="Palatino Linotype" w:hAnsi="Palatino Linotype" w:cs="Palatino Linotype"/>
            <w:sz w:val="20"/>
            <w:szCs w:val="20"/>
          </w:rPr>
          <w:t xml:space="preserve"> on the relevant keywords and their systematic mapping.</w:t>
        </w:r>
      </w:ins>
    </w:p>
    <w:p w14:paraId="5B97565A" w14:textId="1BC00498" w:rsidR="00030BC0" w:rsidRPr="00C10A63" w:rsidRDefault="00642306">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sdt>
        <w:sdtPr>
          <w:tag w:val="goog_rdk_9"/>
          <w:id w:val="34393621"/>
        </w:sdtPr>
        <w:sdtContent/>
      </w:sdt>
      <w:r w:rsidR="0020791C" w:rsidRPr="00C10A63">
        <w:rPr>
          <w:rFonts w:ascii="Palatino Linotype" w:eastAsia="Palatino Linotype" w:hAnsi="Palatino Linotype" w:cs="Palatino Linotype"/>
          <w:sz w:val="20"/>
          <w:szCs w:val="20"/>
        </w:rPr>
        <w:t xml:space="preserve">Context: </w:t>
      </w:r>
      <w:r w:rsidR="00150DAE" w:rsidRPr="00C10A63">
        <w:t>T</w:t>
      </w:r>
      <w:r w:rsidR="0020791C" w:rsidRPr="00C10A63">
        <w:rPr>
          <w:rFonts w:ascii="Palatino Linotype" w:eastAsia="Palatino Linotype" w:hAnsi="Palatino Linotype" w:cs="Palatino Linotype"/>
          <w:sz w:val="20"/>
          <w:szCs w:val="20"/>
        </w:rPr>
        <w:t xml:space="preserve">his study </w:t>
      </w:r>
      <w:proofErr w:type="gramStart"/>
      <w:r w:rsidR="000479C0" w:rsidRPr="00C10A63">
        <w:rPr>
          <w:rFonts w:ascii="Palatino Linotype" w:eastAsia="Palatino Linotype" w:hAnsi="Palatino Linotype" w:cs="Palatino Linotype"/>
          <w:sz w:val="20"/>
          <w:szCs w:val="20"/>
        </w:rPr>
        <w:t>was conducted</w:t>
      </w:r>
      <w:proofErr w:type="gramEnd"/>
      <w:r w:rsidR="000479C0" w:rsidRPr="00C10A63">
        <w:rPr>
          <w:rFonts w:ascii="Palatino Linotype" w:eastAsia="Palatino Linotype" w:hAnsi="Palatino Linotype" w:cs="Palatino Linotype"/>
          <w:sz w:val="20"/>
          <w:szCs w:val="20"/>
        </w:rPr>
        <w:t xml:space="preserve"> </w:t>
      </w:r>
      <w:r w:rsidR="0020791C" w:rsidRPr="00C10A63">
        <w:rPr>
          <w:rFonts w:ascii="Palatino Linotype" w:eastAsia="Palatino Linotype" w:hAnsi="Palatino Linotype" w:cs="Palatino Linotype"/>
          <w:sz w:val="20"/>
          <w:szCs w:val="20"/>
        </w:rPr>
        <w:t>in the academi</w:t>
      </w:r>
      <w:r w:rsidR="00150DAE" w:rsidRPr="00C10A63">
        <w:rPr>
          <w:rFonts w:ascii="Palatino Linotype" w:eastAsia="Palatino Linotype" w:hAnsi="Palatino Linotype" w:cs="Palatino Linotype"/>
          <w:sz w:val="20"/>
          <w:szCs w:val="20"/>
        </w:rPr>
        <w:t>c</w:t>
      </w:r>
      <w:r w:rsidR="0020791C" w:rsidRPr="00C10A63">
        <w:rPr>
          <w:rFonts w:ascii="Palatino Linotype" w:eastAsia="Palatino Linotype" w:hAnsi="Palatino Linotype" w:cs="Palatino Linotype"/>
          <w:sz w:val="20"/>
          <w:szCs w:val="20"/>
        </w:rPr>
        <w:t xml:space="preserve"> context by </w:t>
      </w:r>
      <w:r w:rsidR="00517A54" w:rsidRPr="00C10A63">
        <w:rPr>
          <w:rFonts w:ascii="Palatino Linotype" w:eastAsia="Palatino Linotype" w:hAnsi="Palatino Linotype" w:cs="Palatino Linotype"/>
          <w:sz w:val="20"/>
          <w:szCs w:val="20"/>
        </w:rPr>
        <w:t>analy</w:t>
      </w:r>
      <w:r w:rsidR="000479C0" w:rsidRPr="00C10A63">
        <w:rPr>
          <w:rFonts w:ascii="Palatino Linotype" w:eastAsia="Palatino Linotype" w:hAnsi="Palatino Linotype" w:cs="Palatino Linotype"/>
          <w:sz w:val="20"/>
          <w:szCs w:val="20"/>
        </w:rPr>
        <w:t>z</w:t>
      </w:r>
      <w:r w:rsidR="00517A54" w:rsidRPr="00C10A63">
        <w:rPr>
          <w:rFonts w:ascii="Palatino Linotype" w:eastAsia="Palatino Linotype" w:hAnsi="Palatino Linotype" w:cs="Palatino Linotype"/>
          <w:sz w:val="20"/>
          <w:szCs w:val="20"/>
        </w:rPr>
        <w:t>ing</w:t>
      </w:r>
      <w:r w:rsidR="0020791C" w:rsidRPr="00C10A63">
        <w:rPr>
          <w:rFonts w:ascii="Palatino Linotype" w:eastAsia="Palatino Linotype" w:hAnsi="Palatino Linotype" w:cs="Palatino Linotype"/>
          <w:sz w:val="20"/>
          <w:szCs w:val="20"/>
        </w:rPr>
        <w:t xml:space="preserve"> existin</w:t>
      </w:r>
      <w:r w:rsidR="00B075D8" w:rsidRPr="00C10A63">
        <w:rPr>
          <w:rFonts w:ascii="Palatino Linotype" w:eastAsia="Palatino Linotype" w:hAnsi="Palatino Linotype" w:cs="Palatino Linotype"/>
          <w:sz w:val="20"/>
          <w:szCs w:val="20"/>
        </w:rPr>
        <w:t>g BIM and energy efficiency papers</w:t>
      </w:r>
      <w:r w:rsidR="0020791C" w:rsidRPr="00C10A63">
        <w:rPr>
          <w:rFonts w:ascii="Palatino Linotype" w:eastAsia="Palatino Linotype" w:hAnsi="Palatino Linotype" w:cs="Palatino Linotype"/>
          <w:sz w:val="20"/>
          <w:szCs w:val="20"/>
        </w:rPr>
        <w:t>.</w:t>
      </w:r>
    </w:p>
    <w:p w14:paraId="57D89A74" w14:textId="08207F39" w:rsidR="00030BC0" w:rsidRPr="00C10A63" w:rsidRDefault="0020791C">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 xml:space="preserve">The identified keywords </w:t>
      </w:r>
      <w:r w:rsidR="000479C0" w:rsidRPr="00C10A63">
        <w:rPr>
          <w:rFonts w:ascii="Palatino Linotype" w:eastAsia="Palatino Linotype" w:hAnsi="Palatino Linotype" w:cs="Palatino Linotype"/>
          <w:sz w:val="20"/>
          <w:szCs w:val="20"/>
        </w:rPr>
        <w:t xml:space="preserve">were </w:t>
      </w:r>
      <w:r w:rsidRPr="00C10A63">
        <w:rPr>
          <w:rFonts w:ascii="Palatino Linotype" w:eastAsia="Palatino Linotype" w:hAnsi="Palatino Linotype" w:cs="Palatino Linotype"/>
          <w:sz w:val="20"/>
          <w:szCs w:val="20"/>
        </w:rPr>
        <w:t xml:space="preserve">“building </w:t>
      </w:r>
      <w:r w:rsidR="00162376" w:rsidRPr="00C10A63">
        <w:rPr>
          <w:rFonts w:ascii="Palatino Linotype" w:eastAsia="Palatino Linotype" w:hAnsi="Palatino Linotype" w:cs="Palatino Linotype"/>
          <w:sz w:val="20"/>
          <w:szCs w:val="20"/>
        </w:rPr>
        <w:t xml:space="preserve">information model” and “energy”. These keywords </w:t>
      </w:r>
      <w:proofErr w:type="gramStart"/>
      <w:r w:rsidR="000479C0" w:rsidRPr="00C10A63">
        <w:rPr>
          <w:rFonts w:ascii="Palatino Linotype" w:eastAsia="Palatino Linotype" w:hAnsi="Palatino Linotype" w:cs="Palatino Linotype"/>
          <w:sz w:val="20"/>
          <w:szCs w:val="20"/>
        </w:rPr>
        <w:t>were divided</w:t>
      </w:r>
      <w:proofErr w:type="gramEnd"/>
      <w:r w:rsidR="000479C0" w:rsidRPr="00C10A63">
        <w:rPr>
          <w:rFonts w:ascii="Palatino Linotype" w:eastAsia="Palatino Linotype" w:hAnsi="Palatino Linotype" w:cs="Palatino Linotype"/>
          <w:sz w:val="20"/>
          <w:szCs w:val="20"/>
        </w:rPr>
        <w:t xml:space="preserve"> </w:t>
      </w:r>
      <w:r w:rsidRPr="00C10A63">
        <w:rPr>
          <w:rFonts w:ascii="Palatino Linotype" w:eastAsia="Palatino Linotype" w:hAnsi="Palatino Linotype" w:cs="Palatino Linotype"/>
          <w:sz w:val="20"/>
          <w:szCs w:val="20"/>
        </w:rPr>
        <w:t>into sets</w:t>
      </w:r>
      <w:r w:rsidR="00150DAE"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sz w:val="20"/>
          <w:szCs w:val="20"/>
        </w:rPr>
        <w:t xml:space="preserve"> and their synonyms </w:t>
      </w:r>
      <w:r w:rsidR="000479C0" w:rsidRPr="00C10A63">
        <w:rPr>
          <w:rFonts w:ascii="Palatino Linotype" w:eastAsia="Palatino Linotype" w:hAnsi="Palatino Linotype" w:cs="Palatino Linotype"/>
          <w:sz w:val="20"/>
          <w:szCs w:val="20"/>
        </w:rPr>
        <w:t xml:space="preserve">were </w:t>
      </w:r>
      <w:r w:rsidRPr="00C10A63">
        <w:rPr>
          <w:rFonts w:ascii="Palatino Linotype" w:eastAsia="Palatino Linotype" w:hAnsi="Palatino Linotype" w:cs="Palatino Linotype"/>
          <w:sz w:val="20"/>
          <w:szCs w:val="20"/>
        </w:rPr>
        <w:t>considered</w:t>
      </w:r>
      <w:r w:rsidR="000479C0" w:rsidRPr="00C10A63">
        <w:rPr>
          <w:rFonts w:ascii="Palatino Linotype" w:eastAsia="Palatino Linotype" w:hAnsi="Palatino Linotype" w:cs="Palatino Linotype"/>
          <w:sz w:val="20"/>
          <w:szCs w:val="20"/>
        </w:rPr>
        <w:t xml:space="preserve"> in order</w:t>
      </w:r>
      <w:r w:rsidRPr="00C10A63">
        <w:rPr>
          <w:rFonts w:ascii="Palatino Linotype" w:eastAsia="Palatino Linotype" w:hAnsi="Palatino Linotype" w:cs="Palatino Linotype"/>
          <w:sz w:val="20"/>
          <w:szCs w:val="20"/>
        </w:rPr>
        <w:t xml:space="preserve"> to formulate the search string.</w:t>
      </w:r>
    </w:p>
    <w:p w14:paraId="2BAA333A" w14:textId="3B4B8278" w:rsidR="00030BC0" w:rsidRPr="00C10A63" w:rsidRDefault="0020791C">
      <w:pPr>
        <w:numPr>
          <w:ilvl w:val="0"/>
          <w:numId w:val="3"/>
        </w:numPr>
        <w:pBdr>
          <w:top w:val="nil"/>
          <w:left w:val="nil"/>
          <w:bottom w:val="nil"/>
          <w:right w:val="nil"/>
          <w:between w:val="nil"/>
        </w:pBdr>
        <w:spacing w:line="240" w:lineRule="auto"/>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 xml:space="preserve">Set 1: </w:t>
      </w:r>
      <w:r w:rsidR="000479C0" w:rsidRPr="00C10A63">
        <w:rPr>
          <w:rFonts w:ascii="Palatino Linotype" w:eastAsia="Palatino Linotype" w:hAnsi="Palatino Linotype" w:cs="Palatino Linotype"/>
          <w:sz w:val="20"/>
          <w:szCs w:val="20"/>
        </w:rPr>
        <w:t xml:space="preserve">Establishing </w:t>
      </w:r>
      <w:r w:rsidRPr="00C10A63">
        <w:rPr>
          <w:rFonts w:ascii="Palatino Linotype" w:eastAsia="Palatino Linotype" w:hAnsi="Palatino Linotype" w:cs="Palatino Linotype"/>
          <w:sz w:val="20"/>
          <w:szCs w:val="20"/>
        </w:rPr>
        <w:t>the search for building information modeling, i.e., “building information model” or “BIM” or “building information”.</w:t>
      </w:r>
    </w:p>
    <w:p w14:paraId="3B7BFECE" w14:textId="5AD90218" w:rsidR="00030BC0" w:rsidRPr="00C10A63" w:rsidRDefault="0020791C">
      <w:pPr>
        <w:numPr>
          <w:ilvl w:val="0"/>
          <w:numId w:val="3"/>
        </w:numPr>
        <w:pBdr>
          <w:top w:val="nil"/>
          <w:left w:val="nil"/>
          <w:bottom w:val="nil"/>
          <w:right w:val="nil"/>
          <w:between w:val="nil"/>
        </w:pBdr>
        <w:spacing w:line="240" w:lineRule="auto"/>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 xml:space="preserve">Set 2: Search terms related to energy efficiency and energy analysis. Therefore, we used </w:t>
      </w:r>
      <w:r w:rsidR="00150DAE" w:rsidRPr="00C10A63">
        <w:rPr>
          <w:rFonts w:ascii="Palatino Linotype" w:eastAsia="Palatino Linotype" w:hAnsi="Palatino Linotype" w:cs="Palatino Linotype"/>
          <w:sz w:val="20"/>
          <w:szCs w:val="20"/>
        </w:rPr>
        <w:t>the</w:t>
      </w:r>
      <w:r w:rsidRPr="00C10A63">
        <w:rPr>
          <w:rFonts w:ascii="Palatino Linotype" w:eastAsia="Palatino Linotype" w:hAnsi="Palatino Linotype" w:cs="Palatino Linotype"/>
          <w:sz w:val="20"/>
          <w:szCs w:val="20"/>
        </w:rPr>
        <w:t xml:space="preserve"> general keyword “energ</w:t>
      </w:r>
      <w:r w:rsidR="000479C0" w:rsidRPr="00C10A63">
        <w:rPr>
          <w:rFonts w:ascii="Palatino Linotype" w:eastAsia="Palatino Linotype" w:hAnsi="Palatino Linotype" w:cs="Palatino Linotype"/>
          <w:sz w:val="20"/>
          <w:szCs w:val="20"/>
        </w:rPr>
        <w:t>y</w:t>
      </w:r>
      <w:r w:rsidRPr="00C10A63">
        <w:rPr>
          <w:rFonts w:ascii="Palatino Linotype" w:eastAsia="Palatino Linotype" w:hAnsi="Palatino Linotype" w:cs="Palatino Linotype"/>
          <w:sz w:val="20"/>
          <w:szCs w:val="20"/>
        </w:rPr>
        <w:t>”.</w:t>
      </w:r>
    </w:p>
    <w:p w14:paraId="1EEAEA4C" w14:textId="67C2A62D" w:rsidR="00030BC0" w:rsidRPr="00C10A63" w:rsidRDefault="0020791C">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 xml:space="preserve">As the keywords identified from </w:t>
      </w:r>
      <w:r w:rsidR="000479C0" w:rsidRPr="00C10A63">
        <w:rPr>
          <w:rFonts w:ascii="Palatino Linotype" w:eastAsia="Palatino Linotype" w:hAnsi="Palatino Linotype" w:cs="Palatino Linotype"/>
          <w:sz w:val="20"/>
          <w:szCs w:val="20"/>
        </w:rPr>
        <w:t xml:space="preserve">the </w:t>
      </w:r>
      <w:r w:rsidRPr="00C10A63">
        <w:rPr>
          <w:rFonts w:ascii="Palatino Linotype" w:eastAsia="Palatino Linotype" w:hAnsi="Palatino Linotype" w:cs="Palatino Linotype"/>
          <w:sz w:val="20"/>
          <w:szCs w:val="20"/>
        </w:rPr>
        <w:t>RQs and the PICO</w:t>
      </w:r>
      <w:r w:rsidR="003B0B9C">
        <w:rPr>
          <w:rFonts w:ascii="Palatino Linotype" w:eastAsia="Palatino Linotype" w:hAnsi="Palatino Linotype" w:cs="Palatino Linotype"/>
          <w:sz w:val="20"/>
          <w:szCs w:val="20"/>
        </w:rPr>
        <w:t>C</w:t>
      </w:r>
      <w:r w:rsidRPr="00C10A63">
        <w:rPr>
          <w:rFonts w:ascii="Palatino Linotype" w:eastAsia="Palatino Linotype" w:hAnsi="Palatino Linotype" w:cs="Palatino Linotype"/>
          <w:sz w:val="20"/>
          <w:szCs w:val="20"/>
        </w:rPr>
        <w:t xml:space="preserve"> criteria </w:t>
      </w:r>
      <w:r w:rsidR="000479C0" w:rsidRPr="00C10A63">
        <w:rPr>
          <w:rFonts w:ascii="Palatino Linotype" w:eastAsia="Palatino Linotype" w:hAnsi="Palatino Linotype" w:cs="Palatino Linotype"/>
          <w:sz w:val="20"/>
          <w:szCs w:val="20"/>
        </w:rPr>
        <w:t xml:space="preserve">were </w:t>
      </w:r>
      <w:r w:rsidRPr="00C10A63">
        <w:rPr>
          <w:rFonts w:ascii="Palatino Linotype" w:eastAsia="Palatino Linotype" w:hAnsi="Palatino Linotype" w:cs="Palatino Linotype"/>
          <w:sz w:val="20"/>
          <w:szCs w:val="20"/>
        </w:rPr>
        <w:t>similar, we grouped them into two sets. Each set of searches was performed on Web of Science (</w:t>
      </w:r>
      <w:proofErr w:type="spellStart"/>
      <w:r w:rsidRPr="00C10A63">
        <w:rPr>
          <w:rFonts w:ascii="Palatino Linotype" w:eastAsia="Palatino Linotype" w:hAnsi="Palatino Linotype" w:cs="Palatino Linotype"/>
          <w:sz w:val="20"/>
          <w:szCs w:val="20"/>
        </w:rPr>
        <w:t>WoS</w:t>
      </w:r>
      <w:proofErr w:type="spellEnd"/>
      <w:r w:rsidRPr="00C10A63">
        <w:rPr>
          <w:rFonts w:ascii="Palatino Linotype" w:eastAsia="Palatino Linotype" w:hAnsi="Palatino Linotype" w:cs="Palatino Linotype"/>
          <w:sz w:val="20"/>
          <w:szCs w:val="20"/>
        </w:rPr>
        <w:t xml:space="preserve">) and Scopus, selected based on </w:t>
      </w:r>
      <w:r w:rsidR="000479C0" w:rsidRPr="00C10A63">
        <w:rPr>
          <w:rFonts w:ascii="Palatino Linotype" w:eastAsia="Palatino Linotype" w:hAnsi="Palatino Linotype" w:cs="Palatino Linotype"/>
          <w:sz w:val="20"/>
          <w:szCs w:val="20"/>
        </w:rPr>
        <w:t xml:space="preserve">the </w:t>
      </w:r>
      <w:r w:rsidRPr="00C10A63">
        <w:rPr>
          <w:rFonts w:ascii="Palatino Linotype" w:eastAsia="Palatino Linotype" w:hAnsi="Palatino Linotype" w:cs="Palatino Linotype"/>
          <w:sz w:val="20"/>
          <w:szCs w:val="20"/>
        </w:rPr>
        <w:t>source evaluation</w:t>
      </w:r>
      <w:r w:rsidR="000479C0" w:rsidRPr="00C10A63">
        <w:rPr>
          <w:rFonts w:ascii="Palatino Linotype" w:eastAsia="Palatino Linotype" w:hAnsi="Palatino Linotype" w:cs="Palatino Linotype"/>
          <w:sz w:val="20"/>
          <w:szCs w:val="20"/>
        </w:rPr>
        <w:t xml:space="preserve"> described</w:t>
      </w:r>
      <w:r w:rsidRPr="00C10A63">
        <w:rPr>
          <w:rFonts w:ascii="Palatino Linotype" w:eastAsia="Palatino Linotype" w:hAnsi="Palatino Linotype" w:cs="Palatino Linotype"/>
          <w:sz w:val="20"/>
          <w:szCs w:val="20"/>
        </w:rPr>
        <w:t xml:space="preserve"> in Section </w:t>
      </w:r>
      <w:r w:rsidR="00C25408">
        <w:rPr>
          <w:rFonts w:ascii="Palatino Linotype" w:eastAsia="Palatino Linotype" w:hAnsi="Palatino Linotype" w:cs="Palatino Linotype"/>
          <w:sz w:val="20"/>
          <w:szCs w:val="20"/>
        </w:rPr>
        <w:t>3</w:t>
      </w:r>
      <w:r w:rsidRPr="00C10A63">
        <w:rPr>
          <w:rFonts w:ascii="Palatino Linotype" w:eastAsia="Palatino Linotype" w:hAnsi="Palatino Linotype" w:cs="Palatino Linotype"/>
          <w:sz w:val="20"/>
          <w:szCs w:val="20"/>
        </w:rPr>
        <w:t>.3. The limitations (</w:t>
      </w:r>
      <w:r w:rsidR="000479C0" w:rsidRPr="00C10A63">
        <w:rPr>
          <w:rFonts w:ascii="Palatino Linotype" w:eastAsia="Palatino Linotype" w:hAnsi="Palatino Linotype" w:cs="Palatino Linotype"/>
          <w:sz w:val="20"/>
          <w:szCs w:val="20"/>
        </w:rPr>
        <w:t xml:space="preserve">such </w:t>
      </w:r>
      <w:r w:rsidRPr="00C10A63">
        <w:rPr>
          <w:rFonts w:ascii="Palatino Linotype" w:eastAsia="Palatino Linotype" w:hAnsi="Palatino Linotype" w:cs="Palatino Linotype"/>
          <w:sz w:val="20"/>
          <w:szCs w:val="20"/>
        </w:rPr>
        <w:t xml:space="preserve">as search string, document type, language, categories) used in the search can be found in Table 2. We </w:t>
      </w:r>
      <w:r w:rsidR="000479C0" w:rsidRPr="00C10A63">
        <w:rPr>
          <w:rFonts w:ascii="Palatino Linotype" w:eastAsia="Palatino Linotype" w:hAnsi="Palatino Linotype" w:cs="Palatino Linotype"/>
          <w:sz w:val="20"/>
          <w:szCs w:val="20"/>
        </w:rPr>
        <w:t>were</w:t>
      </w:r>
      <w:r w:rsidRPr="00C10A63">
        <w:rPr>
          <w:rFonts w:ascii="Palatino Linotype" w:eastAsia="Palatino Linotype" w:hAnsi="Palatino Linotype" w:cs="Palatino Linotype"/>
          <w:sz w:val="20"/>
          <w:szCs w:val="20"/>
        </w:rPr>
        <w:t xml:space="preserve"> limited to categories during the search (i.e., civil engineering, construction and engineering fields)</w:t>
      </w:r>
      <w:r w:rsidR="00CF3E5D">
        <w:rPr>
          <w:rFonts w:ascii="Palatino Linotype" w:eastAsia="Palatino Linotype" w:hAnsi="Palatino Linotype" w:cs="Palatino Linotype"/>
          <w:sz w:val="20"/>
          <w:szCs w:val="20"/>
        </w:rPr>
        <w:t xml:space="preserve"> </w:t>
      </w:r>
      <w:proofErr w:type="gramStart"/>
      <w:r w:rsidR="00CF3E5D">
        <w:rPr>
          <w:rFonts w:ascii="Palatino Linotype" w:eastAsia="Palatino Linotype" w:hAnsi="Palatino Linotype" w:cs="Palatino Linotype"/>
          <w:sz w:val="20"/>
          <w:szCs w:val="20"/>
        </w:rPr>
        <w:t>so as</w:t>
      </w:r>
      <w:r w:rsidR="000479C0" w:rsidRPr="00C10A63">
        <w:rPr>
          <w:rFonts w:ascii="Palatino Linotype" w:eastAsia="Palatino Linotype" w:hAnsi="Palatino Linotype" w:cs="Palatino Linotype"/>
          <w:sz w:val="20"/>
          <w:szCs w:val="20"/>
        </w:rPr>
        <w:t xml:space="preserve"> </w:t>
      </w:r>
      <w:r w:rsidR="00CF3E5D" w:rsidRPr="00C10A63">
        <w:rPr>
          <w:rFonts w:ascii="Palatino Linotype" w:eastAsia="Palatino Linotype" w:hAnsi="Palatino Linotype" w:cs="Palatino Linotype"/>
          <w:sz w:val="20"/>
          <w:szCs w:val="20"/>
        </w:rPr>
        <w:t>to</w:t>
      </w:r>
      <w:proofErr w:type="gramEnd"/>
      <w:r w:rsidRPr="00C10A63">
        <w:rPr>
          <w:rFonts w:ascii="Palatino Linotype" w:eastAsia="Palatino Linotype" w:hAnsi="Palatino Linotype" w:cs="Palatino Linotype"/>
          <w:sz w:val="20"/>
          <w:szCs w:val="20"/>
        </w:rPr>
        <w:t xml:space="preserve"> exclude medicine, chemistry, humanitarian</w:t>
      </w:r>
      <w:r w:rsidR="00A3664E" w:rsidRPr="00C10A63">
        <w:rPr>
          <w:rFonts w:ascii="Palatino Linotype" w:eastAsia="Palatino Linotype" w:hAnsi="Palatino Linotype" w:cs="Palatino Linotype"/>
          <w:sz w:val="20"/>
          <w:szCs w:val="20"/>
        </w:rPr>
        <w:t xml:space="preserve">, and other fields that </w:t>
      </w:r>
      <w:r w:rsidR="000479C0" w:rsidRPr="00C10A63">
        <w:rPr>
          <w:rFonts w:ascii="Palatino Linotype" w:eastAsia="Palatino Linotype" w:hAnsi="Palatino Linotype" w:cs="Palatino Linotype"/>
          <w:sz w:val="20"/>
          <w:szCs w:val="20"/>
        </w:rPr>
        <w:t xml:space="preserve">were </w:t>
      </w:r>
      <w:r w:rsidR="00A3664E" w:rsidRPr="00C10A63">
        <w:rPr>
          <w:rFonts w:ascii="Palatino Linotype" w:eastAsia="Palatino Linotype" w:hAnsi="Palatino Linotype" w:cs="Palatino Linotype"/>
          <w:sz w:val="20"/>
          <w:szCs w:val="20"/>
        </w:rPr>
        <w:t>un</w:t>
      </w:r>
      <w:r w:rsidRPr="00C10A63">
        <w:rPr>
          <w:rFonts w:ascii="Palatino Linotype" w:eastAsia="Palatino Linotype" w:hAnsi="Palatino Linotype" w:cs="Palatino Linotype"/>
          <w:sz w:val="20"/>
          <w:szCs w:val="20"/>
        </w:rPr>
        <w:t>related to the present study.</w:t>
      </w:r>
    </w:p>
    <w:p w14:paraId="352B27B2" w14:textId="77777777" w:rsidR="00030BC0" w:rsidRPr="00C10A63" w:rsidRDefault="0020791C">
      <w:pPr>
        <w:pBdr>
          <w:top w:val="nil"/>
          <w:left w:val="nil"/>
          <w:bottom w:val="nil"/>
          <w:right w:val="nil"/>
          <w:between w:val="nil"/>
        </w:pBdr>
        <w:spacing w:before="240" w:after="120" w:line="240" w:lineRule="auto"/>
        <w:ind w:left="425" w:right="425"/>
        <w:jc w:val="center"/>
        <w:rPr>
          <w:rFonts w:ascii="Palatino Linotype" w:eastAsia="Palatino Linotype" w:hAnsi="Palatino Linotype" w:cs="Palatino Linotype"/>
          <w:sz w:val="18"/>
          <w:szCs w:val="18"/>
        </w:rPr>
      </w:pPr>
      <w:r w:rsidRPr="00C10A63">
        <w:rPr>
          <w:rFonts w:ascii="Palatino Linotype" w:eastAsia="Palatino Linotype" w:hAnsi="Palatino Linotype" w:cs="Palatino Linotype"/>
          <w:b/>
          <w:sz w:val="18"/>
          <w:szCs w:val="18"/>
        </w:rPr>
        <w:t>Table 2.</w:t>
      </w:r>
      <w:r w:rsidRPr="00C10A63">
        <w:rPr>
          <w:rFonts w:ascii="Palatino Linotype" w:eastAsia="Palatino Linotype" w:hAnsi="Palatino Linotype" w:cs="Palatino Linotype"/>
          <w:sz w:val="18"/>
          <w:szCs w:val="18"/>
        </w:rPr>
        <w:t xml:space="preserve"> Search strings in </w:t>
      </w:r>
      <w:proofErr w:type="spellStart"/>
      <w:r w:rsidRPr="00C10A63">
        <w:rPr>
          <w:rFonts w:ascii="Palatino Linotype" w:eastAsia="Palatino Linotype" w:hAnsi="Palatino Linotype" w:cs="Palatino Linotype"/>
          <w:sz w:val="18"/>
          <w:szCs w:val="18"/>
        </w:rPr>
        <w:t>WoS</w:t>
      </w:r>
      <w:proofErr w:type="spellEnd"/>
      <w:r w:rsidRPr="00C10A63">
        <w:rPr>
          <w:rFonts w:ascii="Palatino Linotype" w:eastAsia="Palatino Linotype" w:hAnsi="Palatino Linotype" w:cs="Palatino Linotype"/>
          <w:sz w:val="18"/>
          <w:szCs w:val="18"/>
        </w:rPr>
        <w:t xml:space="preserve"> and Scopus.</w:t>
      </w:r>
    </w:p>
    <w:tbl>
      <w:tblPr>
        <w:tblStyle w:val="a1"/>
        <w:tblW w:w="8844" w:type="dxa"/>
        <w:jc w:val="center"/>
        <w:tblBorders>
          <w:top w:val="single" w:sz="8" w:space="0" w:color="000000"/>
          <w:bottom w:val="single" w:sz="8" w:space="0" w:color="000000"/>
        </w:tblBorders>
        <w:tblLayout w:type="fixed"/>
        <w:tblLook w:val="0400" w:firstRow="0" w:lastRow="0" w:firstColumn="0" w:lastColumn="0" w:noHBand="0" w:noVBand="1"/>
      </w:tblPr>
      <w:tblGrid>
        <w:gridCol w:w="1498"/>
        <w:gridCol w:w="1455"/>
        <w:gridCol w:w="1519"/>
        <w:gridCol w:w="1507"/>
        <w:gridCol w:w="1522"/>
        <w:gridCol w:w="1343"/>
      </w:tblGrid>
      <w:tr w:rsidR="00A3246F" w:rsidRPr="004276D8" w14:paraId="5B90E22A" w14:textId="77777777" w:rsidTr="003D59D1">
        <w:trPr>
          <w:trHeight w:val="20"/>
          <w:jc w:val="center"/>
        </w:trPr>
        <w:tc>
          <w:tcPr>
            <w:tcW w:w="1498" w:type="dxa"/>
            <w:tcBorders>
              <w:bottom w:val="single" w:sz="4" w:space="0" w:color="000000"/>
            </w:tcBorders>
            <w:shd w:val="clear" w:color="auto" w:fill="auto"/>
            <w:vAlign w:val="center"/>
          </w:tcPr>
          <w:p w14:paraId="103AF391"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b/>
                <w:sz w:val="20"/>
                <w:szCs w:val="20"/>
                <w:lang w:val="en-GB"/>
              </w:rPr>
            </w:pPr>
            <w:r w:rsidRPr="004276D8">
              <w:rPr>
                <w:rFonts w:ascii="Palatino Linotype" w:eastAsia="Palatino Linotype" w:hAnsi="Palatino Linotype" w:cs="Palatino Linotype"/>
                <w:b/>
                <w:sz w:val="20"/>
                <w:szCs w:val="20"/>
                <w:lang w:val="en-GB"/>
              </w:rPr>
              <w:t>Database</w:t>
            </w:r>
          </w:p>
        </w:tc>
        <w:tc>
          <w:tcPr>
            <w:tcW w:w="1455" w:type="dxa"/>
            <w:tcBorders>
              <w:bottom w:val="single" w:sz="4" w:space="0" w:color="000000"/>
            </w:tcBorders>
            <w:shd w:val="clear" w:color="auto" w:fill="auto"/>
            <w:vAlign w:val="center"/>
          </w:tcPr>
          <w:p w14:paraId="409EBDEB"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b/>
                <w:sz w:val="20"/>
                <w:szCs w:val="20"/>
                <w:lang w:val="en-GB"/>
              </w:rPr>
            </w:pPr>
            <w:r w:rsidRPr="004276D8">
              <w:rPr>
                <w:rFonts w:ascii="Palatino Linotype" w:eastAsia="Palatino Linotype" w:hAnsi="Palatino Linotype" w:cs="Palatino Linotype"/>
                <w:b/>
                <w:sz w:val="20"/>
                <w:szCs w:val="20"/>
                <w:lang w:val="en-GB"/>
              </w:rPr>
              <w:t>Search string</w:t>
            </w:r>
          </w:p>
        </w:tc>
        <w:tc>
          <w:tcPr>
            <w:tcW w:w="1519" w:type="dxa"/>
            <w:tcBorders>
              <w:bottom w:val="single" w:sz="4" w:space="0" w:color="000000"/>
            </w:tcBorders>
            <w:shd w:val="clear" w:color="auto" w:fill="auto"/>
            <w:vAlign w:val="center"/>
          </w:tcPr>
          <w:p w14:paraId="24E8BBB6"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b/>
                <w:sz w:val="20"/>
                <w:szCs w:val="20"/>
                <w:lang w:val="en-GB"/>
              </w:rPr>
            </w:pPr>
            <w:r w:rsidRPr="004276D8">
              <w:rPr>
                <w:rFonts w:ascii="Palatino Linotype" w:eastAsia="Palatino Linotype" w:hAnsi="Palatino Linotype" w:cs="Palatino Linotype"/>
                <w:b/>
                <w:sz w:val="20"/>
                <w:szCs w:val="20"/>
                <w:lang w:val="en-GB"/>
              </w:rPr>
              <w:t>Document Type</w:t>
            </w:r>
          </w:p>
        </w:tc>
        <w:tc>
          <w:tcPr>
            <w:tcW w:w="1507" w:type="dxa"/>
            <w:tcBorders>
              <w:bottom w:val="single" w:sz="4" w:space="0" w:color="000000"/>
            </w:tcBorders>
          </w:tcPr>
          <w:p w14:paraId="0F75F8B5"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b/>
                <w:sz w:val="20"/>
                <w:szCs w:val="20"/>
                <w:lang w:val="en-GB"/>
              </w:rPr>
            </w:pPr>
            <w:r w:rsidRPr="004276D8">
              <w:rPr>
                <w:rFonts w:ascii="Palatino Linotype" w:eastAsia="Palatino Linotype" w:hAnsi="Palatino Linotype" w:cs="Palatino Linotype"/>
                <w:b/>
                <w:sz w:val="20"/>
                <w:szCs w:val="20"/>
                <w:lang w:val="en-GB"/>
              </w:rPr>
              <w:t>Language</w:t>
            </w:r>
          </w:p>
        </w:tc>
        <w:tc>
          <w:tcPr>
            <w:tcW w:w="1522" w:type="dxa"/>
            <w:tcBorders>
              <w:bottom w:val="single" w:sz="4" w:space="0" w:color="000000"/>
            </w:tcBorders>
          </w:tcPr>
          <w:p w14:paraId="3BD2E516"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b/>
                <w:sz w:val="20"/>
                <w:szCs w:val="20"/>
                <w:lang w:val="en-GB"/>
              </w:rPr>
            </w:pPr>
            <w:r w:rsidRPr="004276D8">
              <w:rPr>
                <w:rFonts w:ascii="Palatino Linotype" w:eastAsia="Palatino Linotype" w:hAnsi="Palatino Linotype" w:cs="Palatino Linotype"/>
                <w:b/>
                <w:sz w:val="20"/>
                <w:szCs w:val="20"/>
                <w:lang w:val="en-GB"/>
              </w:rPr>
              <w:t>Categories</w:t>
            </w:r>
          </w:p>
        </w:tc>
        <w:tc>
          <w:tcPr>
            <w:tcW w:w="1343" w:type="dxa"/>
            <w:tcBorders>
              <w:bottom w:val="single" w:sz="4" w:space="0" w:color="000000"/>
            </w:tcBorders>
          </w:tcPr>
          <w:p w14:paraId="24AB52B6"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b/>
                <w:sz w:val="20"/>
                <w:szCs w:val="20"/>
                <w:lang w:val="en-GB"/>
              </w:rPr>
            </w:pPr>
            <w:r w:rsidRPr="004276D8">
              <w:rPr>
                <w:rFonts w:ascii="Palatino Linotype" w:eastAsia="Palatino Linotype" w:hAnsi="Palatino Linotype" w:cs="Palatino Linotype"/>
                <w:b/>
                <w:sz w:val="20"/>
                <w:szCs w:val="20"/>
                <w:lang w:val="en-GB"/>
              </w:rPr>
              <w:t>Search results</w:t>
            </w:r>
          </w:p>
        </w:tc>
      </w:tr>
      <w:tr w:rsidR="00A3246F" w:rsidRPr="004276D8" w14:paraId="4E27B980" w14:textId="77777777" w:rsidTr="003D59D1">
        <w:trPr>
          <w:trHeight w:val="20"/>
          <w:jc w:val="center"/>
        </w:trPr>
        <w:tc>
          <w:tcPr>
            <w:tcW w:w="1498" w:type="dxa"/>
            <w:shd w:val="clear" w:color="auto" w:fill="auto"/>
            <w:vAlign w:val="center"/>
          </w:tcPr>
          <w:p w14:paraId="60413B20"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proofErr w:type="spellStart"/>
            <w:r w:rsidRPr="004276D8">
              <w:rPr>
                <w:rFonts w:ascii="Palatino Linotype" w:eastAsia="Palatino Linotype" w:hAnsi="Palatino Linotype" w:cs="Palatino Linotype"/>
                <w:sz w:val="20"/>
                <w:szCs w:val="20"/>
                <w:lang w:val="en-GB"/>
              </w:rPr>
              <w:t>WoS</w:t>
            </w:r>
            <w:proofErr w:type="spellEnd"/>
          </w:p>
        </w:tc>
        <w:tc>
          <w:tcPr>
            <w:tcW w:w="1455" w:type="dxa"/>
            <w:shd w:val="clear" w:color="auto" w:fill="auto"/>
            <w:vAlign w:val="center"/>
          </w:tcPr>
          <w:p w14:paraId="41861A9C"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("building information*" OR BIM) AND ("</w:t>
            </w:r>
            <w:proofErr w:type="spellStart"/>
            <w:r w:rsidRPr="004276D8">
              <w:rPr>
                <w:rFonts w:ascii="Palatino Linotype" w:eastAsia="Palatino Linotype" w:hAnsi="Palatino Linotype" w:cs="Palatino Linotype"/>
                <w:sz w:val="20"/>
                <w:szCs w:val="20"/>
                <w:lang w:val="en-GB"/>
              </w:rPr>
              <w:t>energ</w:t>
            </w:r>
            <w:proofErr w:type="spellEnd"/>
            <w:r w:rsidRPr="004276D8">
              <w:rPr>
                <w:rFonts w:ascii="Palatino Linotype" w:eastAsia="Palatino Linotype" w:hAnsi="Palatino Linotype" w:cs="Palatino Linotype"/>
                <w:sz w:val="20"/>
                <w:szCs w:val="20"/>
                <w:lang w:val="en-GB"/>
              </w:rPr>
              <w:t>*")</w:t>
            </w:r>
          </w:p>
        </w:tc>
        <w:tc>
          <w:tcPr>
            <w:tcW w:w="1519" w:type="dxa"/>
            <w:shd w:val="clear" w:color="auto" w:fill="auto"/>
            <w:vAlign w:val="center"/>
          </w:tcPr>
          <w:p w14:paraId="50B7A04C"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article OR review</w:t>
            </w:r>
          </w:p>
        </w:tc>
        <w:tc>
          <w:tcPr>
            <w:tcW w:w="1507" w:type="dxa"/>
          </w:tcPr>
          <w:p w14:paraId="2F8D6458"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English</w:t>
            </w:r>
          </w:p>
        </w:tc>
        <w:tc>
          <w:tcPr>
            <w:tcW w:w="1522" w:type="dxa"/>
          </w:tcPr>
          <w:p w14:paraId="5E4F4A8D"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proofErr w:type="spellStart"/>
            <w:r w:rsidRPr="004276D8">
              <w:rPr>
                <w:rFonts w:ascii="Palatino Linotype" w:eastAsia="Palatino Linotype" w:hAnsi="Palatino Linotype" w:cs="Palatino Linotype"/>
                <w:sz w:val="20"/>
                <w:szCs w:val="20"/>
                <w:lang w:val="en-GB"/>
              </w:rPr>
              <w:t>WoS</w:t>
            </w:r>
            <w:proofErr w:type="spellEnd"/>
            <w:r w:rsidRPr="004276D8">
              <w:rPr>
                <w:rFonts w:ascii="Palatino Linotype" w:eastAsia="Palatino Linotype" w:hAnsi="Palatino Linotype" w:cs="Palatino Linotype"/>
                <w:sz w:val="20"/>
                <w:szCs w:val="20"/>
                <w:lang w:val="en-GB"/>
              </w:rPr>
              <w:t xml:space="preserve"> Categories</w:t>
            </w:r>
            <w:r w:rsidRPr="004276D8">
              <w:rPr>
                <w:rFonts w:ascii="Palatino Linotype" w:eastAsia="Palatino Linotype" w:hAnsi="Palatino Linotype" w:cs="Palatino Linotype"/>
                <w:sz w:val="20"/>
                <w:szCs w:val="20"/>
                <w:vertAlign w:val="superscript"/>
                <w:lang w:val="en-GB"/>
              </w:rPr>
              <w:t xml:space="preserve"> 1</w:t>
            </w:r>
          </w:p>
        </w:tc>
        <w:tc>
          <w:tcPr>
            <w:tcW w:w="1343" w:type="dxa"/>
          </w:tcPr>
          <w:p w14:paraId="22EBE11C"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650</w:t>
            </w:r>
          </w:p>
        </w:tc>
      </w:tr>
      <w:tr w:rsidR="00A3246F" w:rsidRPr="004276D8" w14:paraId="585B14C5" w14:textId="77777777" w:rsidTr="003D59D1">
        <w:trPr>
          <w:trHeight w:val="20"/>
          <w:jc w:val="center"/>
        </w:trPr>
        <w:tc>
          <w:tcPr>
            <w:tcW w:w="1498" w:type="dxa"/>
            <w:shd w:val="clear" w:color="auto" w:fill="auto"/>
            <w:vAlign w:val="center"/>
          </w:tcPr>
          <w:p w14:paraId="65044488"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Scopus</w:t>
            </w:r>
          </w:p>
        </w:tc>
        <w:tc>
          <w:tcPr>
            <w:tcW w:w="1455" w:type="dxa"/>
            <w:shd w:val="clear" w:color="auto" w:fill="auto"/>
            <w:vAlign w:val="center"/>
          </w:tcPr>
          <w:p w14:paraId="6FC5F7DC"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 xml:space="preserve">("building information*" OR </w:t>
            </w:r>
            <w:proofErr w:type="spellStart"/>
            <w:r w:rsidRPr="004276D8">
              <w:rPr>
                <w:rFonts w:ascii="Palatino Linotype" w:eastAsia="Palatino Linotype" w:hAnsi="Palatino Linotype" w:cs="Palatino Linotype"/>
                <w:sz w:val="20"/>
                <w:szCs w:val="20"/>
                <w:lang w:val="en-GB"/>
              </w:rPr>
              <w:t>bim</w:t>
            </w:r>
            <w:proofErr w:type="spellEnd"/>
            <w:r w:rsidRPr="004276D8">
              <w:rPr>
                <w:rFonts w:ascii="Palatino Linotype" w:eastAsia="Palatino Linotype" w:hAnsi="Palatino Linotype" w:cs="Palatino Linotype"/>
                <w:sz w:val="20"/>
                <w:szCs w:val="20"/>
                <w:lang w:val="en-GB"/>
              </w:rPr>
              <w:t>) AND ("</w:t>
            </w:r>
            <w:proofErr w:type="spellStart"/>
            <w:r w:rsidRPr="004276D8">
              <w:rPr>
                <w:rFonts w:ascii="Palatino Linotype" w:eastAsia="Palatino Linotype" w:hAnsi="Palatino Linotype" w:cs="Palatino Linotype"/>
                <w:sz w:val="20"/>
                <w:szCs w:val="20"/>
                <w:lang w:val="en-GB"/>
              </w:rPr>
              <w:t>energ</w:t>
            </w:r>
            <w:proofErr w:type="spellEnd"/>
            <w:r w:rsidRPr="004276D8">
              <w:rPr>
                <w:rFonts w:ascii="Palatino Linotype" w:eastAsia="Palatino Linotype" w:hAnsi="Palatino Linotype" w:cs="Palatino Linotype"/>
                <w:sz w:val="20"/>
                <w:szCs w:val="20"/>
                <w:lang w:val="en-GB"/>
              </w:rPr>
              <w:t>*")</w:t>
            </w:r>
          </w:p>
        </w:tc>
        <w:tc>
          <w:tcPr>
            <w:tcW w:w="1519" w:type="dxa"/>
            <w:shd w:val="clear" w:color="auto" w:fill="auto"/>
            <w:vAlign w:val="center"/>
          </w:tcPr>
          <w:p w14:paraId="18C2A6B0"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article OR review</w:t>
            </w:r>
          </w:p>
        </w:tc>
        <w:tc>
          <w:tcPr>
            <w:tcW w:w="1507" w:type="dxa"/>
          </w:tcPr>
          <w:p w14:paraId="7E8179D6"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English</w:t>
            </w:r>
          </w:p>
        </w:tc>
        <w:tc>
          <w:tcPr>
            <w:tcW w:w="1522" w:type="dxa"/>
          </w:tcPr>
          <w:p w14:paraId="482C0705"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Scopus Categories</w:t>
            </w:r>
            <w:r w:rsidRPr="004276D8">
              <w:rPr>
                <w:rFonts w:ascii="Palatino Linotype" w:eastAsia="Palatino Linotype" w:hAnsi="Palatino Linotype" w:cs="Palatino Linotype"/>
                <w:sz w:val="20"/>
                <w:szCs w:val="20"/>
                <w:vertAlign w:val="superscript"/>
                <w:lang w:val="en-GB"/>
              </w:rPr>
              <w:t xml:space="preserve"> 2</w:t>
            </w:r>
          </w:p>
        </w:tc>
        <w:tc>
          <w:tcPr>
            <w:tcW w:w="1343" w:type="dxa"/>
          </w:tcPr>
          <w:p w14:paraId="5C162375" w14:textId="77777777" w:rsidR="00A3246F" w:rsidRPr="004276D8" w:rsidRDefault="00A3246F"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750</w:t>
            </w:r>
          </w:p>
        </w:tc>
      </w:tr>
    </w:tbl>
    <w:p w14:paraId="539EB972" w14:textId="77777777" w:rsidR="001A393F" w:rsidRPr="00C10A63" w:rsidRDefault="001A393F">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p>
    <w:p w14:paraId="0B3D25D5" w14:textId="07185C25" w:rsidR="00030BC0" w:rsidRPr="00C10A63" w:rsidRDefault="00EE1758">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Pr>
          <w:rFonts w:ascii="Palatino Linotype" w:eastAsia="Palatino Linotype" w:hAnsi="Palatino Linotype" w:cs="Palatino Linotype"/>
          <w:sz w:val="20"/>
          <w:szCs w:val="20"/>
        </w:rPr>
        <w:t xml:space="preserve">This study </w:t>
      </w:r>
      <w:del w:id="184" w:author="Tatjana Vilutienė" w:date="2021-09-22T19:42:00Z">
        <w:r w:rsidDel="00EE1758">
          <w:rPr>
            <w:rFonts w:ascii="Palatino Linotype" w:eastAsia="Palatino Linotype" w:hAnsi="Palatino Linotype" w:cs="Palatino Linotype"/>
            <w:sz w:val="20"/>
            <w:szCs w:val="20"/>
          </w:rPr>
          <w:delText>has been</w:delText>
        </w:r>
      </w:del>
      <w:proofErr w:type="gramStart"/>
      <w:ins w:id="185" w:author="Tatjana Vilutienė" w:date="2021-09-22T19:42:00Z">
        <w:r>
          <w:rPr>
            <w:rFonts w:ascii="Palatino Linotype" w:eastAsia="Palatino Linotype" w:hAnsi="Palatino Linotype" w:cs="Palatino Linotype"/>
            <w:sz w:val="20"/>
            <w:szCs w:val="20"/>
          </w:rPr>
          <w:t>was</w:t>
        </w:r>
      </w:ins>
      <w:r>
        <w:rPr>
          <w:rFonts w:ascii="Palatino Linotype" w:eastAsia="Palatino Linotype" w:hAnsi="Palatino Linotype" w:cs="Palatino Linotype"/>
          <w:sz w:val="20"/>
          <w:szCs w:val="20"/>
        </w:rPr>
        <w:t xml:space="preserve"> conducted</w:t>
      </w:r>
      <w:proofErr w:type="gramEnd"/>
      <w:r>
        <w:rPr>
          <w:rFonts w:ascii="Palatino Linotype" w:eastAsia="Palatino Linotype" w:hAnsi="Palatino Linotype" w:cs="Palatino Linotype"/>
          <w:sz w:val="20"/>
          <w:szCs w:val="20"/>
        </w:rPr>
        <w:t xml:space="preserve"> </w:t>
      </w:r>
      <w:r w:rsidR="0020791C" w:rsidRPr="00C10A63">
        <w:rPr>
          <w:rFonts w:ascii="Palatino Linotype" w:eastAsia="Palatino Linotype" w:hAnsi="Palatino Linotype" w:cs="Palatino Linotype"/>
          <w:sz w:val="20"/>
          <w:szCs w:val="20"/>
        </w:rPr>
        <w:t xml:space="preserve">in January 2021 without year restrictions on the search. The document type </w:t>
      </w:r>
      <w:r w:rsidR="000479C0" w:rsidRPr="00C10A63">
        <w:rPr>
          <w:rFonts w:ascii="Palatino Linotype" w:eastAsia="Palatino Linotype" w:hAnsi="Palatino Linotype" w:cs="Palatino Linotype"/>
          <w:sz w:val="20"/>
          <w:szCs w:val="20"/>
        </w:rPr>
        <w:t>was</w:t>
      </w:r>
      <w:r w:rsidR="0020791C" w:rsidRPr="00C10A63">
        <w:rPr>
          <w:rFonts w:ascii="Palatino Linotype" w:eastAsia="Palatino Linotype" w:hAnsi="Palatino Linotype" w:cs="Palatino Linotype"/>
          <w:sz w:val="20"/>
          <w:szCs w:val="20"/>
        </w:rPr>
        <w:t xml:space="preserve"> limited to articles and reviews</w:t>
      </w:r>
      <w:r w:rsidR="000479C0" w:rsidRPr="00C10A63">
        <w:rPr>
          <w:rFonts w:ascii="Palatino Linotype" w:eastAsia="Palatino Linotype" w:hAnsi="Palatino Linotype" w:cs="Palatino Linotype"/>
          <w:sz w:val="20"/>
          <w:szCs w:val="20"/>
        </w:rPr>
        <w:t>,</w:t>
      </w:r>
      <w:r w:rsidR="0020791C" w:rsidRPr="00C10A63">
        <w:rPr>
          <w:rFonts w:ascii="Palatino Linotype" w:eastAsia="Palatino Linotype" w:hAnsi="Palatino Linotype" w:cs="Palatino Linotype"/>
          <w:sz w:val="20"/>
          <w:szCs w:val="20"/>
        </w:rPr>
        <w:t xml:space="preserve"> since conference papers rarely provide </w:t>
      </w:r>
      <w:r w:rsidR="000479C0" w:rsidRPr="00C10A63">
        <w:rPr>
          <w:rFonts w:ascii="Palatino Linotype" w:eastAsia="Palatino Linotype" w:hAnsi="Palatino Linotype" w:cs="Palatino Linotype"/>
          <w:sz w:val="20"/>
          <w:szCs w:val="20"/>
        </w:rPr>
        <w:t xml:space="preserve">sufficient </w:t>
      </w:r>
      <w:r w:rsidR="0020791C" w:rsidRPr="00C10A63">
        <w:rPr>
          <w:rFonts w:ascii="Palatino Linotype" w:eastAsia="Palatino Linotype" w:hAnsi="Palatino Linotype" w:cs="Palatino Linotype"/>
          <w:sz w:val="20"/>
          <w:szCs w:val="20"/>
        </w:rPr>
        <w:t>detail</w:t>
      </w:r>
      <w:r w:rsidR="000479C0" w:rsidRPr="00C10A63">
        <w:rPr>
          <w:rFonts w:ascii="Palatino Linotype" w:eastAsia="Palatino Linotype" w:hAnsi="Palatino Linotype" w:cs="Palatino Linotype"/>
          <w:sz w:val="20"/>
          <w:szCs w:val="20"/>
        </w:rPr>
        <w:t>s</w:t>
      </w:r>
      <w:r w:rsidR="0020791C" w:rsidRPr="00C10A63">
        <w:rPr>
          <w:rFonts w:ascii="Palatino Linotype" w:eastAsia="Palatino Linotype" w:hAnsi="Palatino Linotype" w:cs="Palatino Linotype"/>
          <w:sz w:val="20"/>
          <w:szCs w:val="20"/>
        </w:rPr>
        <w:t xml:space="preserve"> of the methods used due to space limitations in conference proceedings</w:t>
      </w:r>
      <w:r w:rsidR="00AE1E93" w:rsidRPr="00C10A63">
        <w:rPr>
          <w:rFonts w:ascii="Palatino Linotype" w:eastAsia="Palatino Linotype" w:hAnsi="Palatino Linotype" w:cs="Palatino Linotype"/>
          <w:sz w:val="20"/>
          <w:szCs w:val="20"/>
        </w:rPr>
        <w:t xml:space="preserve"> </w:t>
      </w:r>
      <w:r w:rsidR="00AE1E93" w:rsidRPr="00C10A63">
        <w:rPr>
          <w:rFonts w:ascii="Palatino Linotype" w:eastAsia="Palatino Linotype" w:hAnsi="Palatino Linotype" w:cs="Palatino Linotype"/>
          <w:sz w:val="20"/>
          <w:szCs w:val="20"/>
        </w:rPr>
        <w:fldChar w:fldCharType="begin" w:fldLock="1"/>
      </w:r>
      <w:r w:rsidR="00C86927">
        <w:rPr>
          <w:rFonts w:ascii="Palatino Linotype" w:eastAsia="Palatino Linotype" w:hAnsi="Palatino Linotype" w:cs="Palatino Linotype"/>
          <w:sz w:val="20"/>
          <w:szCs w:val="20"/>
        </w:rPr>
        <w:instrText>ADDIN CSL_CITATION {"citationItems":[{"id":"ITEM-1","itemData":{"DOI":"10.1016/j.infsof.2008.01.006","ISSN":"09505849","abstract":"Agile software development represents a major departure from traditional, plan-based approaches to software engineering. A systematic review of empirical studies of agile software development up to and including 2005 was conducted. The search strategy identified 1996 studies, of which 36 were identified as empirical studies. The studies were grouped into four themes: introduction and adoption, human and social factors, perceptions on agile methods, and comparative studies. The review investigates what is currently known about the benefits and limitations of, and the strength of evidence for, agile methods. Implications for research and practice are presented. The main implication for research is a need for more and better empirical studies of agile software development within a common research agenda. For the industrial readership, the review provides a map of findings, according to topic, that can be compared for relevance to their own settings and situations. © 2008 Elsevier B.V. All rights reserved.","author":[{"dropping-particle":"","family":"Dybå","given":"Tore","non-dropping-particle":"","parse-names":false,"suffix":""},{"dropping-particle":"","family":"Dingsøyr","given":"Torgeir","non-dropping-particle":"","parse-names":false,"suffix":""}],"container-title":"Information and Software Technology","id":"ITEM-1","issue":"9-10","issued":{"date-parts":[["2008"]]},"page":"833-859","title":"Empirical studies of agile software development: A systematic review","type":"article-journal","volume":"50"},"uris":["http://www.mendeley.com/documents/?uuid=104b2363-2e72-436f-b79a-0fa4fdbadc38"]}],"mendeley":{"formattedCitation":"[70]","plainTextFormattedCitation":"[70]","previouslyFormattedCitation":"[67]"},"properties":{"noteIndex":0},"schema":"https://github.com/citation-style-language/schema/raw/master/csl-citation.json"}</w:instrText>
      </w:r>
      <w:r w:rsidR="00AE1E93" w:rsidRPr="00C10A63">
        <w:rPr>
          <w:rFonts w:ascii="Palatino Linotype" w:eastAsia="Palatino Linotype" w:hAnsi="Palatino Linotype" w:cs="Palatino Linotype"/>
          <w:sz w:val="20"/>
          <w:szCs w:val="20"/>
        </w:rPr>
        <w:fldChar w:fldCharType="separate"/>
      </w:r>
      <w:r w:rsidR="00C86927" w:rsidRPr="00C86927">
        <w:rPr>
          <w:rFonts w:ascii="Palatino Linotype" w:eastAsia="Palatino Linotype" w:hAnsi="Palatino Linotype" w:cs="Palatino Linotype"/>
          <w:noProof/>
          <w:sz w:val="20"/>
          <w:szCs w:val="20"/>
        </w:rPr>
        <w:t>[70]</w:t>
      </w:r>
      <w:r w:rsidR="00AE1E93" w:rsidRPr="00C10A63">
        <w:rPr>
          <w:rFonts w:ascii="Palatino Linotype" w:eastAsia="Palatino Linotype" w:hAnsi="Palatino Linotype" w:cs="Palatino Linotype"/>
          <w:sz w:val="20"/>
          <w:szCs w:val="20"/>
        </w:rPr>
        <w:fldChar w:fldCharType="end"/>
      </w:r>
      <w:r w:rsidR="0020791C" w:rsidRPr="00C10A63">
        <w:rPr>
          <w:rFonts w:ascii="Palatino Linotype" w:eastAsia="Palatino Linotype" w:hAnsi="Palatino Linotype" w:cs="Palatino Linotype"/>
          <w:sz w:val="20"/>
          <w:szCs w:val="20"/>
        </w:rPr>
        <w:t xml:space="preserve">. Moreover, conference papers </w:t>
      </w:r>
      <w:proofErr w:type="gramStart"/>
      <w:r w:rsidR="0020791C" w:rsidRPr="00C10A63">
        <w:rPr>
          <w:rFonts w:ascii="Palatino Linotype" w:eastAsia="Palatino Linotype" w:hAnsi="Palatino Linotype" w:cs="Palatino Linotype"/>
          <w:sz w:val="20"/>
          <w:szCs w:val="20"/>
        </w:rPr>
        <w:t>are often expanded</w:t>
      </w:r>
      <w:proofErr w:type="gramEnd"/>
      <w:r w:rsidR="0020791C" w:rsidRPr="00C10A63">
        <w:rPr>
          <w:rFonts w:ascii="Palatino Linotype" w:eastAsia="Palatino Linotype" w:hAnsi="Palatino Linotype" w:cs="Palatino Linotype"/>
          <w:sz w:val="20"/>
          <w:szCs w:val="20"/>
        </w:rPr>
        <w:t xml:space="preserve"> in journal papers.</w:t>
      </w:r>
    </w:p>
    <w:p w14:paraId="43E10092" w14:textId="62D61C8B" w:rsidR="00030BC0" w:rsidRPr="00C10A63" w:rsidDel="00AA4260" w:rsidRDefault="0020791C">
      <w:pPr>
        <w:pBdr>
          <w:top w:val="nil"/>
          <w:left w:val="nil"/>
          <w:bottom w:val="nil"/>
          <w:right w:val="nil"/>
          <w:between w:val="nil"/>
        </w:pBdr>
        <w:spacing w:before="240" w:after="120" w:line="240" w:lineRule="auto"/>
        <w:jc w:val="left"/>
        <w:rPr>
          <w:del w:id="186" w:author="Tatjana Vilutienė" w:date="2021-09-23T18:04:00Z"/>
          <w:rFonts w:ascii="Palatino Linotype" w:eastAsia="Palatino Linotype" w:hAnsi="Palatino Linotype" w:cs="Palatino Linotype"/>
          <w:i/>
          <w:sz w:val="20"/>
          <w:szCs w:val="20"/>
        </w:rPr>
      </w:pPr>
      <w:del w:id="187" w:author="Tatjana Vilutienė" w:date="2021-09-23T18:04:00Z">
        <w:r w:rsidRPr="00C10A63" w:rsidDel="00AA4260">
          <w:rPr>
            <w:rFonts w:ascii="Palatino Linotype" w:eastAsia="Palatino Linotype" w:hAnsi="Palatino Linotype" w:cs="Palatino Linotype"/>
            <w:i/>
            <w:sz w:val="20"/>
            <w:szCs w:val="20"/>
          </w:rPr>
          <w:delText>3.3</w:delText>
        </w:r>
        <w:r w:rsidRPr="00C10A63" w:rsidDel="00AA4260">
          <w:rPr>
            <w:rFonts w:ascii="Palatino Linotype" w:eastAsia="Palatino Linotype" w:hAnsi="Palatino Linotype" w:cs="Palatino Linotype"/>
            <w:i/>
            <w:sz w:val="20"/>
            <w:szCs w:val="20"/>
          </w:rPr>
          <w:tab/>
          <w:delText>Source evaluation and quality assessment</w:delText>
        </w:r>
      </w:del>
    </w:p>
    <w:p w14:paraId="29DFB09D" w14:textId="0A3A0027" w:rsidR="00030BC0" w:rsidRPr="00C10A63" w:rsidDel="00AA4260" w:rsidRDefault="00EE1758">
      <w:pPr>
        <w:pBdr>
          <w:top w:val="nil"/>
          <w:left w:val="nil"/>
          <w:bottom w:val="nil"/>
          <w:right w:val="nil"/>
          <w:between w:val="nil"/>
        </w:pBdr>
        <w:spacing w:line="240" w:lineRule="auto"/>
        <w:ind w:firstLine="425"/>
        <w:rPr>
          <w:del w:id="188" w:author="Tatjana Vilutienė" w:date="2021-09-23T18:04:00Z"/>
          <w:rFonts w:ascii="Palatino Linotype" w:eastAsia="Palatino Linotype" w:hAnsi="Palatino Linotype" w:cs="Palatino Linotype"/>
          <w:sz w:val="20"/>
          <w:szCs w:val="20"/>
        </w:rPr>
      </w:pPr>
      <w:del w:id="189" w:author="Tatjana Vilutienė" w:date="2021-09-22T19:44:00Z">
        <w:r w:rsidRPr="00C10A63" w:rsidDel="00EE1758">
          <w:rPr>
            <w:rFonts w:ascii="Palatino Linotype" w:eastAsia="Palatino Linotype" w:hAnsi="Palatino Linotype" w:cs="Palatino Linotype"/>
            <w:sz w:val="20"/>
            <w:szCs w:val="20"/>
          </w:rPr>
          <w:delText>Nowadays, there are some scientific databases and search systems. Therefore, the question arises of which are more appropriate to perform a review.</w:delText>
        </w:r>
        <w:r w:rsidR="00AE1E93" w:rsidRPr="00C10A63" w:rsidDel="00EE1758">
          <w:rPr>
            <w:rFonts w:ascii="Palatino Linotype" w:eastAsia="Palatino Linotype" w:hAnsi="Palatino Linotype" w:cs="Palatino Linotype"/>
            <w:sz w:val="20"/>
            <w:szCs w:val="20"/>
          </w:rPr>
          <w:delText xml:space="preserve"> </w:delText>
        </w:r>
      </w:del>
      <w:del w:id="190" w:author="Tatjana Vilutienė" w:date="2021-09-23T18:04:00Z">
        <w:r w:rsidR="00AE1E93" w:rsidRPr="00C10A63" w:rsidDel="00AA4260">
          <w:rPr>
            <w:rFonts w:ascii="Palatino Linotype" w:eastAsia="Palatino Linotype" w:hAnsi="Palatino Linotype" w:cs="Palatino Linotype"/>
            <w:sz w:val="20"/>
            <w:szCs w:val="20"/>
          </w:rPr>
          <w:delText xml:space="preserve">In </w:delText>
        </w:r>
        <w:r w:rsidR="00AE1E93" w:rsidRPr="00C10A63" w:rsidDel="00AA4260">
          <w:rPr>
            <w:rFonts w:ascii="Palatino Linotype" w:eastAsia="Palatino Linotype" w:hAnsi="Palatino Linotype" w:cs="Palatino Linotype"/>
            <w:sz w:val="20"/>
            <w:szCs w:val="20"/>
          </w:rPr>
          <w:fldChar w:fldCharType="begin" w:fldLock="1"/>
        </w:r>
        <w:r w:rsidR="00CA4EF8" w:rsidRPr="00C10A63" w:rsidDel="00AA4260">
          <w:rPr>
            <w:rFonts w:ascii="Palatino Linotype" w:eastAsia="Palatino Linotype" w:hAnsi="Palatino Linotype" w:cs="Palatino Linotype"/>
            <w:sz w:val="20"/>
            <w:szCs w:val="20"/>
          </w:rPr>
          <w:delInstrText>ADDIN CSL_CITATION {"citationItems":[{"id":"ITEM-1","itemData":{"DOI":"10.1002/jrsm.1378","ISSN":"17592887","PMID":"31614060","abstract":"Rigorous evidence identification is essential for systematic reviews and meta-analyses (evidence syntheses) because the sample selection of relevant studies determines a review's outcome, validity, and explanatory power. Yet, the search systems allowing access to this evidence provide varying levels of precision, recall, and reproducibility and also demand different levels of effort. To date, it remains unclear which search systems are most appropriate for evidence synthesis and why. Advice on which search engines and bibliographic databases to choose for systematic searches is limited and lacking systematic, empirical performance assessments. This study investigates and compares the systematic search qualities of 28 widely used academic search systems, including Google Scholar, PubMed, and Web of Science. A novel, query-based method tests how well users are able to interact and retrieve records with each system. The study is the first to show the extent to which search systems can effectively and efficiently perform (Boolean) searches with regards to precision, recall, and reproducibility. We found substantial differences in the performance of search systems, meaning that their usability in systematic searches varies. Indeed, only half of the search systems analyzed and only a few Open Access databases can be recommended for evidence syntheses without adding substantial caveats. Particularly, our findings demonstrate why Google Scholar is inappropriate as principal search system. We call for database owners to recognize the requirements of evidence synthesis and for academic journals to reassess quality requirements for systematic reviews. Our findings aim to support researchers in conducting better searches for better evidence synthesis.","author":[{"dropping-particle":"","family":"Gusenbauer","given":"Michael","non-dropping-particle":"","parse-names":false,"suffix":""},{"dropping-particle":"","family":"Haddaway","given":"Neal R.","non-dropping-particle":"","parse-names":false,"suffix":""}],"container-title":"Research Synthesis Methods","id":"ITEM-1","issue":"2","issued":{"date-parts":[["2020"]]},"page":"181-217","title":"Which academic search systems are suitable for systematic reviews or meta-analyses? Evaluating retrieval qualities of Google Scholar, PubMed, and 26 other resources","type":"article-journal","volume":"11"},"uris":["http://www.mendeley.com/documents/?uuid=3cc84648-e878-4ca2-94f1-f778d77f5e24"]}],"mendeley":{"formattedCitation":"[67]","plainTextFormattedCitation":"[67]","previouslyFormattedCitation":"[67]"},"properties":{"noteIndex":0},"schema":"https://github.com/citation-style-language/schema/raw/master/csl-citation.json"}</w:delInstrText>
        </w:r>
        <w:r w:rsidR="00AE1E93" w:rsidRPr="00C10A63" w:rsidDel="00AA4260">
          <w:rPr>
            <w:rFonts w:ascii="Palatino Linotype" w:eastAsia="Palatino Linotype" w:hAnsi="Palatino Linotype" w:cs="Palatino Linotype"/>
            <w:sz w:val="20"/>
            <w:szCs w:val="20"/>
          </w:rPr>
          <w:fldChar w:fldCharType="separate"/>
        </w:r>
        <w:r w:rsidR="005D16A4" w:rsidRPr="00C10A63" w:rsidDel="00AA4260">
          <w:rPr>
            <w:rFonts w:ascii="Palatino Linotype" w:eastAsia="Palatino Linotype" w:hAnsi="Palatino Linotype" w:cs="Palatino Linotype"/>
            <w:sz w:val="20"/>
            <w:szCs w:val="20"/>
          </w:rPr>
          <w:delText>[67]</w:delText>
        </w:r>
        <w:r w:rsidR="00AE1E93" w:rsidRPr="00C10A63" w:rsidDel="00AA4260">
          <w:rPr>
            <w:rFonts w:ascii="Palatino Linotype" w:eastAsia="Palatino Linotype" w:hAnsi="Palatino Linotype" w:cs="Palatino Linotype"/>
            <w:sz w:val="20"/>
            <w:szCs w:val="20"/>
          </w:rPr>
          <w:fldChar w:fldCharType="end"/>
        </w:r>
        <w:r w:rsidR="00150DAE" w:rsidRPr="00C10A63" w:rsidDel="00AA4260">
          <w:rPr>
            <w:rFonts w:ascii="Palatino Linotype" w:eastAsia="Palatino Linotype" w:hAnsi="Palatino Linotype" w:cs="Palatino Linotype"/>
            <w:sz w:val="20"/>
            <w:szCs w:val="20"/>
          </w:rPr>
          <w:delText>,</w:delText>
        </w:r>
        <w:r w:rsidR="0020791C" w:rsidRPr="00C10A63" w:rsidDel="00AA4260">
          <w:rPr>
            <w:rFonts w:ascii="Palatino Linotype" w:eastAsia="Palatino Linotype" w:hAnsi="Palatino Linotype" w:cs="Palatino Linotype"/>
            <w:sz w:val="20"/>
            <w:szCs w:val="20"/>
          </w:rPr>
          <w:delText xml:space="preserve"> 28 databases </w:delText>
        </w:r>
        <w:r w:rsidR="000479C0" w:rsidRPr="00C10A63" w:rsidDel="00AA4260">
          <w:rPr>
            <w:rFonts w:ascii="Palatino Linotype" w:eastAsia="Palatino Linotype" w:hAnsi="Palatino Linotype" w:cs="Palatino Linotype"/>
            <w:sz w:val="20"/>
            <w:szCs w:val="20"/>
          </w:rPr>
          <w:delText>was</w:delText>
        </w:r>
        <w:r w:rsidR="0020791C" w:rsidRPr="00C10A63" w:rsidDel="00AA4260">
          <w:rPr>
            <w:rFonts w:ascii="Palatino Linotype" w:eastAsia="Palatino Linotype" w:hAnsi="Palatino Linotype" w:cs="Palatino Linotype"/>
            <w:sz w:val="20"/>
            <w:szCs w:val="20"/>
          </w:rPr>
          <w:delText xml:space="preserve"> compared and</w:delText>
        </w:r>
        <w:r w:rsidR="000479C0" w:rsidRPr="00C10A63" w:rsidDel="00AA4260">
          <w:rPr>
            <w:rFonts w:ascii="Palatino Linotype" w:eastAsia="Palatino Linotype" w:hAnsi="Palatino Linotype" w:cs="Palatino Linotype"/>
            <w:sz w:val="20"/>
            <w:szCs w:val="20"/>
          </w:rPr>
          <w:delText xml:space="preserve"> it was</w:delText>
        </w:r>
        <w:r w:rsidR="0020791C" w:rsidRPr="00C10A63" w:rsidDel="00AA4260">
          <w:rPr>
            <w:rFonts w:ascii="Palatino Linotype" w:eastAsia="Palatino Linotype" w:hAnsi="Palatino Linotype" w:cs="Palatino Linotype"/>
            <w:sz w:val="20"/>
            <w:szCs w:val="20"/>
          </w:rPr>
          <w:delText xml:space="preserve"> found that only 14 of 28 </w:delText>
        </w:r>
        <w:r w:rsidR="000479C0" w:rsidRPr="00C10A63" w:rsidDel="00AA4260">
          <w:rPr>
            <w:rFonts w:ascii="Palatino Linotype" w:eastAsia="Palatino Linotype" w:hAnsi="Palatino Linotype" w:cs="Palatino Linotype"/>
            <w:sz w:val="20"/>
            <w:szCs w:val="20"/>
          </w:rPr>
          <w:delText xml:space="preserve">were </w:delText>
        </w:r>
        <w:r w:rsidR="0020791C" w:rsidRPr="00C10A63" w:rsidDel="00AA4260">
          <w:rPr>
            <w:rFonts w:ascii="Palatino Linotype" w:eastAsia="Palatino Linotype" w:hAnsi="Palatino Linotype" w:cs="Palatino Linotype"/>
            <w:sz w:val="20"/>
            <w:szCs w:val="20"/>
          </w:rPr>
          <w:delText xml:space="preserve">well-suited to </w:delText>
        </w:r>
        <w:r w:rsidR="000479C0" w:rsidRPr="00C10A63" w:rsidDel="00AA4260">
          <w:rPr>
            <w:rFonts w:ascii="Palatino Linotype" w:eastAsia="Palatino Linotype" w:hAnsi="Palatino Linotype" w:cs="Palatino Linotype"/>
            <w:sz w:val="20"/>
            <w:szCs w:val="20"/>
          </w:rPr>
          <w:delText xml:space="preserve">a </w:delText>
        </w:r>
        <w:r w:rsidR="0020791C" w:rsidRPr="00C10A63" w:rsidDel="00AA4260">
          <w:rPr>
            <w:rFonts w:ascii="Palatino Linotype" w:eastAsia="Palatino Linotype" w:hAnsi="Palatino Linotype" w:cs="Palatino Linotype"/>
            <w:sz w:val="20"/>
            <w:szCs w:val="20"/>
          </w:rPr>
          <w:delText>systematic literature review since they met all necessary performance requirements. Among th</w:delText>
        </w:r>
        <w:r w:rsidR="000479C0" w:rsidRPr="00C10A63" w:rsidDel="00AA4260">
          <w:rPr>
            <w:rFonts w:ascii="Palatino Linotype" w:eastAsia="Palatino Linotype" w:hAnsi="Palatino Linotype" w:cs="Palatino Linotype"/>
            <w:sz w:val="20"/>
            <w:szCs w:val="20"/>
          </w:rPr>
          <w:delText>e</w:delText>
        </w:r>
        <w:r w:rsidR="0020791C" w:rsidRPr="00C10A63" w:rsidDel="00AA4260">
          <w:rPr>
            <w:rFonts w:ascii="Palatino Linotype" w:eastAsia="Palatino Linotype" w:hAnsi="Palatino Linotype" w:cs="Palatino Linotype"/>
            <w:sz w:val="20"/>
            <w:szCs w:val="20"/>
          </w:rPr>
          <w:delText>se 14 systems, emphasi</w:delText>
        </w:r>
        <w:r w:rsidR="00A5047E" w:rsidRPr="00C10A63" w:rsidDel="00AA4260">
          <w:rPr>
            <w:rFonts w:ascii="Palatino Linotype" w:eastAsia="Palatino Linotype" w:hAnsi="Palatino Linotype" w:cs="Palatino Linotype"/>
            <w:sz w:val="20"/>
            <w:szCs w:val="20"/>
          </w:rPr>
          <w:delText>z</w:delText>
        </w:r>
        <w:r w:rsidR="0020791C" w:rsidRPr="00C10A63" w:rsidDel="00AA4260">
          <w:rPr>
            <w:rFonts w:ascii="Palatino Linotype" w:eastAsia="Palatino Linotype" w:hAnsi="Palatino Linotype" w:cs="Palatino Linotype"/>
            <w:sz w:val="20"/>
            <w:szCs w:val="20"/>
          </w:rPr>
          <w:delText xml:space="preserve">ing the Civil Engineering research area, the main databases </w:delText>
        </w:r>
        <w:r w:rsidR="000479C0" w:rsidRPr="00C10A63" w:rsidDel="00AA4260">
          <w:rPr>
            <w:rFonts w:ascii="Palatino Linotype" w:eastAsia="Palatino Linotype" w:hAnsi="Palatino Linotype" w:cs="Palatino Linotype"/>
            <w:sz w:val="20"/>
            <w:szCs w:val="20"/>
          </w:rPr>
          <w:delText xml:space="preserve">were </w:delText>
        </w:r>
        <w:r w:rsidR="0020791C" w:rsidRPr="00C10A63" w:rsidDel="00AA4260">
          <w:rPr>
            <w:rFonts w:ascii="Palatino Linotype" w:eastAsia="Palatino Linotype" w:hAnsi="Palatino Linotype" w:cs="Palatino Linotype"/>
            <w:sz w:val="20"/>
            <w:szCs w:val="20"/>
          </w:rPr>
          <w:delText>the following: BASE (Multidisciplinary), ScienceDirect (Multidisciplinary), Scopus (Multidisciplinary), Web of Science (WoS) (Multidisciplinary) and Wiley Online Library (Multidisciplinary). Th</w:delText>
        </w:r>
        <w:r w:rsidR="000479C0" w:rsidRPr="00C10A63" w:rsidDel="00AA4260">
          <w:rPr>
            <w:rFonts w:ascii="Palatino Linotype" w:eastAsia="Palatino Linotype" w:hAnsi="Palatino Linotype" w:cs="Palatino Linotype"/>
            <w:sz w:val="20"/>
            <w:szCs w:val="20"/>
          </w:rPr>
          <w:delText>e</w:delText>
        </w:r>
        <w:r w:rsidR="0020791C" w:rsidRPr="00C10A63" w:rsidDel="00AA4260">
          <w:rPr>
            <w:rFonts w:ascii="Palatino Linotype" w:eastAsia="Palatino Linotype" w:hAnsi="Palatino Linotype" w:cs="Palatino Linotype"/>
            <w:sz w:val="20"/>
            <w:szCs w:val="20"/>
          </w:rPr>
          <w:delText xml:space="preserve">se databases were compared according to the following </w:delText>
        </w:r>
        <w:r w:rsidR="0020791C" w:rsidRPr="00C10A63" w:rsidDel="00AA4260">
          <w:rPr>
            <w:rFonts w:ascii="Palatino Linotype" w:eastAsia="Palatino Linotype" w:hAnsi="Palatino Linotype" w:cs="Palatino Linotype"/>
            <w:sz w:val="20"/>
            <w:szCs w:val="20"/>
          </w:rPr>
          <w:lastRenderedPageBreak/>
          <w:delText xml:space="preserve">criteria: </w:delText>
        </w:r>
        <w:r w:rsidR="000479C0" w:rsidRPr="00C10A63" w:rsidDel="00AA4260">
          <w:rPr>
            <w:rFonts w:ascii="Palatino Linotype" w:eastAsia="Palatino Linotype" w:hAnsi="Palatino Linotype" w:cs="Palatino Linotype"/>
            <w:sz w:val="20"/>
            <w:szCs w:val="20"/>
          </w:rPr>
          <w:delText xml:space="preserve">the </w:delText>
        </w:r>
        <w:r w:rsidR="0020791C" w:rsidRPr="00C10A63" w:rsidDel="00AA4260">
          <w:rPr>
            <w:rFonts w:ascii="Palatino Linotype" w:eastAsia="Palatino Linotype" w:hAnsi="Palatino Linotype" w:cs="Palatino Linotype"/>
            <w:sz w:val="20"/>
            <w:szCs w:val="20"/>
          </w:rPr>
          <w:delText>quality of the research and</w:delText>
        </w:r>
        <w:r w:rsidR="000479C0" w:rsidRPr="00C10A63" w:rsidDel="00AA4260">
          <w:rPr>
            <w:rFonts w:ascii="Palatino Linotype" w:eastAsia="Palatino Linotype" w:hAnsi="Palatino Linotype" w:cs="Palatino Linotype"/>
            <w:sz w:val="20"/>
            <w:szCs w:val="20"/>
          </w:rPr>
          <w:delText xml:space="preserve"> the</w:delText>
        </w:r>
        <w:r w:rsidR="0020791C" w:rsidRPr="00C10A63" w:rsidDel="00AA4260">
          <w:rPr>
            <w:rFonts w:ascii="Palatino Linotype" w:eastAsia="Palatino Linotype" w:hAnsi="Palatino Linotype" w:cs="Palatino Linotype"/>
            <w:sz w:val="20"/>
            <w:szCs w:val="20"/>
          </w:rPr>
          <w:delText xml:space="preserve"> </w:delText>
        </w:r>
        <w:r w:rsidR="000479C0" w:rsidRPr="00C10A63" w:rsidDel="00AA4260">
          <w:rPr>
            <w:rFonts w:ascii="Palatino Linotype" w:eastAsia="Palatino Linotype" w:hAnsi="Palatino Linotype" w:cs="Palatino Linotype"/>
            <w:sz w:val="20"/>
            <w:szCs w:val="20"/>
          </w:rPr>
          <w:delText>ability to</w:delText>
        </w:r>
        <w:r w:rsidR="0020791C" w:rsidRPr="00C10A63" w:rsidDel="00AA4260">
          <w:rPr>
            <w:rFonts w:ascii="Palatino Linotype" w:eastAsia="Palatino Linotype" w:hAnsi="Palatino Linotype" w:cs="Palatino Linotype"/>
            <w:sz w:val="20"/>
            <w:szCs w:val="20"/>
          </w:rPr>
          <w:delText xml:space="preserve"> download (not separate) </w:delText>
        </w:r>
        <w:r w:rsidR="000479C0" w:rsidRPr="00C10A63" w:rsidDel="00AA4260">
          <w:rPr>
            <w:rFonts w:ascii="Palatino Linotype" w:eastAsia="Palatino Linotype" w:hAnsi="Palatino Linotype" w:cs="Palatino Linotype"/>
            <w:sz w:val="20"/>
            <w:szCs w:val="20"/>
          </w:rPr>
          <w:delText xml:space="preserve">the full </w:delText>
        </w:r>
        <w:r w:rsidR="0020791C" w:rsidRPr="00C10A63" w:rsidDel="00AA4260">
          <w:rPr>
            <w:rFonts w:ascii="Palatino Linotype" w:eastAsia="Palatino Linotype" w:hAnsi="Palatino Linotype" w:cs="Palatino Linotype"/>
            <w:sz w:val="20"/>
            <w:szCs w:val="20"/>
          </w:rPr>
          <w:delText xml:space="preserve">search results for systematic mapping analysis. </w:delText>
        </w:r>
      </w:del>
    </w:p>
    <w:p w14:paraId="05874D22" w14:textId="0720AB36" w:rsidR="00030BC0" w:rsidRPr="00C10A63" w:rsidDel="00AA4260" w:rsidRDefault="0020791C">
      <w:pPr>
        <w:pBdr>
          <w:top w:val="nil"/>
          <w:left w:val="nil"/>
          <w:bottom w:val="nil"/>
          <w:right w:val="nil"/>
          <w:between w:val="nil"/>
        </w:pBdr>
        <w:spacing w:line="240" w:lineRule="auto"/>
        <w:ind w:firstLine="425"/>
        <w:rPr>
          <w:del w:id="191" w:author="Tatjana Vilutienė" w:date="2021-09-23T18:04:00Z"/>
          <w:rFonts w:ascii="Palatino Linotype" w:eastAsia="Palatino Linotype" w:hAnsi="Palatino Linotype" w:cs="Palatino Linotype"/>
          <w:sz w:val="20"/>
          <w:szCs w:val="20"/>
        </w:rPr>
      </w:pPr>
      <w:del w:id="192" w:author="Tatjana Vilutienė" w:date="2021-09-23T18:04:00Z">
        <w:r w:rsidRPr="00C10A63" w:rsidDel="00AA4260">
          <w:rPr>
            <w:rFonts w:ascii="Palatino Linotype" w:eastAsia="Palatino Linotype" w:hAnsi="Palatino Linotype" w:cs="Palatino Linotype"/>
            <w:sz w:val="20"/>
            <w:szCs w:val="20"/>
          </w:rPr>
          <w:delText xml:space="preserve">There is a common problem in assessing the quality of published research </w:delText>
        </w:r>
        <w:r w:rsidR="000479C0" w:rsidRPr="00C10A63" w:rsidDel="00AA4260">
          <w:rPr>
            <w:rFonts w:ascii="Palatino Linotype" w:eastAsia="Palatino Linotype" w:hAnsi="Palatino Linotype" w:cs="Palatino Linotype"/>
            <w:sz w:val="20"/>
            <w:szCs w:val="20"/>
          </w:rPr>
          <w:delText xml:space="preserve">in which </w:delText>
        </w:r>
        <w:r w:rsidRPr="00C10A63" w:rsidDel="00AA4260">
          <w:rPr>
            <w:rFonts w:ascii="Palatino Linotype" w:eastAsia="Palatino Linotype" w:hAnsi="Palatino Linotype" w:cs="Palatino Linotype"/>
            <w:sz w:val="20"/>
            <w:szCs w:val="20"/>
          </w:rPr>
          <w:delText xml:space="preserve">papers do not present </w:delText>
        </w:r>
        <w:r w:rsidR="000479C0" w:rsidRPr="00C10A63" w:rsidDel="00AA4260">
          <w:rPr>
            <w:rFonts w:ascii="Palatino Linotype" w:eastAsia="Palatino Linotype" w:hAnsi="Palatino Linotype" w:cs="Palatino Linotype"/>
            <w:sz w:val="20"/>
            <w:szCs w:val="20"/>
          </w:rPr>
          <w:delText xml:space="preserve">in sufficient </w:delText>
        </w:r>
        <w:r w:rsidRPr="00C10A63" w:rsidDel="00AA4260">
          <w:rPr>
            <w:rFonts w:ascii="Palatino Linotype" w:eastAsia="Palatino Linotype" w:hAnsi="Palatino Linotype" w:cs="Palatino Linotype"/>
            <w:sz w:val="20"/>
            <w:szCs w:val="20"/>
          </w:rPr>
          <w:delText>detail the approaches used because of the space limitation in journal volumes and, in particular, conference proceedings</w:delText>
        </w:r>
        <w:r w:rsidR="00AE1E93" w:rsidRPr="00C10A63" w:rsidDel="00AA4260">
          <w:rPr>
            <w:rFonts w:ascii="Palatino Linotype" w:eastAsia="Palatino Linotype" w:hAnsi="Palatino Linotype" w:cs="Palatino Linotype"/>
            <w:sz w:val="20"/>
            <w:szCs w:val="20"/>
          </w:rPr>
          <w:delText xml:space="preserve"> </w:delText>
        </w:r>
        <w:r w:rsidR="00C005DF" w:rsidRPr="00C10A63" w:rsidDel="00AA4260">
          <w:rPr>
            <w:rFonts w:ascii="Palatino Linotype" w:eastAsia="Palatino Linotype" w:hAnsi="Palatino Linotype" w:cs="Palatino Linotype"/>
            <w:sz w:val="20"/>
            <w:szCs w:val="20"/>
          </w:rPr>
          <w:fldChar w:fldCharType="begin" w:fldLock="1"/>
        </w:r>
        <w:r w:rsidR="00CA4EF8" w:rsidRPr="00C10A63" w:rsidDel="00AA4260">
          <w:rPr>
            <w:rFonts w:ascii="Palatino Linotype" w:eastAsia="Palatino Linotype" w:hAnsi="Palatino Linotype" w:cs="Palatino Linotype"/>
            <w:sz w:val="20"/>
            <w:szCs w:val="20"/>
          </w:rPr>
          <w:delInstrText>ADDIN CSL_CITATION {"citationItems":[{"id":"ITEM-1","itemData":{"DOI":"10.1016/j.infsof.2008.01.006","ISSN":"09505849","abstract":"Agile software development represents a major departure from traditional, plan-based approaches to software engineering. A systematic review of empirical studies of agile software development up to and including 2005 was conducted. The search strategy identified 1996 studies, of which 36 were identified as empirical studies. The studies were grouped into four themes: introduction and adoption, human and social factors, perceptions on agile methods, and comparative studies. The review investigates what is currently known about the benefits and limitations of, and the strength of evidence for, agile methods. Implications for research and practice are presented. The main implication for research is a need for more and better empirical studies of agile software development within a common research agenda. For the industrial readership, the review provides a map of findings, according to topic, that can be compared for relevance to their own settings and situations. © 2008 Elsevier B.V. All rights reserved.","author":[{"dropping-particle":"","family":"Dybå","given":"Tore","non-dropping-particle":"","parse-names":false,"suffix":""},{"dropping-particle":"","family":"Dingsøyr","given":"Torgeir","non-dropping-particle":"","parse-names":false,"suffix":""}],"container-title":"Information and Software Technology","id":"ITEM-1","issue":"9-10","issued":{"date-parts":[["2008"]]},"page":"833-859","title":"Empirical studies of agile software development: A systematic review","type":"article-journal","volume":"50"},"uris":["http://www.mendeley.com/documents/?uuid=104b2363-2e72-436f-b79a-0fa4fdbadc38"]}],"mendeley":{"formattedCitation":"[66]","plainTextFormattedCitation":"[66]","previouslyFormattedCitation":"[66]"},"properties":{"noteIndex":0},"schema":"https://github.com/citation-style-language/schema/raw/master/csl-citation.json"}</w:delInstrText>
        </w:r>
        <w:r w:rsidR="00C005DF" w:rsidRPr="00C10A63" w:rsidDel="00AA4260">
          <w:rPr>
            <w:rFonts w:ascii="Palatino Linotype" w:eastAsia="Palatino Linotype" w:hAnsi="Palatino Linotype" w:cs="Palatino Linotype"/>
            <w:sz w:val="20"/>
            <w:szCs w:val="20"/>
          </w:rPr>
          <w:fldChar w:fldCharType="separate"/>
        </w:r>
        <w:r w:rsidR="005D16A4" w:rsidRPr="00C10A63" w:rsidDel="00AA4260">
          <w:rPr>
            <w:rFonts w:ascii="Palatino Linotype" w:eastAsia="Palatino Linotype" w:hAnsi="Palatino Linotype" w:cs="Palatino Linotype"/>
            <w:sz w:val="20"/>
            <w:szCs w:val="20"/>
          </w:rPr>
          <w:delText>[66]</w:delText>
        </w:r>
        <w:r w:rsidR="00C005DF" w:rsidRPr="00C10A63" w:rsidDel="00AA4260">
          <w:rPr>
            <w:rFonts w:ascii="Palatino Linotype" w:eastAsia="Palatino Linotype" w:hAnsi="Palatino Linotype" w:cs="Palatino Linotype"/>
            <w:sz w:val="20"/>
            <w:szCs w:val="20"/>
          </w:rPr>
          <w:fldChar w:fldCharType="end"/>
        </w:r>
        <w:r w:rsidRPr="00C10A63" w:rsidDel="00AA4260">
          <w:rPr>
            <w:rFonts w:ascii="Palatino Linotype" w:eastAsia="Palatino Linotype" w:hAnsi="Palatino Linotype" w:cs="Palatino Linotype"/>
            <w:sz w:val="20"/>
            <w:szCs w:val="20"/>
          </w:rPr>
          <w:delText>. Therefore, in this study, we tend</w:delText>
        </w:r>
        <w:r w:rsidR="000479C0" w:rsidRPr="00C10A63" w:rsidDel="00AA4260">
          <w:rPr>
            <w:rFonts w:ascii="Palatino Linotype" w:eastAsia="Palatino Linotype" w:hAnsi="Palatino Linotype" w:cs="Palatino Linotype"/>
            <w:sz w:val="20"/>
            <w:szCs w:val="20"/>
          </w:rPr>
          <w:delText>ed</w:delText>
        </w:r>
        <w:r w:rsidRPr="00C10A63" w:rsidDel="00AA4260">
          <w:rPr>
            <w:rFonts w:ascii="Palatino Linotype" w:eastAsia="Palatino Linotype" w:hAnsi="Palatino Linotype" w:cs="Palatino Linotype"/>
            <w:sz w:val="20"/>
            <w:szCs w:val="20"/>
          </w:rPr>
          <w:delText xml:space="preserve"> to include papers with a </w:delText>
        </w:r>
        <w:r w:rsidR="00A5047E" w:rsidRPr="00C10A63" w:rsidDel="00AA4260">
          <w:rPr>
            <w:rFonts w:ascii="Palatino Linotype" w:eastAsia="Palatino Linotype" w:hAnsi="Palatino Linotype" w:cs="Palatino Linotype"/>
            <w:sz w:val="20"/>
            <w:szCs w:val="20"/>
          </w:rPr>
          <w:delText>more significant</w:delText>
        </w:r>
        <w:r w:rsidRPr="00C10A63" w:rsidDel="00AA4260">
          <w:rPr>
            <w:rFonts w:ascii="Palatino Linotype" w:eastAsia="Palatino Linotype" w:hAnsi="Palatino Linotype" w:cs="Palatino Linotype"/>
            <w:sz w:val="20"/>
            <w:szCs w:val="20"/>
          </w:rPr>
          <w:delText xml:space="preserve"> volume. Considering this requirement, many </w:delText>
        </w:r>
        <w:r w:rsidR="00A5047E" w:rsidRPr="00C10A63" w:rsidDel="00AA4260">
          <w:rPr>
            <w:rFonts w:ascii="Palatino Linotype" w:eastAsia="Palatino Linotype" w:hAnsi="Palatino Linotype" w:cs="Palatino Linotype"/>
            <w:sz w:val="20"/>
            <w:szCs w:val="20"/>
          </w:rPr>
          <w:delText>article</w:delText>
        </w:r>
        <w:r w:rsidRPr="00C10A63" w:rsidDel="00AA4260">
          <w:rPr>
            <w:rFonts w:ascii="Palatino Linotype" w:eastAsia="Palatino Linotype" w:hAnsi="Palatino Linotype" w:cs="Palatino Linotype"/>
            <w:sz w:val="20"/>
            <w:szCs w:val="20"/>
          </w:rPr>
          <w:delText xml:space="preserve">s in conference proceedings </w:delText>
        </w:r>
        <w:r w:rsidR="000479C0" w:rsidRPr="00C10A63" w:rsidDel="00AA4260">
          <w:rPr>
            <w:rFonts w:ascii="Palatino Linotype" w:eastAsia="Palatino Linotype" w:hAnsi="Palatino Linotype" w:cs="Palatino Linotype"/>
            <w:sz w:val="20"/>
            <w:szCs w:val="20"/>
          </w:rPr>
          <w:delText>were excluded from</w:delText>
        </w:r>
        <w:r w:rsidRPr="00C10A63" w:rsidDel="00AA4260">
          <w:rPr>
            <w:rFonts w:ascii="Palatino Linotype" w:eastAsia="Palatino Linotype" w:hAnsi="Palatino Linotype" w:cs="Palatino Linotype"/>
            <w:sz w:val="20"/>
            <w:szCs w:val="20"/>
          </w:rPr>
          <w:delText xml:space="preserve"> the study. Consequently, BASE and Wiley Online Library, having </w:delText>
        </w:r>
        <w:r w:rsidR="00A3664E" w:rsidRPr="00C10A63" w:rsidDel="00AA4260">
          <w:rPr>
            <w:rFonts w:ascii="Palatino Linotype" w:eastAsia="Palatino Linotype" w:hAnsi="Palatino Linotype" w:cs="Palatino Linotype"/>
            <w:sz w:val="20"/>
            <w:szCs w:val="20"/>
          </w:rPr>
          <w:delText>many</w:delText>
        </w:r>
        <w:r w:rsidRPr="00C10A63" w:rsidDel="00AA4260">
          <w:rPr>
            <w:rFonts w:ascii="Palatino Linotype" w:eastAsia="Palatino Linotype" w:hAnsi="Palatino Linotype" w:cs="Palatino Linotype"/>
            <w:sz w:val="20"/>
            <w:szCs w:val="20"/>
          </w:rPr>
          <w:delText xml:space="preserve"> proceedings papers, were exclud</w:delText>
        </w:r>
        <w:r w:rsidR="00162376" w:rsidRPr="00C10A63" w:rsidDel="00AA4260">
          <w:rPr>
            <w:rFonts w:ascii="Palatino Linotype" w:eastAsia="Palatino Linotype" w:hAnsi="Palatino Linotype" w:cs="Palatino Linotype"/>
            <w:sz w:val="20"/>
            <w:szCs w:val="20"/>
          </w:rPr>
          <w:delText xml:space="preserve">ed from </w:delText>
        </w:r>
        <w:r w:rsidR="000479C0" w:rsidRPr="00C10A63" w:rsidDel="00AA4260">
          <w:rPr>
            <w:rFonts w:ascii="Palatino Linotype" w:eastAsia="Palatino Linotype" w:hAnsi="Palatino Linotype" w:cs="Palatino Linotype"/>
            <w:sz w:val="20"/>
            <w:szCs w:val="20"/>
          </w:rPr>
          <w:delText xml:space="preserve">the </w:delText>
        </w:r>
        <w:r w:rsidR="00162376" w:rsidRPr="00C10A63" w:rsidDel="00AA4260">
          <w:rPr>
            <w:rFonts w:ascii="Palatino Linotype" w:eastAsia="Palatino Linotype" w:hAnsi="Palatino Linotype" w:cs="Palatino Linotype"/>
            <w:sz w:val="20"/>
            <w:szCs w:val="20"/>
          </w:rPr>
          <w:delText>study. The assessment</w:delText>
        </w:r>
        <w:r w:rsidRPr="00C10A63" w:rsidDel="00AA4260">
          <w:rPr>
            <w:rFonts w:ascii="Palatino Linotype" w:eastAsia="Palatino Linotype" w:hAnsi="Palatino Linotype" w:cs="Palatino Linotype"/>
            <w:sz w:val="20"/>
            <w:szCs w:val="20"/>
          </w:rPr>
          <w:delText xml:space="preserve"> of the </w:delText>
        </w:r>
        <w:r w:rsidR="000479C0" w:rsidRPr="00C10A63" w:rsidDel="00AA4260">
          <w:rPr>
            <w:rFonts w:ascii="Palatino Linotype" w:eastAsia="Palatino Linotype" w:hAnsi="Palatino Linotype" w:cs="Palatino Linotype"/>
            <w:sz w:val="20"/>
            <w:szCs w:val="20"/>
          </w:rPr>
          <w:delText>ability to</w:delText>
        </w:r>
        <w:r w:rsidRPr="00C10A63" w:rsidDel="00AA4260">
          <w:rPr>
            <w:rFonts w:ascii="Palatino Linotype" w:eastAsia="Palatino Linotype" w:hAnsi="Palatino Linotype" w:cs="Palatino Linotype"/>
            <w:sz w:val="20"/>
            <w:szCs w:val="20"/>
          </w:rPr>
          <w:delText xml:space="preserve"> download of </w:delText>
        </w:r>
        <w:r w:rsidR="00162376" w:rsidRPr="00C10A63" w:rsidDel="00AA4260">
          <w:rPr>
            <w:rFonts w:ascii="Palatino Linotype" w:eastAsia="Palatino Linotype" w:hAnsi="Palatino Linotype" w:cs="Palatino Linotype"/>
            <w:sz w:val="20"/>
            <w:szCs w:val="20"/>
          </w:rPr>
          <w:delText xml:space="preserve">the </w:delText>
        </w:r>
        <w:r w:rsidRPr="00C10A63" w:rsidDel="00AA4260">
          <w:rPr>
            <w:rFonts w:ascii="Palatino Linotype" w:eastAsia="Palatino Linotype" w:hAnsi="Palatino Linotype" w:cs="Palatino Linotype"/>
            <w:sz w:val="20"/>
            <w:szCs w:val="20"/>
          </w:rPr>
          <w:delText>search results</w:delText>
        </w:r>
        <w:r w:rsidR="000479C0" w:rsidRPr="00C10A63" w:rsidDel="00AA4260">
          <w:rPr>
            <w:rFonts w:ascii="Palatino Linotype" w:eastAsia="Palatino Linotype" w:hAnsi="Palatino Linotype" w:cs="Palatino Linotype"/>
            <w:sz w:val="20"/>
            <w:szCs w:val="20"/>
          </w:rPr>
          <w:delText xml:space="preserve"> in full</w:delText>
        </w:r>
        <w:r w:rsidRPr="00C10A63" w:rsidDel="00AA4260">
          <w:rPr>
            <w:rFonts w:ascii="Palatino Linotype" w:eastAsia="Palatino Linotype" w:hAnsi="Palatino Linotype" w:cs="Palatino Linotype"/>
            <w:sz w:val="20"/>
            <w:szCs w:val="20"/>
          </w:rPr>
          <w:delText xml:space="preserve"> for systematic mapping </w:delText>
        </w:r>
        <w:r w:rsidR="00E04669" w:rsidRPr="00C10A63" w:rsidDel="00AA4260">
          <w:rPr>
            <w:rFonts w:ascii="Palatino Linotype" w:eastAsia="Palatino Linotype" w:hAnsi="Palatino Linotype" w:cs="Palatino Linotype"/>
            <w:sz w:val="20"/>
            <w:szCs w:val="20"/>
          </w:rPr>
          <w:delText xml:space="preserve">found </w:delText>
        </w:r>
        <w:r w:rsidRPr="00C10A63" w:rsidDel="00AA4260">
          <w:rPr>
            <w:rFonts w:ascii="Palatino Linotype" w:eastAsia="Palatino Linotype" w:hAnsi="Palatino Linotype" w:cs="Palatino Linotype"/>
            <w:sz w:val="20"/>
            <w:szCs w:val="20"/>
          </w:rPr>
          <w:delText xml:space="preserve">that WoS and Scopus </w:delText>
        </w:r>
        <w:r w:rsidR="00E04669" w:rsidRPr="00C10A63" w:rsidDel="00AA4260">
          <w:rPr>
            <w:rFonts w:ascii="Palatino Linotype" w:eastAsia="Palatino Linotype" w:hAnsi="Palatino Linotype" w:cs="Palatino Linotype"/>
            <w:sz w:val="20"/>
            <w:szCs w:val="20"/>
          </w:rPr>
          <w:delText xml:space="preserve">contained </w:delText>
        </w:r>
        <w:r w:rsidRPr="00C10A63" w:rsidDel="00AA4260">
          <w:rPr>
            <w:rFonts w:ascii="Palatino Linotype" w:eastAsia="Palatino Linotype" w:hAnsi="Palatino Linotype" w:cs="Palatino Linotype"/>
            <w:sz w:val="20"/>
            <w:szCs w:val="20"/>
          </w:rPr>
          <w:delText xml:space="preserve">the most </w:delText>
        </w:r>
        <w:r w:rsidR="00162376" w:rsidRPr="00C10A63" w:rsidDel="00AA4260">
          <w:rPr>
            <w:rFonts w:ascii="Palatino Linotype" w:eastAsia="Palatino Linotype" w:hAnsi="Palatino Linotype" w:cs="Palatino Linotype"/>
            <w:sz w:val="20"/>
            <w:szCs w:val="20"/>
          </w:rPr>
          <w:delText>thoroughly</w:delText>
        </w:r>
        <w:r w:rsidRPr="00C10A63" w:rsidDel="00AA4260">
          <w:rPr>
            <w:rFonts w:ascii="Palatino Linotype" w:eastAsia="Palatino Linotype" w:hAnsi="Palatino Linotype" w:cs="Palatino Linotype"/>
            <w:sz w:val="20"/>
            <w:szCs w:val="20"/>
          </w:rPr>
          <w:delText xml:space="preserve"> </w:delText>
        </w:r>
        <w:r w:rsidR="00162376" w:rsidRPr="00C10A63" w:rsidDel="00AA4260">
          <w:rPr>
            <w:rFonts w:ascii="Palatino Linotype" w:eastAsia="Palatino Linotype" w:hAnsi="Palatino Linotype" w:cs="Palatino Linotype"/>
            <w:sz w:val="20"/>
            <w:szCs w:val="20"/>
          </w:rPr>
          <w:delText>ordered</w:delText>
        </w:r>
        <w:r w:rsidRPr="00C10A63" w:rsidDel="00AA4260">
          <w:rPr>
            <w:rFonts w:ascii="Palatino Linotype" w:eastAsia="Palatino Linotype" w:hAnsi="Palatino Linotype" w:cs="Palatino Linotype"/>
            <w:sz w:val="20"/>
            <w:szCs w:val="20"/>
          </w:rPr>
          <w:delText xml:space="preserve"> bibliographic data and support</w:delText>
        </w:r>
        <w:r w:rsidR="00E04669" w:rsidRPr="00C10A63" w:rsidDel="00AA4260">
          <w:rPr>
            <w:rFonts w:ascii="Palatino Linotype" w:eastAsia="Palatino Linotype" w:hAnsi="Palatino Linotype" w:cs="Palatino Linotype"/>
            <w:sz w:val="20"/>
            <w:szCs w:val="20"/>
          </w:rPr>
          <w:delText>ed</w:delText>
        </w:r>
        <w:r w:rsidRPr="00C10A63" w:rsidDel="00AA4260">
          <w:rPr>
            <w:rFonts w:ascii="Palatino Linotype" w:eastAsia="Palatino Linotype" w:hAnsi="Palatino Linotype" w:cs="Palatino Linotype"/>
            <w:sz w:val="20"/>
            <w:szCs w:val="20"/>
          </w:rPr>
          <w:delText xml:space="preserve"> the most sophisticated search strings among the compared databases. They allow</w:delText>
        </w:r>
        <w:r w:rsidR="00E04669" w:rsidRPr="00C10A63" w:rsidDel="00AA4260">
          <w:rPr>
            <w:rFonts w:ascii="Palatino Linotype" w:eastAsia="Palatino Linotype" w:hAnsi="Palatino Linotype" w:cs="Palatino Linotype"/>
            <w:sz w:val="20"/>
            <w:szCs w:val="20"/>
          </w:rPr>
          <w:delText>ed</w:delText>
        </w:r>
        <w:r w:rsidRPr="00C10A63" w:rsidDel="00AA4260">
          <w:rPr>
            <w:rFonts w:ascii="Palatino Linotype" w:eastAsia="Palatino Linotype" w:hAnsi="Palatino Linotype" w:cs="Palatino Linotype"/>
            <w:sz w:val="20"/>
            <w:szCs w:val="20"/>
          </w:rPr>
          <w:delText xml:space="preserve"> us to download both</w:delText>
        </w:r>
        <w:r w:rsidR="00E04669" w:rsidRPr="00C10A63" w:rsidDel="00AA4260">
          <w:rPr>
            <w:rFonts w:ascii="Palatino Linotype" w:eastAsia="Palatino Linotype" w:hAnsi="Palatino Linotype" w:cs="Palatino Linotype"/>
            <w:sz w:val="20"/>
            <w:szCs w:val="20"/>
          </w:rPr>
          <w:delText xml:space="preserve"> the</w:delText>
        </w:r>
        <w:r w:rsidRPr="00C10A63" w:rsidDel="00AA4260">
          <w:rPr>
            <w:rFonts w:ascii="Palatino Linotype" w:eastAsia="Palatino Linotype" w:hAnsi="Palatino Linotype" w:cs="Palatino Linotype"/>
            <w:sz w:val="20"/>
            <w:szCs w:val="20"/>
          </w:rPr>
          <w:delText xml:space="preserve"> bibliographic data and abstracts of the selected papers (i.e., WoS</w:delText>
        </w:r>
        <w:r w:rsidR="00E04669" w:rsidRPr="00C10A63" w:rsidDel="00AA4260">
          <w:rPr>
            <w:rFonts w:ascii="Palatino Linotype" w:eastAsia="Palatino Linotype" w:hAnsi="Palatino Linotype" w:cs="Palatino Linotype"/>
            <w:sz w:val="20"/>
            <w:szCs w:val="20"/>
          </w:rPr>
          <w:delText>—</w:delText>
        </w:r>
        <w:r w:rsidRPr="00C10A63" w:rsidDel="00AA4260">
          <w:rPr>
            <w:rFonts w:ascii="Palatino Linotype" w:eastAsia="Palatino Linotype" w:hAnsi="Palatino Linotype" w:cs="Palatino Linotype"/>
            <w:sz w:val="20"/>
            <w:szCs w:val="20"/>
          </w:rPr>
          <w:delText xml:space="preserve">up to 500 items </w:delText>
        </w:r>
        <w:r w:rsidR="00E04669" w:rsidRPr="00C10A63" w:rsidDel="00AA4260">
          <w:rPr>
            <w:rFonts w:ascii="Palatino Linotype" w:eastAsia="Palatino Linotype" w:hAnsi="Palatino Linotype" w:cs="Palatino Linotype"/>
            <w:sz w:val="20"/>
            <w:szCs w:val="20"/>
          </w:rPr>
          <w:delText>at once</w:delText>
        </w:r>
        <w:r w:rsidRPr="00C10A63" w:rsidDel="00AA4260">
          <w:rPr>
            <w:rFonts w:ascii="Palatino Linotype" w:eastAsia="Palatino Linotype" w:hAnsi="Palatino Linotype" w:cs="Palatino Linotype"/>
            <w:sz w:val="20"/>
            <w:szCs w:val="20"/>
          </w:rPr>
          <w:delText>, Scopus</w:delText>
        </w:r>
        <w:r w:rsidR="00E04669" w:rsidRPr="00C10A63" w:rsidDel="00AA4260">
          <w:rPr>
            <w:rFonts w:ascii="Palatino Linotype" w:eastAsia="Palatino Linotype" w:hAnsi="Palatino Linotype" w:cs="Palatino Linotype"/>
            <w:sz w:val="20"/>
            <w:szCs w:val="20"/>
          </w:rPr>
          <w:delText>—</w:delText>
        </w:r>
        <w:r w:rsidRPr="00C10A63" w:rsidDel="00AA4260">
          <w:rPr>
            <w:rFonts w:ascii="Palatino Linotype" w:eastAsia="Palatino Linotype" w:hAnsi="Palatino Linotype" w:cs="Palatino Linotype"/>
            <w:sz w:val="20"/>
            <w:szCs w:val="20"/>
          </w:rPr>
          <w:delText xml:space="preserve">all search results </w:delText>
        </w:r>
        <w:r w:rsidR="00E04669" w:rsidRPr="00C10A63" w:rsidDel="00AA4260">
          <w:rPr>
            <w:rFonts w:ascii="Palatino Linotype" w:eastAsia="Palatino Linotype" w:hAnsi="Palatino Linotype" w:cs="Palatino Linotype"/>
            <w:sz w:val="20"/>
            <w:szCs w:val="20"/>
          </w:rPr>
          <w:delText>at once</w:delText>
        </w:r>
        <w:r w:rsidRPr="00C10A63" w:rsidDel="00AA4260">
          <w:rPr>
            <w:rFonts w:ascii="Palatino Linotype" w:eastAsia="Palatino Linotype" w:hAnsi="Palatino Linotype" w:cs="Palatino Linotype"/>
            <w:sz w:val="20"/>
            <w:szCs w:val="20"/>
          </w:rPr>
          <w:delText xml:space="preserve">). </w:delText>
        </w:r>
      </w:del>
    </w:p>
    <w:p w14:paraId="32A6B984" w14:textId="529BBD54" w:rsidR="00030BC0" w:rsidRPr="00C10A63" w:rsidDel="00AA4260" w:rsidRDefault="00E04669">
      <w:pPr>
        <w:pBdr>
          <w:top w:val="nil"/>
          <w:left w:val="nil"/>
          <w:bottom w:val="nil"/>
          <w:right w:val="nil"/>
          <w:between w:val="nil"/>
        </w:pBdr>
        <w:spacing w:line="240" w:lineRule="auto"/>
        <w:ind w:firstLine="425"/>
        <w:rPr>
          <w:del w:id="193" w:author="Tatjana Vilutienė" w:date="2021-09-23T18:04:00Z"/>
          <w:rFonts w:ascii="Palatino Linotype" w:eastAsia="Palatino Linotype" w:hAnsi="Palatino Linotype" w:cs="Palatino Linotype"/>
          <w:sz w:val="20"/>
          <w:szCs w:val="20"/>
        </w:rPr>
      </w:pPr>
      <w:del w:id="194" w:author="Tatjana Vilutienė" w:date="2021-09-23T18:04:00Z">
        <w:r w:rsidRPr="00C10A63" w:rsidDel="00AA4260">
          <w:rPr>
            <w:rFonts w:ascii="Palatino Linotype" w:eastAsia="Palatino Linotype" w:hAnsi="Palatino Linotype" w:cs="Palatino Linotype"/>
            <w:sz w:val="20"/>
            <w:szCs w:val="20"/>
          </w:rPr>
          <w:delText>After considering</w:delText>
        </w:r>
        <w:r w:rsidR="0020791C" w:rsidRPr="00C10A63" w:rsidDel="00AA4260">
          <w:rPr>
            <w:rFonts w:ascii="Palatino Linotype" w:eastAsia="Palatino Linotype" w:hAnsi="Palatino Linotype" w:cs="Palatino Linotype"/>
            <w:sz w:val="20"/>
            <w:szCs w:val="20"/>
          </w:rPr>
          <w:delText xml:space="preserve"> all </w:delText>
        </w:r>
        <w:r w:rsidRPr="00C10A63" w:rsidDel="00AA4260">
          <w:rPr>
            <w:rFonts w:ascii="Palatino Linotype" w:eastAsia="Palatino Linotype" w:hAnsi="Palatino Linotype" w:cs="Palatino Linotype"/>
            <w:sz w:val="20"/>
            <w:szCs w:val="20"/>
          </w:rPr>
          <w:delText xml:space="preserve">the </w:delText>
        </w:r>
        <w:r w:rsidR="0020791C" w:rsidRPr="00C10A63" w:rsidDel="00AA4260">
          <w:rPr>
            <w:rFonts w:ascii="Palatino Linotype" w:eastAsia="Palatino Linotype" w:hAnsi="Palatino Linotype" w:cs="Palatino Linotype"/>
            <w:sz w:val="20"/>
            <w:szCs w:val="20"/>
          </w:rPr>
          <w:delText>advantages and disadvantages</w:delText>
        </w:r>
        <w:r w:rsidR="00B71998" w:rsidRPr="00C10A63" w:rsidDel="00AA4260">
          <w:rPr>
            <w:rFonts w:ascii="Palatino Linotype" w:eastAsia="Palatino Linotype" w:hAnsi="Palatino Linotype" w:cs="Palatino Linotype"/>
            <w:sz w:val="20"/>
            <w:szCs w:val="20"/>
          </w:rPr>
          <w:delText>,</w:delText>
        </w:r>
        <w:r w:rsidR="0020791C" w:rsidRPr="00C10A63" w:rsidDel="00AA4260">
          <w:rPr>
            <w:rFonts w:ascii="Palatino Linotype" w:eastAsia="Palatino Linotype" w:hAnsi="Palatino Linotype" w:cs="Palatino Linotype"/>
            <w:sz w:val="20"/>
            <w:szCs w:val="20"/>
          </w:rPr>
          <w:delText xml:space="preserve"> </w:delText>
        </w:r>
        <w:r w:rsidR="00A5047E" w:rsidRPr="00C10A63" w:rsidDel="00AA4260">
          <w:rPr>
            <w:rFonts w:ascii="Palatino Linotype" w:eastAsia="Palatino Linotype" w:hAnsi="Palatino Linotype" w:cs="Palatino Linotype"/>
            <w:sz w:val="20"/>
            <w:szCs w:val="20"/>
          </w:rPr>
          <w:delText>WoS and Scopus were chosen for this systematic mapping</w:delText>
        </w:r>
        <w:r w:rsidRPr="00C10A63" w:rsidDel="00AA4260">
          <w:rPr>
            <w:rFonts w:ascii="Palatino Linotype" w:eastAsia="Palatino Linotype" w:hAnsi="Palatino Linotype" w:cs="Palatino Linotype"/>
            <w:sz w:val="20"/>
            <w:szCs w:val="20"/>
          </w:rPr>
          <w:delText xml:space="preserve">, taking into account the </w:delText>
        </w:r>
        <w:r w:rsidR="00A5047E" w:rsidRPr="00C10A63" w:rsidDel="00AA4260">
          <w:rPr>
            <w:rFonts w:ascii="Palatino Linotype" w:eastAsia="Palatino Linotype" w:hAnsi="Palatino Linotype" w:cs="Palatino Linotype"/>
            <w:sz w:val="20"/>
            <w:szCs w:val="20"/>
          </w:rPr>
          <w:delText>time and performance constraints</w:delText>
        </w:r>
        <w:r w:rsidR="0020791C" w:rsidRPr="00C10A63" w:rsidDel="00AA4260">
          <w:rPr>
            <w:rFonts w:ascii="Palatino Linotype" w:eastAsia="Palatino Linotype" w:hAnsi="Palatino Linotype" w:cs="Palatino Linotype"/>
            <w:sz w:val="20"/>
            <w:szCs w:val="20"/>
          </w:rPr>
          <w:delText xml:space="preserve">. </w:delText>
        </w:r>
        <w:r w:rsidR="002645B8" w:rsidRPr="00C10A63" w:rsidDel="00AA4260">
          <w:rPr>
            <w:rFonts w:ascii="Palatino Linotype" w:eastAsia="Palatino Linotype" w:hAnsi="Palatino Linotype" w:cs="Palatino Linotype"/>
            <w:sz w:val="20"/>
            <w:szCs w:val="20"/>
          </w:rPr>
          <w:delText>They</w:delText>
        </w:r>
        <w:r w:rsidR="0020791C" w:rsidRPr="00C10A63" w:rsidDel="00AA4260">
          <w:rPr>
            <w:rFonts w:ascii="Palatino Linotype" w:eastAsia="Palatino Linotype" w:hAnsi="Palatino Linotype" w:cs="Palatino Linotype"/>
            <w:sz w:val="20"/>
            <w:szCs w:val="20"/>
          </w:rPr>
          <w:delText xml:space="preserve"> </w:delText>
        </w:r>
        <w:r w:rsidR="002645B8" w:rsidRPr="00C10A63" w:rsidDel="00AA4260">
          <w:rPr>
            <w:rFonts w:ascii="Palatino Linotype" w:eastAsia="Palatino Linotype" w:hAnsi="Palatino Linotype" w:cs="Palatino Linotype"/>
            <w:sz w:val="20"/>
            <w:szCs w:val="20"/>
          </w:rPr>
          <w:delText>index</w:delText>
        </w:r>
        <w:r w:rsidR="0020791C" w:rsidRPr="00C10A63" w:rsidDel="00AA4260">
          <w:rPr>
            <w:rFonts w:ascii="Palatino Linotype" w:eastAsia="Palatino Linotype" w:hAnsi="Palatino Linotype" w:cs="Palatino Linotype"/>
            <w:sz w:val="20"/>
            <w:szCs w:val="20"/>
          </w:rPr>
          <w:delText xml:space="preserve"> high-quality peer-reviewed papers. </w:delText>
        </w:r>
        <w:r w:rsidR="00C005DF" w:rsidRPr="00C10A63" w:rsidDel="00AA4260">
          <w:rPr>
            <w:rFonts w:ascii="Palatino Linotype" w:eastAsia="Palatino Linotype" w:hAnsi="Palatino Linotype" w:cs="Palatino Linotype"/>
            <w:sz w:val="20"/>
            <w:szCs w:val="20"/>
          </w:rPr>
          <w:delText>Other relevant papers reporting related systematic studies have also used th</w:delText>
        </w:r>
        <w:r w:rsidRPr="00C10A63" w:rsidDel="00AA4260">
          <w:rPr>
            <w:rFonts w:ascii="Palatino Linotype" w:eastAsia="Palatino Linotype" w:hAnsi="Palatino Linotype" w:cs="Palatino Linotype"/>
            <w:sz w:val="20"/>
            <w:szCs w:val="20"/>
          </w:rPr>
          <w:delText>e</w:delText>
        </w:r>
        <w:r w:rsidR="00C005DF" w:rsidRPr="00C10A63" w:rsidDel="00AA4260">
          <w:rPr>
            <w:rFonts w:ascii="Palatino Linotype" w:eastAsia="Palatino Linotype" w:hAnsi="Palatino Linotype" w:cs="Palatino Linotype"/>
            <w:sz w:val="20"/>
            <w:szCs w:val="20"/>
          </w:rPr>
          <w:delText>se databases</w:delText>
        </w:r>
        <w:r w:rsidR="002645B8" w:rsidRPr="00C10A63" w:rsidDel="00AA4260">
          <w:rPr>
            <w:rFonts w:ascii="Palatino Linotype" w:eastAsia="Palatino Linotype" w:hAnsi="Palatino Linotype" w:cs="Palatino Linotype"/>
            <w:sz w:val="20"/>
            <w:szCs w:val="20"/>
          </w:rPr>
          <w:delText xml:space="preserve">, </w:delText>
        </w:r>
        <w:r w:rsidRPr="00C10A63" w:rsidDel="00AA4260">
          <w:rPr>
            <w:rFonts w:ascii="Palatino Linotype" w:eastAsia="Palatino Linotype" w:hAnsi="Palatino Linotype" w:cs="Palatino Linotype"/>
            <w:sz w:val="20"/>
            <w:szCs w:val="20"/>
          </w:rPr>
          <w:delText xml:space="preserve">e.g., </w:delText>
        </w:r>
        <w:r w:rsidR="002645B8" w:rsidRPr="00C10A63" w:rsidDel="00AA4260">
          <w:rPr>
            <w:rFonts w:ascii="Palatino Linotype" w:eastAsia="Palatino Linotype" w:hAnsi="Palatino Linotype" w:cs="Palatino Linotype"/>
            <w:sz w:val="20"/>
            <w:szCs w:val="20"/>
          </w:rPr>
          <w:delText>Scopus in</w:delText>
        </w:r>
        <w:r w:rsidR="0020791C" w:rsidRPr="00C10A63" w:rsidDel="00AA4260">
          <w:rPr>
            <w:rFonts w:ascii="Palatino Linotype" w:eastAsia="Palatino Linotype" w:hAnsi="Palatino Linotype" w:cs="Palatino Linotype"/>
            <w:sz w:val="20"/>
            <w:szCs w:val="20"/>
          </w:rPr>
          <w:delText xml:space="preserve"> </w:delText>
        </w:r>
        <w:r w:rsidR="00557CCB" w:rsidRPr="00C10A63" w:rsidDel="00AA4260">
          <w:rPr>
            <w:rFonts w:ascii="Palatino Linotype" w:eastAsia="Palatino Linotype" w:hAnsi="Palatino Linotype" w:cs="Palatino Linotype"/>
            <w:sz w:val="20"/>
            <w:szCs w:val="20"/>
          </w:rPr>
          <w:fldChar w:fldCharType="begin" w:fldLock="1"/>
        </w:r>
        <w:r w:rsidR="00B075D8" w:rsidRPr="00C10A63" w:rsidDel="00AA4260">
          <w:rPr>
            <w:rFonts w:ascii="Palatino Linotype" w:eastAsia="Palatino Linotype" w:hAnsi="Palatino Linotype" w:cs="Palatino Linotype"/>
            <w:sz w:val="20"/>
            <w:szCs w:val="20"/>
          </w:rPr>
          <w:delInstrText>ADDIN CSL_CITATION {"citationItems":[{"id":"ITEM-1","itemData":{"DOI":"10.1016/j.jobe.2019.100755","ISSN":"23527102","abstract":"Although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Engineering","id":"ITEM-1","issue":"January","issued":{"date-parts":[["2019"]]},"page":"100755","publisher":"Elsevier Ltd","title":"Building information modeling for facilities management: A literature review and future research directions","type":"article-journal","volume":"24"},"uris":["http://www.mendeley.com/documents/?uuid=9916dc3b-971a-4a75-9b0c-7c1441c8032d"]},{"id":"ITEM-2","itemData":{"DOI":"10.1016/j.autcon.2018.04.006","ISSN":"09265805","abstract":"Research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Construction","id":"ITEM-2","issue":"March","issued":{"date-parts":[["2018"]]},"page":"312-326","publisher":"Elsevier","title":"Digitisation in facilities management: A literature review and future research directions","type":"article-journal","volume":"92"},"uris":["http://www.mendeley.com/documents/?uuid=5b8c82d8-1641-4dc9-8bfd-79887c292c0d"]},{"id":"ITEM-3","itemData":{"DOI":"10.1016/j.autcon.2020.103086","ISSN":"09265805","abstract":"Building information modelling (BIM) applications are being increasingly introduced throughout the construction industry and within academia, a large amount of BIM applications has been recommended within literature. However, coverage of the theory of BIM diffusion (which combines contextual and technical issues of the applications) remains scant and underdeveloped. Compatibility is one of the key contextual factors of Diffusion of Innovation theory that involves predicting BIM adopters' behaviours and identifying what components require extra effort for successful BIM implementation. However, this important theoretical concept has not been developed in pertinent BIM literature nor used correctly to extend existing knowledge because compatibility variables are not understood in a construction context. This seriously impedes the correct usage of BIM in construction. This study systematically and critically reviews BIM compatibility (BIM-COM) literature to distinguish compatibility issues at the organisational level and the concept of interoperability at the technical level. A sample of 57 out of the 131 articles constituted secondary data and each paper represented the unit of analysis. Bibliographic analysis techniques were used to identify co-authoring network and contents' concentration in the created bibliography. Content analysis and text mining approaches were employed using a thematic clustering analysis for grouping authors and themes within articles. The findings illustrate that the concept of compatibility is surprisingly poorly understood and often overlooked in the literature. The paper argues that interoperability issues prevail as the key practical barrier to BIM implementation. The paper identifies a large knowledge gap in terms of improving compatibility measures, which should be employed by innovators to assess their BIM applications before they offer it to construction companies. The findings presented will help to extend BIM applications and speed up the adoption rate among stakeholders with different needs and using different file formats.","author":[{"dropping-particle":"","family":"Shirowzhan","given":"Sara","non-dropping-particle":"","parse-names":false,"suffix":""},{"dropping-particle":"","family":"Sepasgozar","given":"Samad M.E.","non-dropping-particle":"","parse-names":false,"suffix":""},{"dropping-particle":"","family":"Edwards","given":"David J.","non-dropping-particle":"","parse-names":false,"suffix":""},{"dropping-particle":"","family":"Li","given":"Heng","non-dropping-particle":"","parse-names":false,"suffix":""},{"dropping-particle":"","family":"Wang","given":"Chen","non-dropping-particle":"","parse-names":false,"suffix":""}],"container-title":"Automation in Construction","id":"ITEM-3","issue":"July 2019","issued":{"date-parts":[["2020"]]},"page":"103086","publisher":"Elsevier","title":"BIM compatibility and its differentiation with interoperability challenges as an innovation factor","type":"article-journal","volume":"112"},"uris":["http://www.mendeley.com/documents/?uuid=6e11b3f2-f048-4818-944f-cbfa4abf70f8"]},{"id":"ITEM-4","itemData":{"DOI":"10.1016/j.jclepro.2019.03.114","ISSN":"09596526","abstract":"The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Production","id":"ITEM-4","issued":{"date-parts":[["2019"]]},"page":"397-412","publisher":"Elsevier Ltd","title":"A systematic literature review of interoperability in the green Building Information Modeling lifecycle","type":"article-journal","volume":"223"},"uris":["http://www.mendeley.com/documents/?uuid=1de5c4a7-af3a-40c0-8b77-a35812861d29"]},{"id":"ITEM-5","itemData":{"DOI":"10.1016/j.jclepro.2019.119213","ISSN":"09596526","abstract":"The need for sustainable built environment is pressing; an urgency that spans environmental, economic and social values of sustainability. Since late 1980s, the Lean philosophy has been adopted in the construction sector, with a focus on efficiency, predominantly as a function of economic competence. More recently, however, the Lean principles and practices have been revisited and increasingly used to create and preserve social and environmental values as well. The result was a growing, but dispersed, body of knowledge on sustainability and Lean construction, and hence, equivocal about how Lean contributes to sustainability. By means of a Systematic Literature Review (SLR) based on 118 journal articles from 1998 to 2017, this article aims to provide a comprehensive understanding of “how Lean helps achieve and maintain sustainability in construction sector”. The findings are structured into a holistic framework, which underlines a multidimensional approach toward sustainability, i.e., focus on stakeholders, across various construction phases, while simultaneously being heedful of concerns regarding people, planet, and profit. It became clear that the current body of knowledge is mainly skewed toward economic values, which calls for more research in the social and environmental aspects of construction. This study assembles a palette of existing best practices, based on which scholars’ and practitioners’ can balance their efforts across three dimensions of sustainability. Moreover, it identifies several under-researched areas of Lean sustainable construction that have the potential to be expanded in by future researchers.","author":[{"dropping-particle":"","family":"Solaimani","given":"Sam","non-dropping-particle":"","parse-names":false,"suffix":""},{"dropping-particle":"","family":"Sedighi","given":"Mohamad","non-dropping-particle":"","parse-names":false,"suffix":""}],"container-title":"Journal of Cleaner Production","id":"ITEM-5","issued":{"date-parts":[["2020"]]},"page":"119213","publisher":"Elsevier Ltd","title":"Toward a holistic view on lean sustainable construction: A literature review","type":"article-journal","volume":"248"},"uris":["http://www.mendeley.com/documents/?uuid=565601f8-f21b-4647-855d-73272f3a8910"]}],"mendeley":{"formattedCitation":"[15,16,21,31,52]","plainTextFormattedCitation":"[15,16,21,31,52]","previouslyFormattedCitation":"[25,27,29,35,55]"},"properties":{"noteIndex":0},"schema":"https://github.com/citation-style-language/schema/raw/master/csl-citation.json"}</w:delInstrText>
        </w:r>
        <w:r w:rsidR="00557CCB" w:rsidRPr="00C10A63" w:rsidDel="00AA4260">
          <w:rPr>
            <w:rFonts w:ascii="Palatino Linotype" w:eastAsia="Palatino Linotype" w:hAnsi="Palatino Linotype" w:cs="Palatino Linotype"/>
            <w:sz w:val="20"/>
            <w:szCs w:val="20"/>
          </w:rPr>
          <w:fldChar w:fldCharType="separate"/>
        </w:r>
        <w:r w:rsidR="00B075D8" w:rsidRPr="00C10A63" w:rsidDel="00AA4260">
          <w:rPr>
            <w:rFonts w:ascii="Palatino Linotype" w:eastAsia="Palatino Linotype" w:hAnsi="Palatino Linotype" w:cs="Palatino Linotype"/>
            <w:sz w:val="20"/>
            <w:szCs w:val="20"/>
          </w:rPr>
          <w:delText>[15,16,21,31,52]</w:delText>
        </w:r>
        <w:r w:rsidR="00557CCB" w:rsidRPr="00C10A63" w:rsidDel="00AA4260">
          <w:rPr>
            <w:rFonts w:ascii="Palatino Linotype" w:eastAsia="Palatino Linotype" w:hAnsi="Palatino Linotype" w:cs="Palatino Linotype"/>
            <w:sz w:val="20"/>
            <w:szCs w:val="20"/>
          </w:rPr>
          <w:fldChar w:fldCharType="end"/>
        </w:r>
        <w:r w:rsidRPr="00C10A63" w:rsidDel="00AA4260">
          <w:rPr>
            <w:rFonts w:ascii="Palatino Linotype" w:eastAsia="Palatino Linotype" w:hAnsi="Palatino Linotype" w:cs="Palatino Linotype"/>
            <w:sz w:val="20"/>
            <w:szCs w:val="20"/>
          </w:rPr>
          <w:delText xml:space="preserve"> and</w:delText>
        </w:r>
        <w:r w:rsidR="002645B8" w:rsidRPr="00C10A63" w:rsidDel="00AA4260">
          <w:rPr>
            <w:rFonts w:ascii="Palatino Linotype" w:eastAsia="Palatino Linotype" w:hAnsi="Palatino Linotype" w:cs="Palatino Linotype"/>
            <w:sz w:val="20"/>
            <w:szCs w:val="20"/>
          </w:rPr>
          <w:delText xml:space="preserve"> WoS in </w:delText>
        </w:r>
        <w:r w:rsidR="00557CCB" w:rsidRPr="00C10A63" w:rsidDel="00AA4260">
          <w:rPr>
            <w:rFonts w:ascii="Palatino Linotype" w:eastAsia="Palatino Linotype" w:hAnsi="Palatino Linotype" w:cs="Palatino Linotype"/>
            <w:sz w:val="20"/>
            <w:szCs w:val="20"/>
          </w:rPr>
          <w:fldChar w:fldCharType="begin" w:fldLock="1"/>
        </w:r>
        <w:r w:rsidR="00B075D8" w:rsidRPr="00C10A63" w:rsidDel="00AA4260">
          <w:rPr>
            <w:rFonts w:ascii="Palatino Linotype" w:eastAsia="Palatino Linotype" w:hAnsi="Palatino Linotype" w:cs="Palatino Linotype"/>
            <w:sz w:val="20"/>
            <w:szCs w:val="20"/>
          </w:rPr>
          <w:del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review","type":"article-journal","volume":"39"},"uris":["http://www.mendeley.com/documents/?uuid=ea110b57-3358-4bd7-9d04-2a4865988532"]},{"id":"ITEM-2","itemData":{"DOI":"10.3390/app10134444","ISSN":"20763417","abstract":"Building Information Modelling (BIM) is creating new opportunities for the Architecture, Engineering and Construction industry. One of them is the integration of the Building Sustainability Assessment (BSA) during the design process. Currently, an approach for using BIM to foster and optimise the application of BSA methods has not been clearly established yet, creating a knowledge gap on the application of BIM for sustainability assessment purposes. Thus, this paper analyses the current role of BIM to evaluate three BSA methods-LEED, BREEAM and SBTool. The current BIM applicability is assessed by performing a systematic review, where the criteria being assessed and the applied BIM software are identified. A comparison is made to determine which BSA method can currently take more advantage from BIM and to identify the number of assessed criteria from each one. Furthermore, the attractiveness of a BIM-based assessment for SBTool is analysed, facing the actual BIM scenario for LEED and BREEAM. Despite the restrictions, BIM use is increasing for sustainability purposes. Most of the analysed studies and identified software are still focused on the use of LEED for assessing sustainability during the design phase. However, BIM software capabilities can also support the assessment of the other BSA methods so that process replicability can happen. Among the most addressed criteria, the energy and material-related categories are the most eminent. Autodesk Revit is the most-used software. A BIM-based assessment for SBTool will have enough attractiveness. It can assess, at least, the same percentage of criteria as the other schemes, creating new opportunities to enhance building sustainability.","author":[{"dropping-particle":"","family":"Carvalho","given":"José Pedro","non-dropping-particle":"","parse-names":false,"suffix":""},{"dropping-particle":"","family":"Bragança","given":"Luís","non-dropping-particle":"","parse-names":false,"suffix":""},{"dropping-particle":"","family":"Mateus","given":"Ricardo","non-dropping-particle":"","parse-names":false,"suffix":""}],"container-title":"Applied Sciences (Switzerland)","id":"ITEM-2","issue":"13","issued":{"date-parts":[["2020"]]},"title":"A systematic review of the role of BIM in building sustainability assessment methods","type":"article-journal","volume":"10"},"uris":["http://www.mendeley.com/documents/?uuid=90cf6ce1-4d57-4870-b3da-8068d1527f9f"]},{"id":"ITEM-3","itemData":{"DOI":"10.1016/j.jobe.2018.12.021","ISSN":"23527102","abstract":"This paper presents an up to date overview of the principal research topics and research trends within the Building Information Model (BIM) research domain. It also offers a detailed review of the integration of BIM and Building Energy Performance Simulation (BEPS). The different strategies to improve interoperability are reviewed together with the various applications of such an integration (BIM with BEPS) in the literature. Firstly, a scientometric analysis which allows identifying research patterns and emerging trends in a specific research domain is performed to categorise the large number of articles constituting BIM literature into several clusters, each representing a particular topic. The main research topic in each cluster, together with the chronological progress and evolution of each cluster are summarized through a literature review of the selected highly cited articles. Secondly, an analysis of the different aspects relevant to the integration of BIM with BEPS is performed to highlight the evolution of the interoperability between BIM and energy simulation tools. Subsequently, a review of the different applications of such integration (BIM with BEPS) is performed to identify potential knowledge gaps. This study highlights six main BIM research topics focusing on BIM adoption and benefits, BIM-aided management, progress monitoring and as-built modelling, interoperability, life cycle analysis and energy simulation. It also emphasises the lack of well-established strategies to ensure the interoperability between BIM and energy simulation tools. Furthermore, this study reports on the poor integration of BIM and BEPS for building system and control modelling as well as its limited application during the operational phase.","author":[{"dropping-particle":"","family":"Andriamamonjy","given":"Ando","non-dropping-particle":"","parse-names":false,"suffix":""},{"dropping-particle":"","family":"Saelens","given":"Dirk","non-dropping-particle":"","parse-names":false,"suffix":""},{"dropping-particle":"","family":"Klein","given":"Ralf","non-dropping-particle":"","parse-names":false,"suffix":""}],"container-title":"Journal of Building Engineering","id":"ITEM-3","issue":"December 2018","issued":{"date-parts":[["2019"]]},"page":"513-527","publisher":"Elsevier Ltd","title":"A combined scientometric and conventional literature review to grasp the entire BIM knowledge and its integration with energy simulation","type":"article-journal","volume":"22"},"uris":["http://www.mendeley.com/documents/?uuid=625d26b7-ab34-4526-9ebd-4cc0ed37c28d"]},{"id":"ITEM-4","itemData":{"DOI":"10.1016/j.rser.2020.110372","ISSN":"18790690","abstract":"Energy consumption of buildings is at the forefront of the total energy consumption list, and its environmental impact is increasing, thus making construction industry as a key player in energy. A systematic and comprehensive life cycle perspective assessment of building energy is crucial for maintaining project sustainability. Building energy analysis from life cycle perspective has been increasingly favoured by scholars. However, the links and contents of many literatures have not been summarized and lacking systematic literature research. This review-based research used a holistic analysis approach as the framework. Bibliometrics method in the first stage was used to select 255 papers published during 2009–2019 related to life cycle energy of buildings (LCE-B). Scientometric analysis in the second stage was adopted for identifying the journal sources, scholars, regions and articles that have been fruitful and influential in LCE-B research, and keywords analysis was proposed to preliminarily explore the research topics in the domain (e.g. analysis of optimisation). Results showed that BIM and multi-objective optimisation have become research hotspots recently. An in-depth qualitative discussion in the last stage was conducted to achieve three main objectives: (1) summarise mainstream research topics (e.g. calculation and parameter determination of embodied energy); (2) discuss existing research gaps (e.g. the spatial heterogeneity of embodied energy); and (3) identify future research directions. This study provides a comprehensive knowledge framework combined with philosophical theories that links current research fields with future research trends, providing researchers with multi-disciplinary guidance to gain insight into the latest research on LCE-B.","author":[{"dropping-particle":"","family":"Li","given":"Clyde Zhengdao","non-dropping-particle":"","parse-names":false,"suffix":""},{"dropping-particle":"","family":"Lai","given":"Xulu","non-dropping-particle":"","parse-names":false,"suffix":""},{"dropping-particle":"","family":"Xiao","given":"Bing","non-dropping-particle":"","parse-names":false,"suffix":""},{"dropping-particle":"","family":"Tam","given":"Vivian W.Y.","non-dropping-particle":"","parse-names":false,"suffix":""},{"dropping-particle":"","family":"Guo","given":"Shan","non-dropping-particle":"","parse-names":false,"suffix":""},{"dropping-particle":"","family":"Zhao","given":"Yiyu","non-dropping-particle":"","parse-names":false,"suffix":""}],"container-title":"Renewable and Sustainable Energy Reviews","id":"ITEM-4","issue":"September","issued":{"date-parts":[["2020"]]},"page":"110372","publisher":"Elsevier Ltd","title":"A holistic review on life cycle energy of buildings: An analysis from 2009 to 2019","type":"article-journal","volume":"134"},"uris":["http://www.mendeley.com/documents/?uuid=0f12eb9d-5f41-4751-9705-d2de565fc755"]},{"id":"ITEM-5","itemData":{"DOI":"10.1108/ECAM-09-2019-0511","ISSN":"09699988","abstract":"Purpose: The purpose of this paper is to summarize the current applications of BIM, the integration of related technologies and the tendencies and challenges systematically. Design/methodology/approach: Using quantitative and qualitative bibliometric statistical methods, the current mode of interaction between BIM and other related technologies is summarized. Findings: This paper identified 24 different BIM applications in the life cycle. From two perspectives, the implementation status of BIM applications and integrated technologies are respectively studied. The future industry development framework is drawn comprehensively. We summarized the challenges of BIM applications from the perspectives of management, technology and promotion, and confirmed that most of the challenges come from the two driving factors of promotion and management. Research limitations/implications: The technical challenges reviewed in this paper are from the collected literature we have extracted, which is only a part of the practical challenges and not comprehensive enough. Practical implications: We summarized the current mode of interactive use of BIM and sorted out the challenges faced by BIM applications to provide reference for the risks and challenges faced by the future industry. Originality/value: There is little literature to integrate BIM applications and to establish BIM related challenges and risk frameworks. In this paper, we provide a review of the current implementation level of BIM and the risks and challenges of stakeholders through three aspects of management, technology and promotion.","author":[{"dropping-particle":"","family":"Meng","given":"Qingfeng","non-dropping-particle":"","parse-names":false,"suffix":""},{"dropping-particle":"","family":"Zhang","given":"Yifan","non-dropping-particle":"","parse-names":false,"suffix":""},{"dropping-particle":"","family":"Li","given":"Zhen","non-dropping-particle":"","parse-names":false,"suffix":""},{"dropping-particle":"","family":"Shi","given":"Weixiang","non-dropping-particle":"","parse-names":false,"suffix":""},{"dropping-particle":"","family":"Wang","given":"Jun","non-dropping-particle":"","parse-names":false,"suffix":""},{"dropping-particle":"","family":"Sun","given":"Yanhui","non-dropping-particle":"","parse-names":false,"suffix":""},{"dropping-particle":"","family":"Xu","given":"Li","non-dropping-particle":"","parse-names":false,"suffix":""},{"dropping-particle":"","family":"Wang","given":"Xiangyu","non-dropping-particle":"","parse-names":false,"suffix":""}],"container-title":"Engineering, Construction and Architectural Management","id":"ITEM-5","issue":"8","issued":{"date-parts":[["2020"]]},"page":"1647-1677","title":"A review of integrated applications of BIM and related technologies in whole building life cycle","type":"article-journal","volume":"27"},"uris":["http://www.mendeley.com/documents/?uuid=38348ea8-39e2-4869-8406-d9ed537b4a25"]}],"mendeley":{"formattedCitation":"[28,30,48,49,51]","plainTextFormattedCitation":"[28,30,48,49,51]","previouslyFormattedCitation":"[14,16,20,52,53]"},"properties":{"noteIndex":0},"schema":"https://github.com/citation-style-language/schema/raw/master/csl-citation.json"}</w:delInstrText>
        </w:r>
        <w:r w:rsidR="00557CCB" w:rsidRPr="00C10A63" w:rsidDel="00AA4260">
          <w:rPr>
            <w:rFonts w:ascii="Palatino Linotype" w:eastAsia="Palatino Linotype" w:hAnsi="Palatino Linotype" w:cs="Palatino Linotype"/>
            <w:sz w:val="20"/>
            <w:szCs w:val="20"/>
          </w:rPr>
          <w:fldChar w:fldCharType="separate"/>
        </w:r>
        <w:r w:rsidR="00B075D8" w:rsidRPr="00C10A63" w:rsidDel="00AA4260">
          <w:rPr>
            <w:rFonts w:ascii="Palatino Linotype" w:eastAsia="Palatino Linotype" w:hAnsi="Palatino Linotype" w:cs="Palatino Linotype"/>
            <w:sz w:val="20"/>
            <w:szCs w:val="20"/>
          </w:rPr>
          <w:delText>[28,30,48,49,51]</w:delText>
        </w:r>
        <w:r w:rsidR="00557CCB" w:rsidRPr="00C10A63" w:rsidDel="00AA4260">
          <w:rPr>
            <w:rFonts w:ascii="Palatino Linotype" w:eastAsia="Palatino Linotype" w:hAnsi="Palatino Linotype" w:cs="Palatino Linotype"/>
            <w:sz w:val="20"/>
            <w:szCs w:val="20"/>
          </w:rPr>
          <w:fldChar w:fldCharType="end"/>
        </w:r>
        <w:r w:rsidR="002645B8" w:rsidRPr="00C10A63" w:rsidDel="00AA4260">
          <w:rPr>
            <w:rFonts w:ascii="Palatino Linotype" w:eastAsia="Palatino Linotype" w:hAnsi="Palatino Linotype" w:cs="Palatino Linotype"/>
            <w:sz w:val="20"/>
            <w:szCs w:val="20"/>
          </w:rPr>
          <w:delText xml:space="preserve"> (</w:delText>
        </w:r>
        <w:r w:rsidRPr="00C10A63" w:rsidDel="00AA4260">
          <w:rPr>
            <w:rFonts w:ascii="Palatino Linotype" w:eastAsia="Palatino Linotype" w:hAnsi="Palatino Linotype" w:cs="Palatino Linotype"/>
            <w:sz w:val="20"/>
            <w:szCs w:val="20"/>
          </w:rPr>
          <w:delText>albeit</w:delText>
        </w:r>
        <w:r w:rsidR="002645B8" w:rsidRPr="00C10A63" w:rsidDel="00AA4260">
          <w:rPr>
            <w:rFonts w:ascii="Palatino Linotype" w:eastAsia="Palatino Linotype" w:hAnsi="Palatino Linotype" w:cs="Palatino Linotype"/>
            <w:sz w:val="20"/>
            <w:szCs w:val="20"/>
          </w:rPr>
          <w:delText xml:space="preserve"> separately)</w:delText>
        </w:r>
        <w:r w:rsidR="0020791C" w:rsidRPr="00C10A63" w:rsidDel="00AA4260">
          <w:rPr>
            <w:rFonts w:ascii="Palatino Linotype" w:eastAsia="Palatino Linotype" w:hAnsi="Palatino Linotype" w:cs="Palatino Linotype"/>
            <w:sz w:val="20"/>
            <w:szCs w:val="20"/>
          </w:rPr>
          <w:delText>.</w:delText>
        </w:r>
      </w:del>
    </w:p>
    <w:p w14:paraId="4127BE37" w14:textId="77777777" w:rsidR="00030BC0" w:rsidRPr="00C10A63" w:rsidRDefault="0020791C">
      <w:pPr>
        <w:pBdr>
          <w:top w:val="nil"/>
          <w:left w:val="nil"/>
          <w:bottom w:val="nil"/>
          <w:right w:val="nil"/>
          <w:between w:val="nil"/>
        </w:pBdr>
        <w:spacing w:before="240" w:after="120" w:line="240" w:lineRule="auto"/>
        <w:jc w:val="left"/>
        <w:rPr>
          <w:rFonts w:ascii="Palatino Linotype" w:eastAsia="Palatino Linotype" w:hAnsi="Palatino Linotype" w:cs="Palatino Linotype"/>
          <w:i/>
          <w:sz w:val="20"/>
          <w:szCs w:val="20"/>
        </w:rPr>
      </w:pPr>
      <w:r w:rsidRPr="00C10A63">
        <w:rPr>
          <w:rFonts w:ascii="Palatino Linotype" w:eastAsia="Palatino Linotype" w:hAnsi="Palatino Linotype" w:cs="Palatino Linotype"/>
          <w:i/>
          <w:sz w:val="20"/>
          <w:szCs w:val="20"/>
        </w:rPr>
        <w:t>3.4</w:t>
      </w:r>
      <w:r w:rsidRPr="00C10A63">
        <w:rPr>
          <w:rFonts w:ascii="Palatino Linotype" w:eastAsia="Palatino Linotype" w:hAnsi="Palatino Linotype" w:cs="Palatino Linotype"/>
          <w:i/>
          <w:sz w:val="20"/>
          <w:szCs w:val="20"/>
        </w:rPr>
        <w:tab/>
        <w:t>Study selection and quality assessment</w:t>
      </w:r>
    </w:p>
    <w:p w14:paraId="2CB925D7" w14:textId="6973781F" w:rsidR="00030BC0" w:rsidRPr="00C10A63" w:rsidRDefault="0020791C">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 xml:space="preserve">After downloading search results from </w:t>
      </w:r>
      <w:proofErr w:type="spellStart"/>
      <w:r w:rsidRPr="00C10A63">
        <w:rPr>
          <w:rFonts w:ascii="Palatino Linotype" w:eastAsia="Palatino Linotype" w:hAnsi="Palatino Linotype" w:cs="Palatino Linotype"/>
          <w:sz w:val="20"/>
          <w:szCs w:val="20"/>
        </w:rPr>
        <w:t>WoS</w:t>
      </w:r>
      <w:proofErr w:type="spellEnd"/>
      <w:r w:rsidRPr="00C10A63">
        <w:rPr>
          <w:rFonts w:ascii="Palatino Linotype" w:eastAsia="Palatino Linotype" w:hAnsi="Palatino Linotype" w:cs="Palatino Linotype"/>
          <w:sz w:val="20"/>
          <w:szCs w:val="20"/>
        </w:rPr>
        <w:t xml:space="preserve"> and Scopus into </w:t>
      </w:r>
      <w:proofErr w:type="spellStart"/>
      <w:r w:rsidRPr="00C10A63">
        <w:rPr>
          <w:rFonts w:ascii="Palatino Linotype" w:eastAsia="Palatino Linotype" w:hAnsi="Palatino Linotype" w:cs="Palatino Linotype"/>
          <w:sz w:val="20"/>
          <w:szCs w:val="20"/>
        </w:rPr>
        <w:t>Mendeley</w:t>
      </w:r>
      <w:proofErr w:type="spellEnd"/>
      <w:r w:rsidRPr="00C10A63">
        <w:rPr>
          <w:rFonts w:ascii="Palatino Linotype" w:eastAsia="Palatino Linotype" w:hAnsi="Palatino Linotype" w:cs="Palatino Linotype"/>
          <w:sz w:val="20"/>
          <w:szCs w:val="20"/>
        </w:rPr>
        <w:t xml:space="preserve">, they </w:t>
      </w:r>
      <w:proofErr w:type="gramStart"/>
      <w:r w:rsidRPr="00C10A63">
        <w:rPr>
          <w:rFonts w:ascii="Palatino Linotype" w:eastAsia="Palatino Linotype" w:hAnsi="Palatino Linotype" w:cs="Palatino Linotype"/>
          <w:sz w:val="20"/>
          <w:szCs w:val="20"/>
        </w:rPr>
        <w:t>were checked</w:t>
      </w:r>
      <w:proofErr w:type="gramEnd"/>
      <w:r w:rsidRPr="00C10A63">
        <w:rPr>
          <w:rFonts w:ascii="Palatino Linotype" w:eastAsia="Palatino Linotype" w:hAnsi="Palatino Linotype" w:cs="Palatino Linotype"/>
          <w:sz w:val="20"/>
          <w:szCs w:val="20"/>
        </w:rPr>
        <w:t xml:space="preserve"> for duplicates. An initial set of total references consisted </w:t>
      </w:r>
      <w:r w:rsidR="00150DAE" w:rsidRPr="00C10A63">
        <w:rPr>
          <w:rFonts w:ascii="Palatino Linotype" w:eastAsia="Palatino Linotype" w:hAnsi="Palatino Linotype" w:cs="Palatino Linotype"/>
          <w:sz w:val="20"/>
          <w:szCs w:val="20"/>
        </w:rPr>
        <w:t>of</w:t>
      </w:r>
      <w:r w:rsidRPr="00C10A63">
        <w:rPr>
          <w:rFonts w:ascii="Palatino Linotype" w:eastAsia="Palatino Linotype" w:hAnsi="Palatino Linotype" w:cs="Palatino Linotype"/>
          <w:sz w:val="20"/>
          <w:szCs w:val="20"/>
        </w:rPr>
        <w:t xml:space="preserve"> 1400 entities, in which </w:t>
      </w:r>
      <w:proofErr w:type="spellStart"/>
      <w:r w:rsidRPr="00C10A63">
        <w:rPr>
          <w:rFonts w:ascii="Palatino Linotype" w:eastAsia="Palatino Linotype" w:hAnsi="Palatino Linotype" w:cs="Palatino Linotype"/>
          <w:sz w:val="20"/>
          <w:szCs w:val="20"/>
        </w:rPr>
        <w:t>Mendeley</w:t>
      </w:r>
      <w:proofErr w:type="spellEnd"/>
      <w:r w:rsidRPr="00C10A63">
        <w:rPr>
          <w:rFonts w:ascii="Palatino Linotype" w:eastAsia="Palatino Linotype" w:hAnsi="Palatino Linotype" w:cs="Palatino Linotype"/>
          <w:sz w:val="20"/>
          <w:szCs w:val="20"/>
        </w:rPr>
        <w:t xml:space="preserve"> found 976 unique references. After excluding duplicates, </w:t>
      </w:r>
      <w:r w:rsidR="00F651A0" w:rsidRPr="00C10A63">
        <w:rPr>
          <w:rFonts w:ascii="Palatino Linotype" w:eastAsia="Palatino Linotype" w:hAnsi="Palatino Linotype" w:cs="Palatino Linotype"/>
          <w:sz w:val="20"/>
          <w:szCs w:val="20"/>
        </w:rPr>
        <w:t xml:space="preserve">a </w:t>
      </w:r>
      <w:r w:rsidRPr="00C10A63">
        <w:rPr>
          <w:rFonts w:ascii="Palatino Linotype" w:eastAsia="Palatino Linotype" w:hAnsi="Palatino Linotype" w:cs="Palatino Linotype"/>
          <w:sz w:val="20"/>
          <w:szCs w:val="20"/>
        </w:rPr>
        <w:t xml:space="preserve">review of </w:t>
      </w:r>
      <w:r w:rsidR="00F651A0" w:rsidRPr="00C10A63">
        <w:rPr>
          <w:rFonts w:ascii="Palatino Linotype" w:eastAsia="Palatino Linotype" w:hAnsi="Palatino Linotype" w:cs="Palatino Linotype"/>
          <w:sz w:val="20"/>
          <w:szCs w:val="20"/>
        </w:rPr>
        <w:t xml:space="preserve">the </w:t>
      </w:r>
      <w:r w:rsidRPr="00C10A63">
        <w:rPr>
          <w:rFonts w:ascii="Palatino Linotype" w:eastAsia="Palatino Linotype" w:hAnsi="Palatino Linotype" w:cs="Palatino Linotype"/>
          <w:sz w:val="20"/>
          <w:szCs w:val="20"/>
        </w:rPr>
        <w:t xml:space="preserve">abstracts of all papers </w:t>
      </w:r>
      <w:proofErr w:type="gramStart"/>
      <w:r w:rsidRPr="00C10A63">
        <w:rPr>
          <w:rFonts w:ascii="Palatino Linotype" w:eastAsia="Palatino Linotype" w:hAnsi="Palatino Linotype" w:cs="Palatino Linotype"/>
          <w:sz w:val="20"/>
          <w:szCs w:val="20"/>
        </w:rPr>
        <w:t>was performed</w:t>
      </w:r>
      <w:proofErr w:type="gramEnd"/>
      <w:r w:rsidRPr="00C10A63">
        <w:rPr>
          <w:rFonts w:ascii="Palatino Linotype" w:eastAsia="Palatino Linotype" w:hAnsi="Palatino Linotype" w:cs="Palatino Linotype"/>
          <w:sz w:val="20"/>
          <w:szCs w:val="20"/>
        </w:rPr>
        <w:t xml:space="preserve"> by all authors. During the analysis of abstracts, no</w:t>
      </w:r>
      <w:r w:rsidR="00F651A0" w:rsidRPr="00C10A63">
        <w:rPr>
          <w:rFonts w:ascii="Palatino Linotype" w:eastAsia="Palatino Linotype" w:hAnsi="Palatino Linotype" w:cs="Palatino Linotype"/>
          <w:sz w:val="20"/>
          <w:szCs w:val="20"/>
        </w:rPr>
        <w:t>n-</w:t>
      </w:r>
      <w:r w:rsidRPr="00C10A63">
        <w:rPr>
          <w:rFonts w:ascii="Palatino Linotype" w:eastAsia="Palatino Linotype" w:hAnsi="Palatino Linotype" w:cs="Palatino Linotype"/>
          <w:sz w:val="20"/>
          <w:szCs w:val="20"/>
        </w:rPr>
        <w:t xml:space="preserve">relevant papers that </w:t>
      </w:r>
      <w:r w:rsidR="00F651A0" w:rsidRPr="00C10A63">
        <w:rPr>
          <w:rFonts w:ascii="Palatino Linotype" w:eastAsia="Palatino Linotype" w:hAnsi="Palatino Linotype" w:cs="Palatino Linotype"/>
          <w:sz w:val="20"/>
          <w:szCs w:val="20"/>
        </w:rPr>
        <w:t xml:space="preserve">used the </w:t>
      </w:r>
      <w:r w:rsidRPr="00C10A63">
        <w:rPr>
          <w:rFonts w:ascii="Palatino Linotype" w:eastAsia="Palatino Linotype" w:hAnsi="Palatino Linotype" w:cs="Palatino Linotype"/>
          <w:sz w:val="20"/>
          <w:szCs w:val="20"/>
        </w:rPr>
        <w:t>BIM</w:t>
      </w:r>
      <w:r w:rsidR="00F651A0" w:rsidRPr="00C10A63">
        <w:rPr>
          <w:rFonts w:ascii="Palatino Linotype" w:eastAsia="Palatino Linotype" w:hAnsi="Palatino Linotype" w:cs="Palatino Linotype"/>
          <w:sz w:val="20"/>
          <w:szCs w:val="20"/>
        </w:rPr>
        <w:t xml:space="preserve"> but did not refer to</w:t>
      </w:r>
      <w:r w:rsidRPr="00C10A63">
        <w:rPr>
          <w:rFonts w:ascii="Palatino Linotype" w:eastAsia="Palatino Linotype" w:hAnsi="Palatino Linotype" w:cs="Palatino Linotype"/>
          <w:sz w:val="20"/>
          <w:szCs w:val="20"/>
        </w:rPr>
        <w:t xml:space="preserve"> a “building information model” </w:t>
      </w:r>
      <w:proofErr w:type="gramStart"/>
      <w:r w:rsidRPr="00C10A63">
        <w:rPr>
          <w:rFonts w:ascii="Palatino Linotype" w:eastAsia="Palatino Linotype" w:hAnsi="Palatino Linotype" w:cs="Palatino Linotype"/>
          <w:sz w:val="20"/>
          <w:szCs w:val="20"/>
        </w:rPr>
        <w:t>were excluded</w:t>
      </w:r>
      <w:proofErr w:type="gramEnd"/>
      <w:r w:rsidRPr="00C10A63">
        <w:rPr>
          <w:rFonts w:ascii="Palatino Linotype" w:eastAsia="Palatino Linotype" w:hAnsi="Palatino Linotype" w:cs="Palatino Linotype"/>
          <w:sz w:val="20"/>
          <w:szCs w:val="20"/>
        </w:rPr>
        <w:t xml:space="preserve">. Finally, a set of 908 </w:t>
      </w:r>
      <w:r w:rsidR="00F651A0" w:rsidRPr="00C10A63">
        <w:rPr>
          <w:rFonts w:ascii="Palatino Linotype" w:eastAsia="Palatino Linotype" w:hAnsi="Palatino Linotype" w:cs="Palatino Linotype"/>
          <w:sz w:val="20"/>
          <w:szCs w:val="20"/>
        </w:rPr>
        <w:t xml:space="preserve">relevant </w:t>
      </w:r>
      <w:r w:rsidRPr="00C10A63">
        <w:rPr>
          <w:rFonts w:ascii="Palatino Linotype" w:eastAsia="Palatino Linotype" w:hAnsi="Palatino Linotype" w:cs="Palatino Linotype"/>
          <w:sz w:val="20"/>
          <w:szCs w:val="20"/>
        </w:rPr>
        <w:t xml:space="preserve">papers </w:t>
      </w:r>
      <w:proofErr w:type="gramStart"/>
      <w:r w:rsidR="00F651A0" w:rsidRPr="00C10A63">
        <w:rPr>
          <w:rFonts w:ascii="Palatino Linotype" w:eastAsia="Palatino Linotype" w:hAnsi="Palatino Linotype" w:cs="Palatino Linotype"/>
          <w:sz w:val="20"/>
          <w:szCs w:val="20"/>
        </w:rPr>
        <w:t xml:space="preserve">were </w:t>
      </w:r>
      <w:r w:rsidRPr="00C10A63">
        <w:rPr>
          <w:rFonts w:ascii="Palatino Linotype" w:eastAsia="Palatino Linotype" w:hAnsi="Palatino Linotype" w:cs="Palatino Linotype"/>
          <w:sz w:val="20"/>
          <w:szCs w:val="20"/>
        </w:rPr>
        <w:t xml:space="preserve">obtained and translated to </w:t>
      </w:r>
      <w:proofErr w:type="spellStart"/>
      <w:r w:rsidRPr="00C10A63">
        <w:rPr>
          <w:rFonts w:ascii="Palatino Linotype" w:eastAsia="Palatino Linotype" w:hAnsi="Palatino Linotype" w:cs="Palatino Linotype"/>
          <w:sz w:val="20"/>
          <w:szCs w:val="20"/>
        </w:rPr>
        <w:t>VOSviewer</w:t>
      </w:r>
      <w:proofErr w:type="spellEnd"/>
      <w:r w:rsidRPr="00C10A63">
        <w:rPr>
          <w:rFonts w:ascii="Palatino Linotype" w:eastAsia="Palatino Linotype" w:hAnsi="Palatino Linotype" w:cs="Palatino Linotype"/>
          <w:sz w:val="20"/>
          <w:szCs w:val="20"/>
        </w:rPr>
        <w:t xml:space="preserve"> </w:t>
      </w:r>
      <w:r w:rsidR="00A3664E" w:rsidRPr="00C10A63">
        <w:rPr>
          <w:rFonts w:ascii="Palatino Linotype" w:eastAsia="Palatino Linotype" w:hAnsi="Palatino Linotype" w:cs="Palatino Linotype"/>
          <w:sz w:val="20"/>
          <w:szCs w:val="20"/>
        </w:rPr>
        <w:t>to develop</w:t>
      </w:r>
      <w:r w:rsidR="00C005DF" w:rsidRPr="00C10A63">
        <w:rPr>
          <w:rFonts w:ascii="Palatino Linotype" w:eastAsia="Palatino Linotype" w:hAnsi="Palatino Linotype" w:cs="Palatino Linotype"/>
          <w:sz w:val="20"/>
          <w:szCs w:val="20"/>
        </w:rPr>
        <w:t xml:space="preserve"> </w:t>
      </w:r>
      <w:r w:rsidR="00150DAE" w:rsidRPr="00C10A63">
        <w:rPr>
          <w:rFonts w:ascii="Palatino Linotype" w:eastAsia="Palatino Linotype" w:hAnsi="Palatino Linotype" w:cs="Palatino Linotype"/>
          <w:sz w:val="20"/>
          <w:szCs w:val="20"/>
        </w:rPr>
        <w:t xml:space="preserve">a </w:t>
      </w:r>
      <w:r w:rsidRPr="00C10A63">
        <w:rPr>
          <w:rFonts w:ascii="Palatino Linotype" w:eastAsia="Palatino Linotype" w:hAnsi="Palatino Linotype" w:cs="Palatino Linotype"/>
          <w:sz w:val="20"/>
          <w:szCs w:val="20"/>
        </w:rPr>
        <w:t>keyword map</w:t>
      </w:r>
      <w:proofErr w:type="gramEnd"/>
      <w:r w:rsidRPr="00C10A63">
        <w:rPr>
          <w:rFonts w:ascii="Palatino Linotype" w:eastAsia="Palatino Linotype" w:hAnsi="Palatino Linotype" w:cs="Palatino Linotype"/>
          <w:sz w:val="20"/>
          <w:szCs w:val="20"/>
        </w:rPr>
        <w:t>.</w:t>
      </w:r>
    </w:p>
    <w:p w14:paraId="55ED651F" w14:textId="1BCAD72D" w:rsidR="00030BC0" w:rsidRPr="00C10A63" w:rsidDel="007D2EB1" w:rsidRDefault="0020791C">
      <w:pPr>
        <w:pBdr>
          <w:top w:val="nil"/>
          <w:left w:val="nil"/>
          <w:bottom w:val="nil"/>
          <w:right w:val="nil"/>
          <w:between w:val="nil"/>
        </w:pBdr>
        <w:spacing w:line="240" w:lineRule="auto"/>
        <w:ind w:firstLine="425"/>
        <w:rPr>
          <w:del w:id="195" w:author="Tatjana Vilutienė" w:date="2021-09-20T17:54:00Z"/>
          <w:rFonts w:ascii="Palatino Linotype" w:eastAsia="Palatino Linotype" w:hAnsi="Palatino Linotype" w:cs="Palatino Linotype"/>
          <w:sz w:val="20"/>
          <w:szCs w:val="20"/>
        </w:rPr>
      </w:pPr>
      <w:del w:id="196" w:author="Tatjana Vilutienė" w:date="2021-09-20T17:54:00Z">
        <w:r w:rsidRPr="00C10A63" w:rsidDel="007D2EB1">
          <w:rPr>
            <w:rFonts w:ascii="Palatino Linotype" w:eastAsia="Palatino Linotype" w:hAnsi="Palatino Linotype" w:cs="Palatino Linotype"/>
            <w:sz w:val="20"/>
            <w:szCs w:val="20"/>
          </w:rPr>
          <w:delText xml:space="preserve">The overall results of the paper’s selection procedure are illustrated in Figure 1 as a PRISMA flow diagram. Note that </w:delText>
        </w:r>
        <w:r w:rsidR="00A3664E" w:rsidRPr="00C10A63" w:rsidDel="007D2EB1">
          <w:rPr>
            <w:rFonts w:ascii="Palatino Linotype" w:eastAsia="Palatino Linotype" w:hAnsi="Palatino Linotype" w:cs="Palatino Linotype"/>
            <w:sz w:val="20"/>
            <w:szCs w:val="20"/>
          </w:rPr>
          <w:delText xml:space="preserve">not all steps correspond to the original PRISMA flow diagram </w:delText>
        </w:r>
        <w:r w:rsidRPr="00C10A63" w:rsidDel="007D2EB1">
          <w:rPr>
            <w:rFonts w:ascii="Palatino Linotype" w:eastAsia="Palatino Linotype" w:hAnsi="Palatino Linotype" w:cs="Palatino Linotype"/>
            <w:sz w:val="20"/>
            <w:szCs w:val="20"/>
          </w:rPr>
          <w:delText>because we conduct</w:delText>
        </w:r>
      </w:del>
      <w:ins w:id="197" w:author="English Editor" w:date="2021-09-17T15:46:00Z">
        <w:del w:id="198" w:author="Tatjana Vilutienė" w:date="2021-09-20T17:54:00Z">
          <w:r w:rsidR="00F651A0" w:rsidRPr="00C10A63" w:rsidDel="007D2EB1">
            <w:rPr>
              <w:rFonts w:ascii="Palatino Linotype" w:eastAsia="Palatino Linotype" w:hAnsi="Palatino Linotype" w:cs="Palatino Linotype"/>
              <w:sz w:val="20"/>
              <w:szCs w:val="20"/>
            </w:rPr>
            <w:delText>ed</w:delText>
          </w:r>
        </w:del>
      </w:ins>
      <w:del w:id="199" w:author="Tatjana Vilutienė" w:date="2021-09-20T17:54:00Z">
        <w:r w:rsidRPr="00C10A63" w:rsidDel="007D2EB1">
          <w:rPr>
            <w:rFonts w:ascii="Palatino Linotype" w:eastAsia="Palatino Linotype" w:hAnsi="Palatino Linotype" w:cs="Palatino Linotype"/>
            <w:sz w:val="20"/>
            <w:szCs w:val="20"/>
          </w:rPr>
          <w:delText xml:space="preserve"> SM.</w:delText>
        </w:r>
      </w:del>
    </w:p>
    <w:p w14:paraId="0F4D4310" w14:textId="4FADA4A6" w:rsidR="00601D98" w:rsidRPr="00C10A63" w:rsidDel="007D2EB1" w:rsidRDefault="00601D98">
      <w:pPr>
        <w:pBdr>
          <w:top w:val="nil"/>
          <w:left w:val="nil"/>
          <w:bottom w:val="nil"/>
          <w:right w:val="nil"/>
          <w:between w:val="nil"/>
        </w:pBdr>
        <w:spacing w:line="240" w:lineRule="auto"/>
        <w:ind w:firstLine="425"/>
        <w:rPr>
          <w:del w:id="200" w:author="Tatjana Vilutienė" w:date="2021-09-20T17:54:00Z"/>
          <w:rFonts w:ascii="Palatino Linotype" w:eastAsia="Palatino Linotype" w:hAnsi="Palatino Linotype" w:cs="Palatino Linotype"/>
          <w:sz w:val="20"/>
          <w:szCs w:val="20"/>
        </w:rPr>
      </w:pPr>
    </w:p>
    <w:p w14:paraId="22126666" w14:textId="1EACCE2A" w:rsidR="00030BC0" w:rsidRPr="00C10A63" w:rsidRDefault="0020791C" w:rsidP="00956112">
      <w:pPr>
        <w:pBdr>
          <w:top w:val="nil"/>
          <w:left w:val="nil"/>
          <w:bottom w:val="nil"/>
          <w:right w:val="nil"/>
          <w:between w:val="nil"/>
        </w:pBdr>
        <w:spacing w:before="120" w:after="240" w:line="240" w:lineRule="auto"/>
        <w:ind w:left="425" w:right="425"/>
        <w:rPr>
          <w:rFonts w:ascii="Palatino Linotype" w:eastAsia="Palatino Linotype" w:hAnsi="Palatino Linotype" w:cs="Palatino Linotype"/>
          <w:sz w:val="18"/>
          <w:szCs w:val="18"/>
        </w:rPr>
      </w:pPr>
      <w:del w:id="201" w:author="Tatjana Vilutienė" w:date="2021-09-20T17:54:00Z">
        <w:r w:rsidRPr="00C10A63" w:rsidDel="007D2EB1">
          <w:rPr>
            <w:rFonts w:ascii="Palatino Linotype" w:eastAsia="Palatino Linotype" w:hAnsi="Palatino Linotype" w:cs="Palatino Linotype"/>
            <w:b/>
            <w:sz w:val="18"/>
            <w:szCs w:val="18"/>
          </w:rPr>
          <w:delText>Figure 1.</w:delText>
        </w:r>
        <w:r w:rsidRPr="00C10A63" w:rsidDel="007D2EB1">
          <w:rPr>
            <w:rFonts w:ascii="Palatino Linotype" w:eastAsia="Palatino Linotype" w:hAnsi="Palatino Linotype" w:cs="Palatino Linotype"/>
            <w:sz w:val="18"/>
            <w:szCs w:val="18"/>
          </w:rPr>
          <w:delText xml:space="preserve"> The PRISMA flow diagram (according to</w:delText>
        </w:r>
        <w:r w:rsidR="00FA39DA" w:rsidRPr="00C10A63" w:rsidDel="007D2EB1">
          <w:rPr>
            <w:rFonts w:ascii="Palatino Linotype" w:eastAsia="Palatino Linotype" w:hAnsi="Palatino Linotype" w:cs="Palatino Linotype"/>
            <w:sz w:val="18"/>
            <w:szCs w:val="18"/>
          </w:rPr>
          <w:delText xml:space="preserve"> </w:delText>
        </w:r>
        <w:r w:rsidR="00FA39DA" w:rsidRPr="00C10A63" w:rsidDel="007D2EB1">
          <w:rPr>
            <w:rFonts w:ascii="Palatino Linotype" w:eastAsia="Palatino Linotype" w:hAnsi="Palatino Linotype" w:cs="Palatino Linotype"/>
            <w:sz w:val="18"/>
            <w:szCs w:val="18"/>
          </w:rPr>
          <w:fldChar w:fldCharType="begin" w:fldLock="1"/>
        </w:r>
        <w:r w:rsidR="00CA4EF8" w:rsidRPr="00C10A63" w:rsidDel="007D2EB1">
          <w:rPr>
            <w:rFonts w:ascii="Palatino Linotype" w:eastAsia="Palatino Linotype" w:hAnsi="Palatino Linotype" w:cs="Palatino Linotype"/>
            <w:sz w:val="18"/>
            <w:szCs w:val="18"/>
          </w:rPr>
          <w:delInstrText>ADDIN CSL_CITATION {"citationItems":[{"id":"ITEM-1","itemData":{"DOI":"10.1136/bmj.n71","ISSN":"17561833","PMID":"33782057","abstract":"The Preferred Reporting Items for Systematic reviews and Meta-Analyses (PRISMA) statement, published in 2009, was designed to help systematic reviewers transparently report why the review was done, what the authors did, and what they found. Over the past decade, advances in systematic review methodology and terminology have necessitated an update to the guideline. The PRISMA 2020 statement replaces the 2009 statement and includes new reporting guidance that reflects advances in methods to identify, select, appraise, and synthesise studies. The structure and presentation of the items have been modified to facilitate implementation. In this article, we present the PRISMA 2020 27-item checklist, an expanded checklist that details reporting recommendations for each item, the PRISMA 2020 abstract checklist, and the revised flow diagrams for original and updated reviews.","author":[{"dropping-particle":"","family":"Page","given":"Matthew J.","non-dropping-particle":"","parse-names":false,"suffix":""},{"dropping-particle":"","family":"McKenzie","given":"Joanne E.","non-dropping-particle":"","parse-names":false,"suffix":""},{"dropping-particle":"","family":"Bossuyt","given":"Patrick M.","non-dropping-particle":"","parse-names":false,"suffix":""},{"dropping-particle":"","family":"Boutron","given":"Isabelle","non-dropping-particle":"","parse-names":false,"suffix":""},{"dropping-particle":"","family":"Hoffmann","given":"Tammy C.","non-dropping-particle":"","parse-names":false,"suffix":""},{"dropping-particle":"","family":"Mulrow","given":"Cynthia D.","non-dropping-particle":"","parse-names":false,"suffix":""},{"dropping-particle":"","family":"Shamseer","given":"Larissa","non-dropping-particle":"","parse-names":false,"suffix":""},{"dropping-particle":"","family":"Tetzlaff","given":"Jennifer M.","non-dropping-particle":"","parse-names":false,"suffix":""},{"dropping-particle":"","family":"Akl","given":"Elie A.","non-dropping-particle":"","parse-names":false,"suffix":""},{"dropping-particle":"","family":"Brennan","given":"Sue E.","non-dropping-particle":"","parse-names":false,"suffix":""},{"dropping-particle":"","family":"Chou","given":"Roger","non-dropping-particle":"","parse-names":false,"suffix":""},{"dropping-particle":"","family":"Glanville","given":"Julie","non-dropping-particle":"","parse-names":false,"suffix":""},{"dropping-particle":"","family":"Grimshaw","given":"Jeremy M.","non-dropping-particle":"","parse-names":false,"suffix":""},{"dropping-particle":"","family":"Hróbjartsson","given":"Asbjørn","non-dropping-particle":"","parse-names":false,"suffix":""},{"dropping-particle":"","family":"Lalu","given":"Manoj M.","non-dropping-particle":"","parse-names":false,"suffix":""},{"dropping-particle":"","family":"Li","given":"Tianjing","non-dropping-particle":"","parse-names":false,"suffix":""},{"dropping-particle":"","family":"Loder","given":"Elizabeth W.","non-dropping-particle":"","parse-names":false,"suffix":""},{"dropping-particle":"","family":"Mayo-Wilson","given":"Evan","non-dropping-particle":"","parse-names":false,"suffix":""},{"dropping-particle":"","family":"McDonald","given":"Steve","non-dropping-particle":"","parse-names":false,"suffix":""},{"dropping-particle":"","family":"McGuinness","given":"Luke A.","non-dropping-particle":"","parse-names":false,"suffix":""},{"dropping-particle":"","family":"Stewart","given":"Lesley A.","non-dropping-particle":"","parse-names":false,"suffix":""},{"dropping-particle":"","family":"Thomas","given":"James","non-dropping-particle":"","parse-names":false,"suffix":""},{"dropping-particle":"","family":"Tricco","given":"Andrea C.","non-dropping-particle":"","parse-names":false,"suffix":""},{"dropping-particle":"","family":"Welch","given":"Vivian A.","non-dropping-particle":"","parse-names":false,"suffix":""},{"dropping-particle":"","family":"Whiting","given":"Penny","non-dropping-particle":"","parse-names":false,"suffix":""},{"dropping-particle":"","family":"Moher","given":"David","non-dropping-particle":"","parse-names":false,"suffix":""}],"container-title":"The BMJ","id":"ITEM-1","issued":{"date-parts":[["2021"]]},"title":"The PRISMA 2020 statement: An updated guideline for reporting systematic reviews","type":"article-journal","volume":"372"},"uris":["http://www.mendeley.com/documents/?uuid=1af9036d-357f-4e2f-857c-6f05a8eccd5d"]}],"mendeley":{"formattedCitation":"[64]","plainTextFormattedCitation":"[64]","previouslyFormattedCitation":"[64]"},"properties":{"noteIndex":0},"schema":"https://github.com/citation-style-language/schema/raw/master/csl-citation.json"}</w:delInstrText>
        </w:r>
        <w:r w:rsidR="00FA39DA" w:rsidRPr="00C10A63" w:rsidDel="007D2EB1">
          <w:rPr>
            <w:rFonts w:ascii="Palatino Linotype" w:eastAsia="Palatino Linotype" w:hAnsi="Palatino Linotype" w:cs="Palatino Linotype"/>
            <w:sz w:val="18"/>
            <w:szCs w:val="18"/>
          </w:rPr>
          <w:fldChar w:fldCharType="separate"/>
        </w:r>
        <w:r w:rsidR="005D16A4" w:rsidRPr="00C10A63" w:rsidDel="007D2EB1">
          <w:rPr>
            <w:rFonts w:ascii="Palatino Linotype" w:eastAsia="Palatino Linotype" w:hAnsi="Palatino Linotype" w:cs="Palatino Linotype"/>
            <w:sz w:val="18"/>
            <w:szCs w:val="18"/>
          </w:rPr>
          <w:delText>[64]</w:delText>
        </w:r>
        <w:r w:rsidR="00FA39DA" w:rsidRPr="00C10A63" w:rsidDel="007D2EB1">
          <w:rPr>
            <w:rFonts w:ascii="Palatino Linotype" w:eastAsia="Palatino Linotype" w:hAnsi="Palatino Linotype" w:cs="Palatino Linotype"/>
            <w:sz w:val="18"/>
            <w:szCs w:val="18"/>
          </w:rPr>
          <w:fldChar w:fldCharType="end"/>
        </w:r>
        <w:r w:rsidRPr="00C10A63" w:rsidDel="007D2EB1">
          <w:rPr>
            <w:rFonts w:ascii="Palatino Linotype" w:eastAsia="Palatino Linotype" w:hAnsi="Palatino Linotype" w:cs="Palatino Linotype"/>
            <w:sz w:val="18"/>
            <w:szCs w:val="18"/>
          </w:rPr>
          <w:delText>).</w:delText>
        </w:r>
      </w:del>
    </w:p>
    <w:p w14:paraId="36EF29A0" w14:textId="77777777" w:rsidR="00030BC0" w:rsidRPr="00C10A63" w:rsidRDefault="0020791C">
      <w:pPr>
        <w:pBdr>
          <w:top w:val="nil"/>
          <w:left w:val="nil"/>
          <w:bottom w:val="nil"/>
          <w:right w:val="nil"/>
          <w:between w:val="nil"/>
        </w:pBdr>
        <w:spacing w:before="240" w:after="120" w:line="240" w:lineRule="auto"/>
        <w:jc w:val="left"/>
        <w:rPr>
          <w:rFonts w:ascii="Palatino Linotype" w:eastAsia="Palatino Linotype" w:hAnsi="Palatino Linotype" w:cs="Palatino Linotype"/>
          <w:i/>
          <w:sz w:val="20"/>
          <w:szCs w:val="20"/>
        </w:rPr>
      </w:pPr>
      <w:r w:rsidRPr="00C10A63">
        <w:rPr>
          <w:rFonts w:ascii="Palatino Linotype" w:eastAsia="Palatino Linotype" w:hAnsi="Palatino Linotype" w:cs="Palatino Linotype"/>
          <w:i/>
          <w:sz w:val="20"/>
          <w:szCs w:val="20"/>
        </w:rPr>
        <w:t>3.5</w:t>
      </w:r>
      <w:r w:rsidRPr="00C10A63">
        <w:rPr>
          <w:rFonts w:ascii="Palatino Linotype" w:eastAsia="Palatino Linotype" w:hAnsi="Palatino Linotype" w:cs="Palatino Linotype"/>
          <w:i/>
          <w:sz w:val="20"/>
          <w:szCs w:val="20"/>
        </w:rPr>
        <w:tab/>
        <w:t>Used tools</w:t>
      </w:r>
    </w:p>
    <w:p w14:paraId="101CBF69" w14:textId="67868B04" w:rsidR="00030BC0" w:rsidRPr="00C10A63" w:rsidRDefault="0020791C">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 xml:space="preserve">In this study, we used two main tools: 1) </w:t>
      </w:r>
      <w:proofErr w:type="spellStart"/>
      <w:r w:rsidRPr="00C10A63">
        <w:rPr>
          <w:rFonts w:ascii="Palatino Linotype" w:eastAsia="Palatino Linotype" w:hAnsi="Palatino Linotype" w:cs="Palatino Linotype"/>
          <w:sz w:val="20"/>
          <w:szCs w:val="20"/>
        </w:rPr>
        <w:t>Mendeley</w:t>
      </w:r>
      <w:proofErr w:type="spellEnd"/>
      <w:r w:rsidRPr="00C10A63">
        <w:rPr>
          <w:rFonts w:ascii="Palatino Linotype" w:eastAsia="Palatino Linotype" w:hAnsi="Palatino Linotype" w:cs="Palatino Linotype"/>
          <w:sz w:val="20"/>
          <w:szCs w:val="20"/>
        </w:rPr>
        <w:t xml:space="preserve"> for managing bibliographic references and 2) </w:t>
      </w:r>
      <w:proofErr w:type="spellStart"/>
      <w:r w:rsidRPr="00C10A63">
        <w:rPr>
          <w:rFonts w:ascii="Palatino Linotype" w:eastAsia="Palatino Linotype" w:hAnsi="Palatino Linotype" w:cs="Palatino Linotype"/>
          <w:sz w:val="20"/>
          <w:szCs w:val="20"/>
        </w:rPr>
        <w:t>VOSviewer</w:t>
      </w:r>
      <w:proofErr w:type="spellEnd"/>
      <w:r w:rsidRPr="00C10A63">
        <w:rPr>
          <w:rFonts w:ascii="Palatino Linotype" w:eastAsia="Palatino Linotype" w:hAnsi="Palatino Linotype" w:cs="Palatino Linotype"/>
          <w:sz w:val="20"/>
          <w:szCs w:val="20"/>
        </w:rPr>
        <w:t xml:space="preserve"> for developing keyword maps.</w:t>
      </w:r>
    </w:p>
    <w:p w14:paraId="39E7E248" w14:textId="048F99F3" w:rsidR="00030BC0" w:rsidRPr="00C10A63" w:rsidRDefault="00F651A0">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 xml:space="preserve">As demonstrated in </w:t>
      </w:r>
      <w:r w:rsidR="00A3664E" w:rsidRPr="00C10A63">
        <w:rPr>
          <w:rFonts w:ascii="Palatino Linotype" w:eastAsia="Palatino Linotype" w:hAnsi="Palatino Linotype" w:cs="Palatino Linotype"/>
          <w:sz w:val="20"/>
          <w:szCs w:val="20"/>
        </w:rPr>
        <w:t xml:space="preserve">[59], scientists have used different mapping tools, including </w:t>
      </w:r>
      <w:proofErr w:type="spellStart"/>
      <w:r w:rsidR="00A3664E" w:rsidRPr="00C10A63">
        <w:rPr>
          <w:rFonts w:ascii="Palatino Linotype" w:eastAsia="Palatino Linotype" w:hAnsi="Palatino Linotype" w:cs="Palatino Linotype"/>
          <w:sz w:val="20"/>
          <w:szCs w:val="20"/>
        </w:rPr>
        <w:t>VOSviewer</w:t>
      </w:r>
      <w:proofErr w:type="spellEnd"/>
      <w:r w:rsidR="00A3664E" w:rsidRPr="00C10A63">
        <w:rPr>
          <w:rFonts w:ascii="Palatino Linotype" w:eastAsia="Palatino Linotype" w:hAnsi="Palatino Linotype" w:cs="Palatino Linotype"/>
          <w:sz w:val="20"/>
          <w:szCs w:val="20"/>
        </w:rPr>
        <w:t xml:space="preserve">, </w:t>
      </w:r>
      <w:proofErr w:type="spellStart"/>
      <w:r w:rsidR="00A3664E" w:rsidRPr="00C10A63">
        <w:rPr>
          <w:rFonts w:ascii="Palatino Linotype" w:eastAsia="Palatino Linotype" w:hAnsi="Palatino Linotype" w:cs="Palatino Linotype"/>
          <w:sz w:val="20"/>
          <w:szCs w:val="20"/>
        </w:rPr>
        <w:t>BibExcel</w:t>
      </w:r>
      <w:proofErr w:type="spellEnd"/>
      <w:r w:rsidR="00A3664E" w:rsidRPr="00C10A63">
        <w:rPr>
          <w:rFonts w:ascii="Palatino Linotype" w:eastAsia="Palatino Linotype" w:hAnsi="Palatino Linotype" w:cs="Palatino Linotype"/>
          <w:sz w:val="20"/>
          <w:szCs w:val="20"/>
        </w:rPr>
        <w:t xml:space="preserve">, </w:t>
      </w:r>
      <w:proofErr w:type="spellStart"/>
      <w:r w:rsidR="00A3664E" w:rsidRPr="00C10A63">
        <w:rPr>
          <w:rFonts w:ascii="Palatino Linotype" w:eastAsia="Palatino Linotype" w:hAnsi="Palatino Linotype" w:cs="Palatino Linotype"/>
          <w:sz w:val="20"/>
          <w:szCs w:val="20"/>
        </w:rPr>
        <w:t>CiteSpace</w:t>
      </w:r>
      <w:proofErr w:type="spellEnd"/>
      <w:r w:rsidR="00A3664E" w:rsidRPr="00C10A63">
        <w:rPr>
          <w:rFonts w:ascii="Palatino Linotype" w:eastAsia="Palatino Linotype" w:hAnsi="Palatino Linotype" w:cs="Palatino Linotype"/>
          <w:sz w:val="20"/>
          <w:szCs w:val="20"/>
        </w:rPr>
        <w:t xml:space="preserve">, </w:t>
      </w:r>
      <w:proofErr w:type="spellStart"/>
      <w:r w:rsidR="00A3664E" w:rsidRPr="00C10A63">
        <w:rPr>
          <w:rFonts w:ascii="Palatino Linotype" w:eastAsia="Palatino Linotype" w:hAnsi="Palatino Linotype" w:cs="Palatino Linotype"/>
          <w:sz w:val="20"/>
          <w:szCs w:val="20"/>
        </w:rPr>
        <w:t>CoPalRed</w:t>
      </w:r>
      <w:proofErr w:type="spellEnd"/>
      <w:r w:rsidR="00A3664E" w:rsidRPr="00C10A63">
        <w:rPr>
          <w:rFonts w:ascii="Palatino Linotype" w:eastAsia="Palatino Linotype" w:hAnsi="Palatino Linotype" w:cs="Palatino Linotype"/>
          <w:sz w:val="20"/>
          <w:szCs w:val="20"/>
        </w:rPr>
        <w:t xml:space="preserve">, Sci2, </w:t>
      </w:r>
      <w:proofErr w:type="spellStart"/>
      <w:r w:rsidR="00A3664E" w:rsidRPr="00C10A63">
        <w:rPr>
          <w:rFonts w:ascii="Palatino Linotype" w:eastAsia="Palatino Linotype" w:hAnsi="Palatino Linotype" w:cs="Palatino Linotype"/>
          <w:sz w:val="20"/>
          <w:szCs w:val="20"/>
        </w:rPr>
        <w:t>VantagePoint</w:t>
      </w:r>
      <w:proofErr w:type="spellEnd"/>
      <w:r w:rsidR="00A3664E" w:rsidRPr="00C10A63">
        <w:rPr>
          <w:rFonts w:ascii="Palatino Linotype" w:eastAsia="Palatino Linotype" w:hAnsi="Palatino Linotype" w:cs="Palatino Linotype"/>
          <w:sz w:val="20"/>
          <w:szCs w:val="20"/>
        </w:rPr>
        <w:t xml:space="preserve"> and </w:t>
      </w:r>
      <w:proofErr w:type="spellStart"/>
      <w:r w:rsidR="00A3664E" w:rsidRPr="00C10A63">
        <w:rPr>
          <w:rFonts w:ascii="Palatino Linotype" w:eastAsia="Palatino Linotype" w:hAnsi="Palatino Linotype" w:cs="Palatino Linotype"/>
          <w:sz w:val="20"/>
          <w:szCs w:val="20"/>
        </w:rPr>
        <w:t>Gephi</w:t>
      </w:r>
      <w:proofErr w:type="spellEnd"/>
      <w:r w:rsidR="00A3664E" w:rsidRPr="00C10A63">
        <w:rPr>
          <w:rFonts w:ascii="Palatino Linotype" w:eastAsia="Palatino Linotype" w:hAnsi="Palatino Linotype" w:cs="Palatino Linotype"/>
          <w:sz w:val="20"/>
          <w:szCs w:val="20"/>
        </w:rPr>
        <w:t xml:space="preserve">, </w:t>
      </w:r>
      <w:r w:rsidRPr="00C10A63">
        <w:rPr>
          <w:rFonts w:ascii="Palatino Linotype" w:eastAsia="Palatino Linotype" w:hAnsi="Palatino Linotype" w:cs="Palatino Linotype"/>
          <w:sz w:val="20"/>
          <w:szCs w:val="20"/>
        </w:rPr>
        <w:t xml:space="preserve">for the </w:t>
      </w:r>
      <w:r w:rsidR="00517A54" w:rsidRPr="00C10A63">
        <w:rPr>
          <w:rFonts w:ascii="Palatino Linotype" w:eastAsia="Palatino Linotype" w:hAnsi="Palatino Linotype" w:cs="Palatino Linotype"/>
          <w:sz w:val="20"/>
          <w:szCs w:val="20"/>
        </w:rPr>
        <w:t>analy</w:t>
      </w:r>
      <w:r w:rsidRPr="00C10A63">
        <w:rPr>
          <w:rFonts w:ascii="Palatino Linotype" w:eastAsia="Palatino Linotype" w:hAnsi="Palatino Linotype" w:cs="Palatino Linotype"/>
          <w:sz w:val="20"/>
          <w:szCs w:val="20"/>
        </w:rPr>
        <w:t>sis</w:t>
      </w:r>
      <w:r w:rsidR="0020791C" w:rsidRPr="00C10A63">
        <w:rPr>
          <w:rFonts w:ascii="Palatino Linotype" w:eastAsia="Palatino Linotype" w:hAnsi="Palatino Linotype" w:cs="Palatino Linotype"/>
          <w:sz w:val="20"/>
          <w:szCs w:val="20"/>
        </w:rPr>
        <w:t>, mapping and visuali</w:t>
      </w:r>
      <w:r w:rsidR="00A5047E" w:rsidRPr="00C10A63">
        <w:rPr>
          <w:rFonts w:ascii="Palatino Linotype" w:eastAsia="Palatino Linotype" w:hAnsi="Palatino Linotype" w:cs="Palatino Linotype"/>
          <w:sz w:val="20"/>
          <w:szCs w:val="20"/>
        </w:rPr>
        <w:t>z</w:t>
      </w:r>
      <w:r w:rsidR="0020791C" w:rsidRPr="00C10A63">
        <w:rPr>
          <w:rFonts w:ascii="Palatino Linotype" w:eastAsia="Palatino Linotype" w:hAnsi="Palatino Linotype" w:cs="Palatino Linotype"/>
          <w:sz w:val="20"/>
          <w:szCs w:val="20"/>
        </w:rPr>
        <w:t xml:space="preserve">ation of bibliographic data. A </w:t>
      </w:r>
      <w:r w:rsidR="009E45AC" w:rsidRPr="00C10A63">
        <w:rPr>
          <w:rFonts w:ascii="Palatino Linotype" w:eastAsia="Palatino Linotype" w:hAnsi="Palatino Linotype" w:cs="Palatino Linotype"/>
          <w:sz w:val="20"/>
          <w:szCs w:val="20"/>
        </w:rPr>
        <w:t>comprehensive</w:t>
      </w:r>
      <w:r w:rsidR="0020791C" w:rsidRPr="00C10A63">
        <w:rPr>
          <w:rFonts w:ascii="Palatino Linotype" w:eastAsia="Palatino Linotype" w:hAnsi="Palatino Linotype" w:cs="Palatino Linotype"/>
          <w:sz w:val="20"/>
          <w:szCs w:val="20"/>
        </w:rPr>
        <w:t xml:space="preserve"> review of visuali</w:t>
      </w:r>
      <w:r w:rsidR="00A5047E" w:rsidRPr="00C10A63">
        <w:rPr>
          <w:rFonts w:ascii="Palatino Linotype" w:eastAsia="Palatino Linotype" w:hAnsi="Palatino Linotype" w:cs="Palatino Linotype"/>
          <w:sz w:val="20"/>
          <w:szCs w:val="20"/>
        </w:rPr>
        <w:t>z</w:t>
      </w:r>
      <w:r w:rsidR="0020791C" w:rsidRPr="00C10A63">
        <w:rPr>
          <w:rFonts w:ascii="Palatino Linotype" w:eastAsia="Palatino Linotype" w:hAnsi="Palatino Linotype" w:cs="Palatino Linotype"/>
          <w:sz w:val="20"/>
          <w:szCs w:val="20"/>
        </w:rPr>
        <w:t xml:space="preserve">ation tools </w:t>
      </w:r>
      <w:r w:rsidRPr="00C10A63">
        <w:rPr>
          <w:rFonts w:ascii="Palatino Linotype" w:eastAsia="Palatino Linotype" w:hAnsi="Palatino Linotype" w:cs="Palatino Linotype"/>
          <w:sz w:val="20"/>
          <w:szCs w:val="20"/>
        </w:rPr>
        <w:t xml:space="preserve">was </w:t>
      </w:r>
      <w:r w:rsidR="0020791C" w:rsidRPr="00C10A63">
        <w:rPr>
          <w:rFonts w:ascii="Palatino Linotype" w:eastAsia="Palatino Linotype" w:hAnsi="Palatino Linotype" w:cs="Palatino Linotype"/>
          <w:sz w:val="20"/>
          <w:szCs w:val="20"/>
        </w:rPr>
        <w:t xml:space="preserve">not the main aim of this paper; therefore, we used </w:t>
      </w:r>
      <w:proofErr w:type="spellStart"/>
      <w:r w:rsidR="0020791C" w:rsidRPr="00C10A63">
        <w:rPr>
          <w:rFonts w:ascii="Palatino Linotype" w:eastAsia="Palatino Linotype" w:hAnsi="Palatino Linotype" w:cs="Palatino Linotype"/>
          <w:sz w:val="20"/>
          <w:szCs w:val="20"/>
        </w:rPr>
        <w:t>VOSviewer</w:t>
      </w:r>
      <w:proofErr w:type="spellEnd"/>
      <w:r w:rsidR="0020791C" w:rsidRPr="00C10A63">
        <w:rPr>
          <w:rStyle w:val="FootnoteReference"/>
          <w:rFonts w:eastAsia="Palatino Linotype"/>
        </w:rPr>
        <w:footnoteReference w:id="2"/>
      </w:r>
      <w:r w:rsidR="0020791C" w:rsidRPr="00C10A63">
        <w:rPr>
          <w:rFonts w:ascii="Palatino Linotype" w:eastAsia="Palatino Linotype" w:hAnsi="Palatino Linotype" w:cs="Palatino Linotype"/>
          <w:sz w:val="20"/>
          <w:szCs w:val="20"/>
        </w:rPr>
        <w:t xml:space="preserve"> as an analysis and mapping tool. </w:t>
      </w:r>
      <w:proofErr w:type="spellStart"/>
      <w:r w:rsidR="0020791C" w:rsidRPr="00C10A63">
        <w:rPr>
          <w:rFonts w:ascii="Palatino Linotype" w:eastAsia="Palatino Linotype" w:hAnsi="Palatino Linotype" w:cs="Palatino Linotype"/>
          <w:sz w:val="20"/>
          <w:szCs w:val="20"/>
        </w:rPr>
        <w:t>VOSviewer</w:t>
      </w:r>
      <w:proofErr w:type="spellEnd"/>
      <w:r w:rsidR="0020791C" w:rsidRPr="00C10A63">
        <w:rPr>
          <w:rFonts w:ascii="Palatino Linotype" w:eastAsia="Palatino Linotype" w:hAnsi="Palatino Linotype" w:cs="Palatino Linotype"/>
          <w:sz w:val="20"/>
          <w:szCs w:val="20"/>
        </w:rPr>
        <w:t xml:space="preserve"> </w:t>
      </w:r>
      <w:r w:rsidRPr="00C10A63">
        <w:rPr>
          <w:rFonts w:ascii="Palatino Linotype" w:eastAsia="Palatino Linotype" w:hAnsi="Palatino Linotype" w:cs="Palatino Linotype"/>
          <w:sz w:val="20"/>
          <w:szCs w:val="20"/>
        </w:rPr>
        <w:t xml:space="preserve">produces </w:t>
      </w:r>
      <w:r w:rsidR="0020791C" w:rsidRPr="00C10A63">
        <w:rPr>
          <w:rFonts w:ascii="Palatino Linotype" w:eastAsia="Palatino Linotype" w:hAnsi="Palatino Linotype" w:cs="Palatino Linotype"/>
          <w:sz w:val="20"/>
          <w:szCs w:val="20"/>
        </w:rPr>
        <w:t>a network from the given bibliographic data. All networks consist of nodes and links. Nodes, which can present papers, publications, authors, organi</w:t>
      </w:r>
      <w:r w:rsidR="00A5047E" w:rsidRPr="00C10A63">
        <w:rPr>
          <w:rFonts w:ascii="Palatino Linotype" w:eastAsia="Palatino Linotype" w:hAnsi="Palatino Linotype" w:cs="Palatino Linotype"/>
          <w:sz w:val="20"/>
          <w:szCs w:val="20"/>
        </w:rPr>
        <w:t>z</w:t>
      </w:r>
      <w:r w:rsidR="0020791C" w:rsidRPr="00C10A63">
        <w:rPr>
          <w:rFonts w:ascii="Palatino Linotype" w:eastAsia="Palatino Linotype" w:hAnsi="Palatino Linotype" w:cs="Palatino Linotype"/>
          <w:sz w:val="20"/>
          <w:szCs w:val="20"/>
        </w:rPr>
        <w:t>ations, countries or keywords, with a higher number of occurrences</w:t>
      </w:r>
      <w:r w:rsidR="00150DAE" w:rsidRPr="00C10A63">
        <w:rPr>
          <w:rFonts w:ascii="Palatino Linotype" w:eastAsia="Palatino Linotype" w:hAnsi="Palatino Linotype" w:cs="Palatino Linotype"/>
          <w:sz w:val="20"/>
          <w:szCs w:val="20"/>
        </w:rPr>
        <w:t>,</w:t>
      </w:r>
      <w:r w:rsidR="0020791C" w:rsidRPr="00C10A63">
        <w:rPr>
          <w:rFonts w:ascii="Palatino Linotype" w:eastAsia="Palatino Linotype" w:hAnsi="Palatino Linotype" w:cs="Palatino Linotype"/>
          <w:sz w:val="20"/>
          <w:szCs w:val="20"/>
        </w:rPr>
        <w:t xml:space="preserve"> are </w:t>
      </w:r>
      <w:r w:rsidR="003D5607" w:rsidRPr="00C10A63">
        <w:rPr>
          <w:rFonts w:ascii="Palatino Linotype" w:eastAsia="Palatino Linotype" w:hAnsi="Palatino Linotype" w:cs="Palatino Linotype"/>
          <w:sz w:val="20"/>
          <w:szCs w:val="20"/>
        </w:rPr>
        <w:t>more significant</w:t>
      </w:r>
      <w:r w:rsidR="0020791C" w:rsidRPr="00C10A63">
        <w:rPr>
          <w:rFonts w:ascii="Palatino Linotype" w:eastAsia="Palatino Linotype" w:hAnsi="Palatino Linotype" w:cs="Palatino Linotype"/>
          <w:sz w:val="20"/>
          <w:szCs w:val="20"/>
        </w:rPr>
        <w:t xml:space="preserve">. Links </w:t>
      </w:r>
      <w:r w:rsidR="003D5607" w:rsidRPr="00C10A63">
        <w:rPr>
          <w:rFonts w:ascii="Palatino Linotype" w:eastAsia="Palatino Linotype" w:hAnsi="Palatino Linotype" w:cs="Palatino Linotype"/>
          <w:sz w:val="20"/>
          <w:szCs w:val="20"/>
        </w:rPr>
        <w:t>show</w:t>
      </w:r>
      <w:r w:rsidR="0020791C" w:rsidRPr="00C10A63">
        <w:rPr>
          <w:rFonts w:ascii="Palatino Linotype" w:eastAsia="Palatino Linotype" w:hAnsi="Palatino Linotype" w:cs="Palatino Linotype"/>
          <w:sz w:val="20"/>
          <w:szCs w:val="20"/>
        </w:rPr>
        <w:t xml:space="preserve"> </w:t>
      </w:r>
      <w:r w:rsidR="00150DAE" w:rsidRPr="00C10A63">
        <w:rPr>
          <w:rFonts w:ascii="Palatino Linotype" w:eastAsia="Palatino Linotype" w:hAnsi="Palatino Linotype" w:cs="Palatino Linotype"/>
          <w:sz w:val="20"/>
          <w:szCs w:val="20"/>
        </w:rPr>
        <w:t xml:space="preserve">the </w:t>
      </w:r>
      <w:r w:rsidR="0020791C" w:rsidRPr="00C10A63">
        <w:rPr>
          <w:rFonts w:ascii="Palatino Linotype" w:eastAsia="Palatino Linotype" w:hAnsi="Palatino Linotype" w:cs="Palatino Linotype"/>
          <w:sz w:val="20"/>
          <w:szCs w:val="20"/>
        </w:rPr>
        <w:t xml:space="preserve">relationships among </w:t>
      </w:r>
      <w:r w:rsidR="00150DAE" w:rsidRPr="00C10A63">
        <w:rPr>
          <w:rFonts w:ascii="Palatino Linotype" w:eastAsia="Palatino Linotype" w:hAnsi="Palatino Linotype" w:cs="Palatino Linotype"/>
          <w:sz w:val="20"/>
          <w:szCs w:val="20"/>
        </w:rPr>
        <w:t xml:space="preserve">the </w:t>
      </w:r>
      <w:r w:rsidR="0020791C" w:rsidRPr="00C10A63">
        <w:rPr>
          <w:rFonts w:ascii="Palatino Linotype" w:eastAsia="Palatino Linotype" w:hAnsi="Palatino Linotype" w:cs="Palatino Linotype"/>
          <w:sz w:val="20"/>
          <w:szCs w:val="20"/>
        </w:rPr>
        <w:t xml:space="preserve">nodes. Thicker </w:t>
      </w:r>
      <w:r w:rsidR="003D5607" w:rsidRPr="00C10A63">
        <w:rPr>
          <w:rFonts w:ascii="Palatino Linotype" w:eastAsia="Palatino Linotype" w:hAnsi="Palatino Linotype" w:cs="Palatino Linotype"/>
          <w:sz w:val="20"/>
          <w:szCs w:val="20"/>
        </w:rPr>
        <w:t>tie</w:t>
      </w:r>
      <w:r w:rsidR="0020791C" w:rsidRPr="00C10A63">
        <w:rPr>
          <w:rFonts w:ascii="Palatino Linotype" w:eastAsia="Palatino Linotype" w:hAnsi="Palatino Linotype" w:cs="Palatino Linotype"/>
          <w:sz w:val="20"/>
          <w:szCs w:val="20"/>
        </w:rPr>
        <w:t xml:space="preserve">s present closer relationships among nodes. For more details </w:t>
      </w:r>
      <w:r w:rsidRPr="00C10A63">
        <w:rPr>
          <w:rFonts w:ascii="Palatino Linotype" w:eastAsia="Palatino Linotype" w:hAnsi="Palatino Linotype" w:cs="Palatino Linotype"/>
          <w:sz w:val="20"/>
          <w:szCs w:val="20"/>
        </w:rPr>
        <w:t xml:space="preserve">on </w:t>
      </w:r>
      <w:proofErr w:type="spellStart"/>
      <w:r w:rsidR="0020791C" w:rsidRPr="00C10A63">
        <w:rPr>
          <w:rFonts w:ascii="Palatino Linotype" w:eastAsia="Palatino Linotype" w:hAnsi="Palatino Linotype" w:cs="Palatino Linotype"/>
          <w:sz w:val="20"/>
          <w:szCs w:val="20"/>
        </w:rPr>
        <w:t>VOSviewer</w:t>
      </w:r>
      <w:proofErr w:type="spellEnd"/>
      <w:r w:rsidR="00150DAE" w:rsidRPr="00C10A63">
        <w:rPr>
          <w:rFonts w:ascii="Palatino Linotype" w:eastAsia="Palatino Linotype" w:hAnsi="Palatino Linotype" w:cs="Palatino Linotype"/>
          <w:sz w:val="20"/>
          <w:szCs w:val="20"/>
        </w:rPr>
        <w:t>,</w:t>
      </w:r>
      <w:r w:rsidR="0020791C" w:rsidRPr="00C10A63">
        <w:rPr>
          <w:rFonts w:ascii="Palatino Linotype" w:eastAsia="Palatino Linotype" w:hAnsi="Palatino Linotype" w:cs="Palatino Linotype"/>
          <w:sz w:val="20"/>
          <w:szCs w:val="20"/>
        </w:rPr>
        <w:t xml:space="preserve"> see</w:t>
      </w:r>
      <w:r w:rsidR="000B7E37" w:rsidRPr="00C10A63">
        <w:rPr>
          <w:rFonts w:ascii="Palatino Linotype" w:eastAsia="Palatino Linotype" w:hAnsi="Palatino Linotype" w:cs="Palatino Linotype"/>
          <w:sz w:val="20"/>
          <w:szCs w:val="20"/>
        </w:rPr>
        <w:t xml:space="preserve"> </w:t>
      </w:r>
      <w:r w:rsidR="000B7E37" w:rsidRPr="00C10A63">
        <w:rPr>
          <w:rFonts w:ascii="Palatino Linotype" w:eastAsia="Palatino Linotype" w:hAnsi="Palatino Linotype" w:cs="Palatino Linotype"/>
          <w:sz w:val="20"/>
          <w:szCs w:val="20"/>
        </w:rPr>
        <w:fldChar w:fldCharType="begin" w:fldLock="1"/>
      </w:r>
      <w:r w:rsidR="00C86927">
        <w:rPr>
          <w:rFonts w:ascii="Palatino Linotype" w:eastAsia="Palatino Linotype" w:hAnsi="Palatino Linotype" w:cs="Palatino Linotype"/>
          <w:sz w:val="20"/>
          <w:szCs w:val="20"/>
        </w:rPr>
        <w:instrText>ADDIN CSL_CITATION {"citationItems":[{"id":"ITEM-1","itemData":{"DOI":"10.1007/s11192-009-0146-3","ISSN":"01389130","PMID":"20585380","abstract":"We present VOSviewer, a freely available computer program that we have developed for constructing and viewing bibliometric maps. Unlike most computer programs that are used for bibliometric mapping, VOSviewer pays special attention to the graphical representation of bibliometric maps. The functionality of VOSviewer is especially useful for displaying large bibliometric maps in an easy-to-interpret way. The paper consists of three parts. In the first part, an overview of VOSviewer's functionality for displaying bibliometric maps is provided. In the second part, the technical implementation of specific parts of the program is discussed. Finally, in the third part, VOSviewer's ability to handle large maps is demonstrated by using the program to construct and display a co-citation map of 5,000 major scientific journals. © 2009 The Author(s).","author":[{"dropping-particle":"","family":"Eck","given":"Nees Jan","non-dropping-particle":"van","parse-names":false,"suffix":""},{"dropping-particle":"","family":"Waltman","given":"Ludo","non-dropping-particle":"","parse-names":false,"suffix":""}],"container-title":"Scientometrics","id":"ITEM-1","issue":"2","issued":{"date-parts":[["2010"]]},"page":"523-538","title":"Software survey: VOSviewer, a computer program for bibliometric mapping","type":"article-journal","volume":"84"},"uris":["http://www.mendeley.com/documents/?uuid=97b6686a-6c84-4fde-af32-c8a7868a25a7"]},{"id":"ITEM-2","itemData":{"DOI":"10.1140/epjb/e2013-40829-0","ISSN":"14346028","abstract":"We introduce a new algorithm for modularity-based community detection in large networks. The algorithm, which we refer to as a smart local moving algorithm, takes advantage of a well-known local moving heuristic that is also used by other algorithms. Compared with these other algorithms, our proposed algorithm uses the local moving heuristic in a more sophisticated way. Based on an analysis of a diverse set of networks, we show that our smart local moving algorithm identifies community structures with higher modularity values than other algorithms for large-scale modularity optimization, among which the popular \"Louvain algorithm\". The computational efficiency of our algorithm makes it possible to perform community detection in networks with tens of millions of nodes and hundreds of millions of edges. Our smart local moving algorithm also performs well in small and medium-sized networks. In short computing times, it identifies community structures with modularity values equally high as, or almost as high as, the highest values reported in the literature, and sometimes even higher than the highest values found in the literature. © 2013 EDP Sciences, SIF, Springer-Verlag Berlin Heidelberg.","author":[{"dropping-particle":"","family":"Waltman","given":"Ludo","non-dropping-particle":"","parse-names":false,"suffix":""},{"dropping-particle":"","family":"Eck","given":"Nees Jan","non-dropping-particle":"Van","parse-names":false,"suffix":""}],"container-title":"European Physical Journal B","id":"ITEM-2","issue":"11","issued":{"date-parts":[["2013"]]},"title":"A smart local moving algorithm for large-scale modularity-based community detection","type":"article-journal","volume":"86"},"uris":["http://www.mendeley.com/documents/?uuid=28df71ef-d0ff-483c-ac90-f937c2bf9670"]}],"mendeley":{"formattedCitation":"[72,73]","plainTextFormattedCitation":"[72,73]","previouslyFormattedCitation":"[69,70]"},"properties":{"noteIndex":0},"schema":"https://github.com/citation-style-language/schema/raw/master/csl-citation.json"}</w:instrText>
      </w:r>
      <w:r w:rsidR="000B7E37" w:rsidRPr="00C10A63">
        <w:rPr>
          <w:rFonts w:ascii="Palatino Linotype" w:eastAsia="Palatino Linotype" w:hAnsi="Palatino Linotype" w:cs="Palatino Linotype"/>
          <w:sz w:val="20"/>
          <w:szCs w:val="20"/>
        </w:rPr>
        <w:fldChar w:fldCharType="separate"/>
      </w:r>
      <w:r w:rsidR="00C86927" w:rsidRPr="00C86927">
        <w:rPr>
          <w:rFonts w:ascii="Palatino Linotype" w:eastAsia="Palatino Linotype" w:hAnsi="Palatino Linotype" w:cs="Palatino Linotype"/>
          <w:noProof/>
          <w:sz w:val="20"/>
          <w:szCs w:val="20"/>
        </w:rPr>
        <w:t>[72,73]</w:t>
      </w:r>
      <w:r w:rsidR="000B7E37" w:rsidRPr="00C10A63">
        <w:rPr>
          <w:rFonts w:ascii="Palatino Linotype" w:eastAsia="Palatino Linotype" w:hAnsi="Palatino Linotype" w:cs="Palatino Linotype"/>
          <w:sz w:val="20"/>
          <w:szCs w:val="20"/>
        </w:rPr>
        <w:fldChar w:fldCharType="end"/>
      </w:r>
      <w:r w:rsidR="0020791C" w:rsidRPr="00C10A63">
        <w:rPr>
          <w:rFonts w:ascii="Palatino Linotype" w:eastAsia="Palatino Linotype" w:hAnsi="Palatino Linotype" w:cs="Palatino Linotype"/>
          <w:sz w:val="20"/>
          <w:szCs w:val="20"/>
        </w:rPr>
        <w:t>.</w:t>
      </w:r>
    </w:p>
    <w:p w14:paraId="0FE0B468" w14:textId="77777777" w:rsidR="00030BC0" w:rsidRPr="00C10A63" w:rsidRDefault="0020791C">
      <w:pPr>
        <w:pBdr>
          <w:top w:val="nil"/>
          <w:left w:val="nil"/>
          <w:bottom w:val="nil"/>
          <w:right w:val="nil"/>
          <w:between w:val="nil"/>
        </w:pBdr>
        <w:spacing w:before="240" w:after="120" w:line="240" w:lineRule="auto"/>
        <w:jc w:val="left"/>
        <w:rPr>
          <w:rFonts w:ascii="Palatino Linotype" w:eastAsia="Palatino Linotype" w:hAnsi="Palatino Linotype" w:cs="Palatino Linotype"/>
          <w:i/>
          <w:sz w:val="20"/>
          <w:szCs w:val="20"/>
        </w:rPr>
      </w:pPr>
      <w:r w:rsidRPr="00C10A63">
        <w:rPr>
          <w:rFonts w:ascii="Palatino Linotype" w:eastAsia="Palatino Linotype" w:hAnsi="Palatino Linotype" w:cs="Palatino Linotype"/>
          <w:i/>
          <w:sz w:val="20"/>
          <w:szCs w:val="20"/>
        </w:rPr>
        <w:t>3.6</w:t>
      </w:r>
      <w:r w:rsidRPr="00C10A63">
        <w:rPr>
          <w:rFonts w:ascii="Palatino Linotype" w:eastAsia="Palatino Linotype" w:hAnsi="Palatino Linotype" w:cs="Palatino Linotype"/>
          <w:i/>
          <w:sz w:val="20"/>
          <w:szCs w:val="20"/>
        </w:rPr>
        <w:tab/>
        <w:t>Data extraction</w:t>
      </w:r>
    </w:p>
    <w:p w14:paraId="3A75C1DD" w14:textId="791B7D61" w:rsidR="00030BC0" w:rsidRPr="00C10A63" w:rsidRDefault="003D5607">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We used authors</w:t>
      </w:r>
      <w:r w:rsidR="00FF56C3"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sz w:val="20"/>
          <w:szCs w:val="20"/>
        </w:rPr>
        <w:t xml:space="preserve"> abstracts to extract data from the identified studies, create a keyword map on BIM and building energy efficiency and perform</w:t>
      </w:r>
      <w:r w:rsidR="00A3664E" w:rsidRPr="00C10A63">
        <w:rPr>
          <w:rFonts w:ascii="Palatino Linotype" w:eastAsia="Palatino Linotype" w:hAnsi="Palatino Linotype" w:cs="Palatino Linotype"/>
          <w:sz w:val="20"/>
          <w:szCs w:val="20"/>
        </w:rPr>
        <w:t xml:space="preserve"> the co-occurrence analysi</w:t>
      </w:r>
      <w:r w:rsidR="0020791C" w:rsidRPr="00C10A63">
        <w:rPr>
          <w:rFonts w:ascii="Palatino Linotype" w:eastAsia="Palatino Linotype" w:hAnsi="Palatino Linotype" w:cs="Palatino Linotype"/>
          <w:sz w:val="20"/>
          <w:szCs w:val="20"/>
        </w:rPr>
        <w:t xml:space="preserve">s. </w:t>
      </w:r>
      <w:r w:rsidR="00FF56C3" w:rsidRPr="00C10A63">
        <w:rPr>
          <w:rFonts w:ascii="Palatino Linotype" w:eastAsia="Palatino Linotype" w:hAnsi="Palatino Linotype" w:cs="Palatino Linotype"/>
          <w:sz w:val="20"/>
          <w:szCs w:val="20"/>
        </w:rPr>
        <w:t xml:space="preserve">In </w:t>
      </w:r>
      <w:proofErr w:type="spellStart"/>
      <w:r w:rsidR="0020791C" w:rsidRPr="00C10A63">
        <w:rPr>
          <w:rFonts w:ascii="Palatino Linotype" w:eastAsia="Palatino Linotype" w:hAnsi="Palatino Linotype" w:cs="Palatino Linotype"/>
          <w:sz w:val="20"/>
          <w:szCs w:val="20"/>
        </w:rPr>
        <w:t>VOSviewer</w:t>
      </w:r>
      <w:proofErr w:type="spellEnd"/>
      <w:r w:rsidR="00FF56C3" w:rsidRPr="00C10A63">
        <w:rPr>
          <w:rFonts w:ascii="Palatino Linotype" w:eastAsia="Palatino Linotype" w:hAnsi="Palatino Linotype" w:cs="Palatino Linotype"/>
          <w:sz w:val="20"/>
          <w:szCs w:val="20"/>
        </w:rPr>
        <w:t xml:space="preserve">, </w:t>
      </w:r>
      <w:r w:rsidR="0020791C" w:rsidRPr="00C10A63">
        <w:rPr>
          <w:rFonts w:ascii="Palatino Linotype" w:eastAsia="Palatino Linotype" w:hAnsi="Palatino Linotype" w:cs="Palatino Linotype"/>
          <w:sz w:val="20"/>
          <w:szCs w:val="20"/>
        </w:rPr>
        <w:t>an automatic keyword identification technique</w:t>
      </w:r>
      <w:r w:rsidR="00FF56C3" w:rsidRPr="00C10A63">
        <w:rPr>
          <w:rFonts w:ascii="Palatino Linotype" w:eastAsia="Palatino Linotype" w:hAnsi="Palatino Linotype" w:cs="Palatino Linotype"/>
          <w:sz w:val="20"/>
          <w:szCs w:val="20"/>
        </w:rPr>
        <w:t xml:space="preserve"> is applied to identify</w:t>
      </w:r>
      <w:r w:rsidR="0020791C" w:rsidRPr="00C10A63">
        <w:rPr>
          <w:rFonts w:ascii="Palatino Linotype" w:eastAsia="Palatino Linotype" w:hAnsi="Palatino Linotype" w:cs="Palatino Linotype"/>
          <w:sz w:val="20"/>
          <w:szCs w:val="20"/>
        </w:rPr>
        <w:t xml:space="preserve"> the closeness and strength of existing links </w:t>
      </w:r>
      <w:r w:rsidR="00AC3063" w:rsidRPr="00C10A63">
        <w:rPr>
          <w:rFonts w:ascii="Palatino Linotype" w:eastAsia="Palatino Linotype" w:hAnsi="Palatino Linotype" w:cs="Palatino Linotype"/>
          <w:sz w:val="20"/>
          <w:szCs w:val="20"/>
        </w:rPr>
        <w:fldChar w:fldCharType="begin" w:fldLock="1"/>
      </w:r>
      <w:r w:rsidR="00C86927">
        <w:rPr>
          <w:rFonts w:ascii="Palatino Linotype" w:eastAsia="Palatino Linotype" w:hAnsi="Palatino Linotype" w:cs="Palatino Linotype"/>
          <w:sz w:val="20"/>
          <w:szCs w:val="20"/>
        </w:rPr>
        <w:instrText>ADDIN CSL_CITATION {"citationItems":[{"id":"ITEM-1","itemData":{"DOI":"10.1109/AIDM.2006.5","ISBN":"0-7695-2730-2","abstract":"Fuzzy rules are suitable for describing uncertain phenomena and natural for human understanding and they are, in general, efficient for classification. In this paper, we propose an optimized fuzzy rule generation method for classification both in accuracy and comprehensibility (or rule complexity). We investigate the use of genetic algorithm to determine an optimal set of membership functions for quantitative data. In our method, for a given set of membership functions a fuzzy decision tree is constructed and its accuracy and rule complexity are evaluated, which are combined into the fitness function to be optimized. We have experimented our algorithm with several benchmark data sets. The experiment results show that our method is more efficient in performance and compactness of rules compared with the existing methods","author":[{"dropping-particle":"","family":"M. W. Kim","given":"A. Khil and J. W. Ryu","non-dropping-particle":"","parse-names":false,"suffix":""}],"container-title":"International Workshop on Integrating AI and Data Mining","id":"ITEM-1","issued":{"date-parts":[["2006"]]},"page":"50-57","title":"Efficient Fuzzy Rules For Classification","type":"article-journal"},"uris":["http://www.mendeley.com/documents/?uuid=f5864d1d-d6e4-45d9-8c4b-3115d781b3b5"]}],"mendeley":{"formattedCitation":"[74]","plainTextFormattedCitation":"[74]","previouslyFormattedCitation":"[71]"},"properties":{"noteIndex":0},"schema":"https://github.com/citation-style-language/schema/raw/master/csl-citation.json"}</w:instrText>
      </w:r>
      <w:r w:rsidR="00AC3063" w:rsidRPr="00C10A63">
        <w:rPr>
          <w:rFonts w:ascii="Palatino Linotype" w:eastAsia="Palatino Linotype" w:hAnsi="Palatino Linotype" w:cs="Palatino Linotype"/>
          <w:sz w:val="20"/>
          <w:szCs w:val="20"/>
        </w:rPr>
        <w:fldChar w:fldCharType="separate"/>
      </w:r>
      <w:r w:rsidR="00C86927" w:rsidRPr="00C86927">
        <w:rPr>
          <w:rFonts w:ascii="Palatino Linotype" w:eastAsia="Palatino Linotype" w:hAnsi="Palatino Linotype" w:cs="Palatino Linotype"/>
          <w:noProof/>
          <w:sz w:val="20"/>
          <w:szCs w:val="20"/>
        </w:rPr>
        <w:t>[74]</w:t>
      </w:r>
      <w:r w:rsidR="00AC3063" w:rsidRPr="00C10A63">
        <w:rPr>
          <w:rFonts w:ascii="Palatino Linotype" w:eastAsia="Palatino Linotype" w:hAnsi="Palatino Linotype" w:cs="Palatino Linotype"/>
          <w:sz w:val="20"/>
          <w:szCs w:val="20"/>
        </w:rPr>
        <w:fldChar w:fldCharType="end"/>
      </w:r>
      <w:r w:rsidR="00FF56C3" w:rsidRPr="00C10A63">
        <w:rPr>
          <w:rFonts w:ascii="Palatino Linotype" w:eastAsia="Palatino Linotype" w:hAnsi="Palatino Linotype" w:cs="Palatino Linotype"/>
          <w:sz w:val="20"/>
          <w:szCs w:val="20"/>
        </w:rPr>
        <w:t xml:space="preserve">, providing </w:t>
      </w:r>
      <w:r w:rsidR="0020791C" w:rsidRPr="00C10A63">
        <w:rPr>
          <w:rFonts w:ascii="Palatino Linotype" w:eastAsia="Palatino Linotype" w:hAnsi="Palatino Linotype" w:cs="Palatino Linotype"/>
          <w:sz w:val="20"/>
          <w:szCs w:val="20"/>
        </w:rPr>
        <w:t>a unified approach to keyword mapping and clustering</w:t>
      </w:r>
      <w:r w:rsidR="00B51BAE" w:rsidRPr="00C10A63">
        <w:rPr>
          <w:rFonts w:ascii="Palatino Linotype" w:eastAsia="Palatino Linotype" w:hAnsi="Palatino Linotype" w:cs="Palatino Linotype"/>
          <w:sz w:val="20"/>
          <w:szCs w:val="20"/>
        </w:rPr>
        <w:t xml:space="preserve"> </w:t>
      </w:r>
      <w:r w:rsidR="00B51BAE" w:rsidRPr="00C10A63">
        <w:rPr>
          <w:rFonts w:ascii="Palatino Linotype" w:eastAsia="Palatino Linotype" w:hAnsi="Palatino Linotype" w:cs="Palatino Linotype"/>
          <w:sz w:val="20"/>
          <w:szCs w:val="20"/>
        </w:rPr>
        <w:fldChar w:fldCharType="begin" w:fldLock="1"/>
      </w:r>
      <w:r w:rsidR="00C86927">
        <w:rPr>
          <w:rFonts w:ascii="Palatino Linotype" w:eastAsia="Palatino Linotype" w:hAnsi="Palatino Linotype" w:cs="Palatino Linotype"/>
          <w:sz w:val="20"/>
          <w:szCs w:val="20"/>
        </w:rPr>
        <w:instrText>ADDIN CSL_CITATION {"citationItems":[{"id":"ITEM-1","itemData":{"DOI":"10.1016/j.amepre.2014.08.021","ISSN":"18732607","PMID":"25442231","abstract":"Background: Since Alan Pritchard defined bibliometrics as \"the application of statistical methods to media of communication\" in 1969, bibliometric analyses have become widespread. To date, however, bibliometrics has not been used to analyze publications related to the U.S. Behavioral Risk Factor Surveillance System (BRFSS). Purpose: To determine the most frequently cited BRFSS-related topical areas, institutions, and journals. Methods: A search of the Web of Knowledge database in 2013 identified U.S.-published studies related to BRFSS, from its start in 1984 through 2012. Search terms were BRFSS, Behavioral Risk Factor Surveillance System, or Behavioral Risk Survey. The resulting 1,387 articles were analyzed descriptively and produced data for VOSviewer, a computer program that plotted a relevance distance-based map and clustered keywords from text in titles and abstracts. Results: Topics, journals, and publishing institutions ranged widely. Most research was clustered by content area, such as cancer screening, access to care, heart health, and quality of life. The American Journal of Preventive Medicine and American Journal of Public Health published the most BRFSS-related papers (95 and 70, respectively). Conclusions: Bibliometrics can help identify the most frequently published BRFSS-related topics, publishing journals, and publishing institutions. BRFSS data are widely used, particularly by CDC and academic institutions such as the University of Washington and other universities hosting top-ranked schools of public health. Bibliometric analysis and mapping provides an innovative way of quantifying and visualizing the plethora of research conducted using BRFSS data and summarizing the contribution of this surveillance system to public health.","author":[{"dropping-particle":"","family":"Khalil","given":"George M.","non-dropping-particle":"","parse-names":false,"suffix":""},{"dropping-particle":"","family":"Gotway Crawford","given":"Carol A.","non-dropping-particle":"","parse-names":false,"suffix":""}],"container-title":"American Journal of Preventive Medicine","id":"ITEM-1","issue":"1","issued":{"date-parts":[["2015"]]},"page":"50-57","publisher":"Elsevier","title":"A bibliometric analysis of U.S.-based research on the behavioral risk factor surveillance system","type":"article-journal","volume":"48"},"uris":["http://www.mendeley.com/documents/?uuid=8e826d27-a28e-4183-873a-190ece369157"]}],"mendeley":{"formattedCitation":"[75]","plainTextFormattedCitation":"[75]","previouslyFormattedCitation":"[72]"},"properties":{"noteIndex":0},"schema":"https://github.com/citation-style-language/schema/raw/master/csl-citation.json"}</w:instrText>
      </w:r>
      <w:r w:rsidR="00B51BAE" w:rsidRPr="00C10A63">
        <w:rPr>
          <w:rFonts w:ascii="Palatino Linotype" w:eastAsia="Palatino Linotype" w:hAnsi="Palatino Linotype" w:cs="Palatino Linotype"/>
          <w:sz w:val="20"/>
          <w:szCs w:val="20"/>
        </w:rPr>
        <w:fldChar w:fldCharType="separate"/>
      </w:r>
      <w:r w:rsidR="00C86927" w:rsidRPr="00C86927">
        <w:rPr>
          <w:rFonts w:ascii="Palatino Linotype" w:eastAsia="Palatino Linotype" w:hAnsi="Palatino Linotype" w:cs="Palatino Linotype"/>
          <w:noProof/>
          <w:sz w:val="20"/>
          <w:szCs w:val="20"/>
        </w:rPr>
        <w:t>[75]</w:t>
      </w:r>
      <w:r w:rsidR="00B51BAE" w:rsidRPr="00C10A63">
        <w:rPr>
          <w:rFonts w:ascii="Palatino Linotype" w:eastAsia="Palatino Linotype" w:hAnsi="Palatino Linotype" w:cs="Palatino Linotype"/>
          <w:sz w:val="20"/>
          <w:szCs w:val="20"/>
        </w:rPr>
        <w:fldChar w:fldCharType="end"/>
      </w:r>
      <w:r w:rsidR="0020791C" w:rsidRPr="00C10A63">
        <w:rPr>
          <w:rFonts w:ascii="Palatino Linotype" w:eastAsia="Palatino Linotype" w:hAnsi="Palatino Linotype" w:cs="Palatino Linotype"/>
          <w:sz w:val="20"/>
          <w:szCs w:val="20"/>
        </w:rPr>
        <w:t>.</w:t>
      </w:r>
    </w:p>
    <w:p w14:paraId="529B0B15" w14:textId="15B40F5A" w:rsidR="00030BC0" w:rsidRPr="00C10A63" w:rsidRDefault="0020791C" w:rsidP="00EA02C0">
      <w:pPr>
        <w:pBdr>
          <w:top w:val="nil"/>
          <w:left w:val="nil"/>
          <w:bottom w:val="nil"/>
          <w:right w:val="nil"/>
          <w:between w:val="nil"/>
        </w:pBdr>
        <w:spacing w:after="120"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 xml:space="preserve">A </w:t>
      </w:r>
      <w:r w:rsidR="00A3664E" w:rsidRPr="00C10A63">
        <w:rPr>
          <w:rFonts w:ascii="Palatino Linotype" w:eastAsia="Palatino Linotype" w:hAnsi="Palatino Linotype" w:cs="Palatino Linotype"/>
          <w:sz w:val="20"/>
          <w:szCs w:val="20"/>
        </w:rPr>
        <w:t xml:space="preserve">thesaurus of keywords </w:t>
      </w:r>
      <w:r w:rsidR="00903EEE" w:rsidRPr="00C10A63">
        <w:rPr>
          <w:rFonts w:ascii="Palatino Linotype" w:eastAsia="Palatino Linotype" w:hAnsi="Palatino Linotype" w:cs="Palatino Linotype"/>
          <w:sz w:val="20"/>
          <w:szCs w:val="20"/>
        </w:rPr>
        <w:t xml:space="preserve">related to </w:t>
      </w:r>
      <w:r w:rsidR="00A3664E" w:rsidRPr="00C10A63">
        <w:rPr>
          <w:rFonts w:ascii="Palatino Linotype" w:eastAsia="Palatino Linotype" w:hAnsi="Palatino Linotype" w:cs="Palatino Linotype"/>
          <w:sz w:val="20"/>
          <w:szCs w:val="20"/>
        </w:rPr>
        <w:t>BIM and building</w:t>
      </w:r>
      <w:r w:rsidRPr="00C10A63">
        <w:rPr>
          <w:rFonts w:ascii="Palatino Linotype" w:eastAsia="Palatino Linotype" w:hAnsi="Palatino Linotype" w:cs="Palatino Linotype"/>
          <w:sz w:val="20"/>
          <w:szCs w:val="20"/>
        </w:rPr>
        <w:t xml:space="preserve"> energy efficiency </w:t>
      </w:r>
      <w:proofErr w:type="gramStart"/>
      <w:r w:rsidRPr="00C10A63">
        <w:rPr>
          <w:rFonts w:ascii="Palatino Linotype" w:eastAsia="Palatino Linotype" w:hAnsi="Palatino Linotype" w:cs="Palatino Linotype"/>
          <w:sz w:val="20"/>
          <w:szCs w:val="20"/>
        </w:rPr>
        <w:t>w</w:t>
      </w:r>
      <w:r w:rsidR="00A3664E" w:rsidRPr="00C10A63">
        <w:rPr>
          <w:rFonts w:ascii="Palatino Linotype" w:eastAsia="Palatino Linotype" w:hAnsi="Palatino Linotype" w:cs="Palatino Linotype"/>
          <w:sz w:val="20"/>
          <w:szCs w:val="20"/>
        </w:rPr>
        <w:t>as created</w:t>
      </w:r>
      <w:proofErr w:type="gramEnd"/>
      <w:r w:rsidR="00903EEE" w:rsidRPr="00C10A63">
        <w:rPr>
          <w:rFonts w:ascii="Palatino Linotype" w:eastAsia="Palatino Linotype" w:hAnsi="Palatino Linotype" w:cs="Palatino Linotype"/>
          <w:sz w:val="20"/>
          <w:szCs w:val="20"/>
        </w:rPr>
        <w:t xml:space="preserve"> in order</w:t>
      </w:r>
      <w:r w:rsidR="00A3664E" w:rsidRPr="00C10A63">
        <w:rPr>
          <w:rFonts w:ascii="Palatino Linotype" w:eastAsia="Palatino Linotype" w:hAnsi="Palatino Linotype" w:cs="Palatino Linotype"/>
          <w:sz w:val="20"/>
          <w:szCs w:val="20"/>
        </w:rPr>
        <w:t xml:space="preserve"> to refine the keyword extraction from </w:t>
      </w:r>
      <w:r w:rsidR="00903EEE" w:rsidRPr="00C10A63">
        <w:rPr>
          <w:rFonts w:ascii="Palatino Linotype" w:eastAsia="Palatino Linotype" w:hAnsi="Palatino Linotype" w:cs="Palatino Linotype"/>
          <w:sz w:val="20"/>
          <w:szCs w:val="20"/>
        </w:rPr>
        <w:t xml:space="preserve">the </w:t>
      </w:r>
      <w:r w:rsidR="00A3664E" w:rsidRPr="00C10A63">
        <w:rPr>
          <w:rFonts w:ascii="Palatino Linotype" w:eastAsia="Palatino Linotype" w:hAnsi="Palatino Linotype" w:cs="Palatino Linotype"/>
          <w:sz w:val="20"/>
          <w:szCs w:val="20"/>
        </w:rPr>
        <w:t>abstracts and</w:t>
      </w:r>
      <w:r w:rsidRPr="00C10A63">
        <w:rPr>
          <w:rFonts w:ascii="Palatino Linotype" w:eastAsia="Palatino Linotype" w:hAnsi="Palatino Linotype" w:cs="Palatino Linotype"/>
          <w:sz w:val="20"/>
          <w:szCs w:val="20"/>
        </w:rPr>
        <w:t xml:space="preserve"> obtain </w:t>
      </w:r>
      <w:r w:rsidR="00150DAE" w:rsidRPr="00C10A63">
        <w:rPr>
          <w:rFonts w:ascii="Palatino Linotype" w:eastAsia="Palatino Linotype" w:hAnsi="Palatino Linotype" w:cs="Palatino Linotype"/>
          <w:sz w:val="20"/>
          <w:szCs w:val="20"/>
        </w:rPr>
        <w:t xml:space="preserve">a </w:t>
      </w:r>
      <w:r w:rsidRPr="00C10A63">
        <w:rPr>
          <w:rFonts w:ascii="Palatino Linotype" w:eastAsia="Palatino Linotype" w:hAnsi="Palatino Linotype" w:cs="Palatino Linotype"/>
          <w:sz w:val="20"/>
          <w:szCs w:val="20"/>
        </w:rPr>
        <w:t xml:space="preserve">more relevant </w:t>
      </w:r>
      <w:r w:rsidR="00903EEE" w:rsidRPr="00C10A63">
        <w:rPr>
          <w:rFonts w:ascii="Palatino Linotype" w:eastAsia="Palatino Linotype" w:hAnsi="Palatino Linotype" w:cs="Palatino Linotype"/>
          <w:sz w:val="20"/>
          <w:szCs w:val="20"/>
        </w:rPr>
        <w:t xml:space="preserve">set </w:t>
      </w:r>
      <w:r w:rsidRPr="00C10A63">
        <w:rPr>
          <w:rFonts w:ascii="Palatino Linotype" w:eastAsia="Palatino Linotype" w:hAnsi="Palatino Linotype" w:cs="Palatino Linotype"/>
          <w:sz w:val="20"/>
          <w:szCs w:val="20"/>
        </w:rPr>
        <w:t>of keywords.</w:t>
      </w:r>
      <w:ins w:id="202" w:author="Tatjana Vilutienė" w:date="2021-09-20T18:02:00Z">
        <w:r w:rsidR="00EA02C0">
          <w:rPr>
            <w:rFonts w:ascii="Palatino Linotype" w:eastAsia="Palatino Linotype" w:hAnsi="Palatino Linotype" w:cs="Palatino Linotype"/>
            <w:sz w:val="20"/>
            <w:szCs w:val="20"/>
          </w:rPr>
          <w:t xml:space="preserve"> </w:t>
        </w:r>
      </w:ins>
      <w:ins w:id="203" w:author="Tatjana Vilutienė" w:date="2021-09-20T18:03:00Z">
        <w:r w:rsidR="00EA02C0" w:rsidRPr="00EA02C0">
          <w:rPr>
            <w:rFonts w:ascii="Palatino Linotype" w:eastAsia="Palatino Linotype" w:hAnsi="Palatino Linotype" w:cs="Palatino Linotype"/>
            <w:sz w:val="20"/>
            <w:szCs w:val="20"/>
          </w:rPr>
          <w:t xml:space="preserve">Without </w:t>
        </w:r>
        <w:r w:rsidR="00EA02C0" w:rsidRPr="00EA02C0">
          <w:rPr>
            <w:rFonts w:ascii="Palatino Linotype" w:eastAsia="Palatino Linotype" w:hAnsi="Palatino Linotype" w:cs="Palatino Linotype"/>
            <w:sz w:val="20"/>
            <w:szCs w:val="20"/>
          </w:rPr>
          <w:lastRenderedPageBreak/>
          <w:t xml:space="preserve">the use of thesaurus the risk of double counting of the same terms/keywords appears. </w:t>
        </w:r>
      </w:ins>
      <w:ins w:id="204" w:author="Tatjana Vilutienė" w:date="2021-09-20T18:06:00Z">
        <w:r w:rsidR="0064068C" w:rsidRPr="0064068C">
          <w:rPr>
            <w:rFonts w:ascii="Palatino Linotype" w:eastAsia="Palatino Linotype" w:hAnsi="Palatino Linotype" w:cs="Palatino Linotype"/>
            <w:sz w:val="20"/>
            <w:szCs w:val="20"/>
          </w:rPr>
          <w:t>Therefore, a map created based on bibliographic data or text data need to be cleaned</w:t>
        </w:r>
      </w:ins>
      <w:ins w:id="205" w:author="Tatjana Vilutienė" w:date="2021-09-20T18:03:00Z">
        <w:r w:rsidR="00EA02C0" w:rsidRPr="00EA02C0">
          <w:rPr>
            <w:rFonts w:ascii="Palatino Linotype" w:eastAsia="Palatino Linotype" w:hAnsi="Palatino Linotype" w:cs="Palatino Linotype"/>
            <w:sz w:val="20"/>
            <w:szCs w:val="20"/>
          </w:rPr>
          <w:t xml:space="preserve"> </w:t>
        </w:r>
      </w:ins>
      <w:ins w:id="206" w:author="Rasa Džiugaitė-Tumėnienė" w:date="2021-09-24T10:45:00Z">
        <w:r w:rsidR="008D1369">
          <w:rPr>
            <w:rFonts w:ascii="Palatino Linotype" w:eastAsia="Palatino Linotype" w:hAnsi="Palatino Linotype" w:cs="Palatino Linotype"/>
            <w:sz w:val="20"/>
            <w:szCs w:val="20"/>
          </w:rPr>
          <w:fldChar w:fldCharType="begin" w:fldLock="1"/>
        </w:r>
      </w:ins>
      <w:r w:rsidR="00C86927">
        <w:rPr>
          <w:rFonts w:ascii="Palatino Linotype" w:eastAsia="Palatino Linotype" w:hAnsi="Palatino Linotype" w:cs="Palatino Linotype"/>
          <w:sz w:val="20"/>
          <w:szCs w:val="20"/>
        </w:rPr>
        <w:instrText>ADDIN CSL_CITATION {"citationItems":[{"id":"ITEM-1","itemData":{"abstract":"VOSviewer is a software tool for creating maps based on network data and for visualizing and exploring these maps. The functionality of VOSviewer can be summarized as follows: ? Creating maps based on network data. A map can be created based on a network that is already available, but it is also possible to first construct a network. VOSviewer can be used to construct networks of scientific publications, scientific journals, researchers, research organizations, countries, keywords, or terms. Items in these networks can be connected by co-authorship, co- occurrence, citation, bibliographic coupling, or co-citation links. To construct a network, data from Web of Science, Scopus, PubMed, RIS, or Crossref JSON files can be used. ? Visualizing and exploring maps. VOSviewer provides three visualizations of a map: The network visualization, the overlay visualization, and the density visualization. Zooming and scrolling functionality allows a map to be explored in full detail, which is essential when working with large maps containing thousands of items. Although VOSviewer is intended primarily for analyzing bibliometric networks, it can in fact be used to create, visualize, and explore maps based on any type of network data. VOSviewer has been developed in the Java programming language. Because Java is platform-independent, VOSviewer runs on most hardware and operating system platforms. VOSviewer can be downloaded from www.vosviewer.com. It can be used freely for any purpose. This manual pertains to version 1.6.6 of VOSviewer. The manual is organized as follows. We first introduce some terminology in Chapter 2. We then discuss the user interface of VOSviewer in Chapter 3, and we explain the file types used by VOSviewer in Chapter 4. Finally, we consider a number of advanced topics in Chapter 5. For additional information about VOSviewer, we refer to a paper that we have written (Van Eck &amp; Waltman, 2010). This paper provides a general introduction to VOSviewer. It also discusses in considerable detail the technical implementation of specific elements of the software. Similar information, including a step-by-step tutorial, can also be found in a more recent book chapter (Van Eck &amp; Waltman, 2014).","author":[{"dropping-particle":"","family":"Eck","given":"Nees Jan","non-dropping-particle":"Van","parse-names":false,"suffix":""},{"dropping-particle":"","family":"Waltman","given":"Ludo","non-dropping-particle":"","parse-names":false,"suffix":""}],"container-title":"CWTS Meaningful metrics","id":"ITEM-1","issue":"January","issued":{"date-parts":[["2019"]]},"page":"1-53","title":"Manual for VOSviwer version 1.6.10","type":"article-journal"},"uris":["http://www.mendeley.com/documents/?uuid=1d985d3e-2d35-42de-bc63-12ac9ef9e094"]}],"mendeley":{"formattedCitation":"[76]","plainTextFormattedCitation":"[76]","previouslyFormattedCitation":"[73]"},"properties":{"noteIndex":0},"schema":"https://github.com/citation-style-language/schema/raw/master/csl-citation.json"}</w:instrText>
      </w:r>
      <w:r w:rsidR="008D1369">
        <w:rPr>
          <w:rFonts w:ascii="Palatino Linotype" w:eastAsia="Palatino Linotype" w:hAnsi="Palatino Linotype" w:cs="Palatino Linotype"/>
          <w:sz w:val="20"/>
          <w:szCs w:val="20"/>
        </w:rPr>
        <w:fldChar w:fldCharType="separate"/>
      </w:r>
      <w:r w:rsidR="00C86927" w:rsidRPr="00C86927">
        <w:rPr>
          <w:rFonts w:ascii="Palatino Linotype" w:eastAsia="Palatino Linotype" w:hAnsi="Palatino Linotype" w:cs="Palatino Linotype"/>
          <w:noProof/>
          <w:sz w:val="20"/>
          <w:szCs w:val="20"/>
        </w:rPr>
        <w:t>[76]</w:t>
      </w:r>
      <w:ins w:id="207" w:author="Rasa Džiugaitė-Tumėnienė" w:date="2021-09-24T10:45:00Z">
        <w:r w:rsidR="008D1369">
          <w:rPr>
            <w:rFonts w:ascii="Palatino Linotype" w:eastAsia="Palatino Linotype" w:hAnsi="Palatino Linotype" w:cs="Palatino Linotype"/>
            <w:sz w:val="20"/>
            <w:szCs w:val="20"/>
          </w:rPr>
          <w:fldChar w:fldCharType="end"/>
        </w:r>
      </w:ins>
      <w:ins w:id="208" w:author="Tatjana Vilutienė" w:date="2021-09-20T18:03:00Z">
        <w:r w:rsidR="00EA02C0" w:rsidRPr="00EA02C0">
          <w:rPr>
            <w:rFonts w:ascii="Palatino Linotype" w:eastAsia="Palatino Linotype" w:hAnsi="Palatino Linotype" w:cs="Palatino Linotype"/>
            <w:sz w:val="20"/>
            <w:szCs w:val="20"/>
          </w:rPr>
          <w:t>.</w:t>
        </w:r>
      </w:ins>
      <w:r w:rsidRPr="00C10A63">
        <w:rPr>
          <w:rFonts w:ascii="Palatino Linotype" w:eastAsia="Palatino Linotype" w:hAnsi="Palatino Linotype" w:cs="Palatino Linotype"/>
          <w:sz w:val="20"/>
          <w:szCs w:val="20"/>
        </w:rPr>
        <w:t xml:space="preserve"> </w:t>
      </w:r>
      <w:ins w:id="209" w:author="English Editor" w:date="2021-09-17T15:49:00Z">
        <w:r w:rsidR="00903EEE" w:rsidRPr="00C10A63">
          <w:rPr>
            <w:rFonts w:ascii="Palatino Linotype" w:eastAsia="Palatino Linotype" w:hAnsi="Palatino Linotype" w:cs="Palatino Linotype"/>
            <w:sz w:val="20"/>
            <w:szCs w:val="20"/>
          </w:rPr>
          <w:t xml:space="preserve">This </w:t>
        </w:r>
        <w:proofErr w:type="gramStart"/>
        <w:r w:rsidR="00903EEE" w:rsidRPr="00C10A63">
          <w:rPr>
            <w:rFonts w:ascii="Palatino Linotype" w:eastAsia="Palatino Linotype" w:hAnsi="Palatino Linotype" w:cs="Palatino Linotype"/>
            <w:sz w:val="20"/>
            <w:szCs w:val="20"/>
          </w:rPr>
          <w:t>was</w:t>
        </w:r>
      </w:ins>
      <w:r w:rsidRPr="00C10A63">
        <w:rPr>
          <w:rFonts w:ascii="Palatino Linotype" w:eastAsia="Palatino Linotype" w:hAnsi="Palatino Linotype" w:cs="Palatino Linotype"/>
          <w:sz w:val="20"/>
          <w:szCs w:val="20"/>
        </w:rPr>
        <w:t xml:space="preserve"> compiled</w:t>
      </w:r>
      <w:proofErr w:type="gramEnd"/>
      <w:r w:rsidRPr="00C10A63">
        <w:rPr>
          <w:rFonts w:ascii="Palatino Linotype" w:eastAsia="Palatino Linotype" w:hAnsi="Palatino Linotype" w:cs="Palatino Linotype"/>
          <w:sz w:val="20"/>
          <w:szCs w:val="20"/>
        </w:rPr>
        <w:t xml:space="preserve"> according to the following limitation rules:</w:t>
      </w:r>
    </w:p>
    <w:p w14:paraId="21050FA1" w14:textId="7B675186" w:rsidR="00030BC0" w:rsidRPr="00C10A63" w:rsidRDefault="009E45AC">
      <w:pPr>
        <w:numPr>
          <w:ilvl w:val="0"/>
          <w:numId w:val="5"/>
        </w:numPr>
        <w:pBdr>
          <w:top w:val="nil"/>
          <w:left w:val="nil"/>
          <w:bottom w:val="nil"/>
          <w:right w:val="nil"/>
          <w:between w:val="nil"/>
        </w:pBdr>
        <w:spacing w:line="240" w:lineRule="auto"/>
        <w:ind w:left="425" w:hanging="425"/>
      </w:pPr>
      <w:r w:rsidRPr="00C10A63">
        <w:rPr>
          <w:rFonts w:ascii="Palatino Linotype" w:eastAsia="Palatino Linotype" w:hAnsi="Palatino Linotype" w:cs="Palatino Linotype"/>
          <w:sz w:val="20"/>
          <w:szCs w:val="20"/>
        </w:rPr>
        <w:t>combine</w:t>
      </w:r>
      <w:r w:rsidR="0020791C" w:rsidRPr="00C10A63">
        <w:rPr>
          <w:rFonts w:ascii="Palatino Linotype" w:eastAsia="Palatino Linotype" w:hAnsi="Palatino Linotype" w:cs="Palatino Linotype"/>
          <w:sz w:val="20"/>
          <w:szCs w:val="20"/>
        </w:rPr>
        <w:t xml:space="preserve"> different spellings of the same word, </w:t>
      </w:r>
      <w:r w:rsidR="00903EEE" w:rsidRPr="00C10A63">
        <w:rPr>
          <w:rFonts w:ascii="Palatino Linotype" w:eastAsia="Palatino Linotype" w:hAnsi="Palatino Linotype" w:cs="Palatino Linotype"/>
          <w:sz w:val="20"/>
          <w:szCs w:val="20"/>
        </w:rPr>
        <w:t>such as “</w:t>
      </w:r>
      <w:r w:rsidR="0020791C" w:rsidRPr="00C10A63">
        <w:rPr>
          <w:rFonts w:ascii="Palatino Linotype" w:eastAsia="Palatino Linotype" w:hAnsi="Palatino Linotype" w:cs="Palatino Linotype"/>
          <w:sz w:val="20"/>
          <w:szCs w:val="20"/>
        </w:rPr>
        <w:t>building information mode</w:t>
      </w:r>
      <w:r w:rsidR="00150DAE" w:rsidRPr="00C10A63">
        <w:rPr>
          <w:rFonts w:ascii="Palatino Linotype" w:eastAsia="Palatino Linotype" w:hAnsi="Palatino Linotype" w:cs="Palatino Linotype"/>
          <w:sz w:val="20"/>
          <w:szCs w:val="20"/>
        </w:rPr>
        <w:t>ling</w:t>
      </w:r>
      <w:r w:rsidR="00903EEE" w:rsidRPr="00C10A63">
        <w:rPr>
          <w:rFonts w:ascii="Palatino Linotype" w:eastAsia="Palatino Linotype" w:hAnsi="Palatino Linotype" w:cs="Palatino Linotype"/>
          <w:sz w:val="20"/>
          <w:szCs w:val="20"/>
        </w:rPr>
        <w:t>”</w:t>
      </w:r>
      <w:r w:rsidR="0020791C" w:rsidRPr="00C10A63">
        <w:rPr>
          <w:rFonts w:ascii="Palatino Linotype" w:eastAsia="Palatino Linotype" w:hAnsi="Palatino Linotype" w:cs="Palatino Linotype"/>
          <w:sz w:val="20"/>
          <w:szCs w:val="20"/>
        </w:rPr>
        <w:t xml:space="preserve"> and </w:t>
      </w:r>
      <w:r w:rsidR="00903EEE" w:rsidRPr="00C10A63">
        <w:rPr>
          <w:rFonts w:ascii="Palatino Linotype" w:eastAsia="Palatino Linotype" w:hAnsi="Palatino Linotype" w:cs="Palatino Linotype"/>
          <w:sz w:val="20"/>
          <w:szCs w:val="20"/>
        </w:rPr>
        <w:t>“</w:t>
      </w:r>
      <w:r w:rsidR="0020791C" w:rsidRPr="00C10A63">
        <w:rPr>
          <w:rFonts w:ascii="Palatino Linotype" w:eastAsia="Palatino Linotype" w:hAnsi="Palatino Linotype" w:cs="Palatino Linotype"/>
          <w:sz w:val="20"/>
          <w:szCs w:val="20"/>
        </w:rPr>
        <w:t>building information modelling</w:t>
      </w:r>
      <w:r w:rsidR="00903EEE" w:rsidRPr="00C10A63">
        <w:rPr>
          <w:rFonts w:ascii="Palatino Linotype" w:eastAsia="Palatino Linotype" w:hAnsi="Palatino Linotype" w:cs="Palatino Linotype"/>
          <w:sz w:val="20"/>
          <w:szCs w:val="20"/>
        </w:rPr>
        <w:t>”</w:t>
      </w:r>
      <w:r w:rsidR="0020791C" w:rsidRPr="00C10A63">
        <w:rPr>
          <w:rFonts w:ascii="Palatino Linotype" w:eastAsia="Palatino Linotype" w:hAnsi="Palatino Linotype" w:cs="Palatino Linotype"/>
          <w:sz w:val="20"/>
          <w:szCs w:val="20"/>
        </w:rPr>
        <w:t>;</w:t>
      </w:r>
    </w:p>
    <w:p w14:paraId="5A3555A6" w14:textId="27EBD89E" w:rsidR="00030BC0" w:rsidRPr="00C10A63" w:rsidRDefault="0020791C">
      <w:pPr>
        <w:numPr>
          <w:ilvl w:val="0"/>
          <w:numId w:val="5"/>
        </w:numPr>
        <w:pBdr>
          <w:top w:val="nil"/>
          <w:left w:val="nil"/>
          <w:bottom w:val="nil"/>
          <w:right w:val="nil"/>
          <w:between w:val="nil"/>
        </w:pBdr>
        <w:spacing w:line="240" w:lineRule="auto"/>
        <w:ind w:left="425" w:hanging="425"/>
      </w:pPr>
      <w:r w:rsidRPr="00C10A63">
        <w:rPr>
          <w:rFonts w:ascii="Palatino Linotype" w:eastAsia="Palatino Linotype" w:hAnsi="Palatino Linotype" w:cs="Palatino Linotype"/>
          <w:sz w:val="20"/>
          <w:szCs w:val="20"/>
        </w:rPr>
        <w:t xml:space="preserve">merge abbreviated keywords with full keywords, </w:t>
      </w:r>
      <w:r w:rsidR="00903EEE" w:rsidRPr="00C10A63">
        <w:rPr>
          <w:rFonts w:ascii="Palatino Linotype" w:eastAsia="Palatino Linotype" w:hAnsi="Palatino Linotype" w:cs="Palatino Linotype"/>
          <w:sz w:val="20"/>
          <w:szCs w:val="20"/>
        </w:rPr>
        <w:t xml:space="preserve">such as </w:t>
      </w:r>
      <w:r w:rsidRPr="00C10A63">
        <w:rPr>
          <w:rFonts w:ascii="Palatino Linotype" w:eastAsia="Palatino Linotype" w:hAnsi="Palatino Linotype" w:cs="Palatino Linotype"/>
          <w:sz w:val="20"/>
          <w:szCs w:val="20"/>
        </w:rPr>
        <w:t>“information foundation class” and “</w:t>
      </w:r>
      <w:r w:rsidR="00150DAE" w:rsidRPr="00C10A63">
        <w:rPr>
          <w:rFonts w:ascii="Palatino Linotype" w:eastAsia="Palatino Linotype" w:hAnsi="Palatino Linotype" w:cs="Palatino Linotype"/>
          <w:sz w:val="20"/>
          <w:szCs w:val="20"/>
        </w:rPr>
        <w:t>IFC</w:t>
      </w:r>
      <w:r w:rsidRPr="00C10A63">
        <w:rPr>
          <w:rFonts w:ascii="Palatino Linotype" w:eastAsia="Palatino Linotype" w:hAnsi="Palatino Linotype" w:cs="Palatino Linotype"/>
          <w:sz w:val="20"/>
          <w:szCs w:val="20"/>
        </w:rPr>
        <w:t>”;</w:t>
      </w:r>
    </w:p>
    <w:p w14:paraId="4B23AA0E" w14:textId="3F400B19" w:rsidR="00030BC0" w:rsidRPr="00C10A63" w:rsidRDefault="0020791C">
      <w:pPr>
        <w:numPr>
          <w:ilvl w:val="0"/>
          <w:numId w:val="5"/>
        </w:numPr>
        <w:pBdr>
          <w:top w:val="nil"/>
          <w:left w:val="nil"/>
          <w:bottom w:val="nil"/>
          <w:right w:val="nil"/>
          <w:between w:val="nil"/>
        </w:pBdr>
        <w:spacing w:line="240" w:lineRule="auto"/>
        <w:ind w:left="425" w:hanging="425"/>
      </w:pPr>
      <w:r w:rsidRPr="00C10A63">
        <w:rPr>
          <w:rFonts w:ascii="Palatino Linotype" w:eastAsia="Palatino Linotype" w:hAnsi="Palatino Linotype" w:cs="Palatino Linotype"/>
          <w:sz w:val="20"/>
          <w:szCs w:val="20"/>
        </w:rPr>
        <w:t xml:space="preserve">merge synonyms, </w:t>
      </w:r>
      <w:r w:rsidR="00704CA2" w:rsidRPr="00C10A63">
        <w:rPr>
          <w:rFonts w:ascii="Palatino Linotype" w:eastAsia="Palatino Linotype" w:hAnsi="Palatino Linotype" w:cs="Palatino Linotype"/>
          <w:sz w:val="20"/>
          <w:szCs w:val="20"/>
        </w:rPr>
        <w:t>such as “</w:t>
      </w:r>
      <w:r w:rsidRPr="00C10A63">
        <w:rPr>
          <w:rFonts w:ascii="Palatino Linotype" w:eastAsia="Palatino Linotype" w:hAnsi="Palatino Linotype" w:cs="Palatino Linotype"/>
          <w:sz w:val="20"/>
          <w:szCs w:val="20"/>
        </w:rPr>
        <w:t xml:space="preserve">component“ and </w:t>
      </w:r>
      <w:r w:rsidR="00704CA2"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sz w:val="20"/>
          <w:szCs w:val="20"/>
        </w:rPr>
        <w:t>building element”;</w:t>
      </w:r>
    </w:p>
    <w:p w14:paraId="323FB261" w14:textId="33ABE9B3" w:rsidR="00030BC0" w:rsidRPr="00C10A63" w:rsidRDefault="0020791C">
      <w:pPr>
        <w:numPr>
          <w:ilvl w:val="0"/>
          <w:numId w:val="5"/>
        </w:numPr>
        <w:pBdr>
          <w:top w:val="nil"/>
          <w:left w:val="nil"/>
          <w:bottom w:val="nil"/>
          <w:right w:val="nil"/>
          <w:between w:val="nil"/>
        </w:pBdr>
        <w:spacing w:line="240" w:lineRule="auto"/>
        <w:ind w:left="425" w:hanging="425"/>
      </w:pPr>
      <w:proofErr w:type="gramStart"/>
      <w:r w:rsidRPr="00C10A63">
        <w:rPr>
          <w:rFonts w:ascii="Palatino Linotype" w:eastAsia="Palatino Linotype" w:hAnsi="Palatino Linotype" w:cs="Palatino Linotype"/>
          <w:sz w:val="20"/>
          <w:szCs w:val="20"/>
        </w:rPr>
        <w:t>exclude</w:t>
      </w:r>
      <w:proofErr w:type="gramEnd"/>
      <w:r w:rsidRPr="00C10A63">
        <w:rPr>
          <w:rFonts w:ascii="Palatino Linotype" w:eastAsia="Palatino Linotype" w:hAnsi="Palatino Linotype" w:cs="Palatino Linotype"/>
          <w:sz w:val="20"/>
          <w:szCs w:val="20"/>
        </w:rPr>
        <w:t xml:space="preserve"> general keywords, </w:t>
      </w:r>
      <w:r w:rsidR="00704CA2" w:rsidRPr="00C10A63">
        <w:rPr>
          <w:rFonts w:ascii="Palatino Linotype" w:eastAsia="Palatino Linotype" w:hAnsi="Palatino Linotype" w:cs="Palatino Linotype"/>
          <w:sz w:val="20"/>
          <w:szCs w:val="20"/>
        </w:rPr>
        <w:t xml:space="preserve">such as </w:t>
      </w:r>
      <w:r w:rsidRPr="00C10A63">
        <w:rPr>
          <w:rFonts w:ascii="Palatino Linotype" w:eastAsia="Palatino Linotype" w:hAnsi="Palatino Linotype" w:cs="Palatino Linotype"/>
          <w:sz w:val="20"/>
          <w:szCs w:val="20"/>
        </w:rPr>
        <w:t xml:space="preserve">paper, year, model, etc., since these keywords </w:t>
      </w:r>
      <w:r w:rsidR="00704CA2" w:rsidRPr="00C10A63">
        <w:rPr>
          <w:rFonts w:ascii="Palatino Linotype" w:eastAsia="Palatino Linotype" w:hAnsi="Palatino Linotype" w:cs="Palatino Linotype"/>
          <w:sz w:val="20"/>
          <w:szCs w:val="20"/>
        </w:rPr>
        <w:t xml:space="preserve">contain </w:t>
      </w:r>
      <w:r w:rsidR="009E45AC" w:rsidRPr="00C10A63">
        <w:rPr>
          <w:rFonts w:ascii="Palatino Linotype" w:eastAsia="Palatino Linotype" w:hAnsi="Palatino Linotype" w:cs="Palatino Linotype"/>
          <w:sz w:val="20"/>
          <w:szCs w:val="20"/>
        </w:rPr>
        <w:t>insignificant</w:t>
      </w:r>
      <w:r w:rsidRPr="00C10A63">
        <w:rPr>
          <w:rFonts w:ascii="Palatino Linotype" w:eastAsia="Palatino Linotype" w:hAnsi="Palatino Linotype" w:cs="Palatino Linotype"/>
          <w:sz w:val="20"/>
          <w:szCs w:val="20"/>
        </w:rPr>
        <w:t xml:space="preserve"> information, and the usefulness of a map tends to increase when they are excluded</w:t>
      </w:r>
      <w:r w:rsidR="00704CA2" w:rsidRPr="00C10A63">
        <w:rPr>
          <w:rFonts w:ascii="Palatino Linotype" w:eastAsia="Palatino Linotype" w:hAnsi="Palatino Linotype" w:cs="Palatino Linotype"/>
          <w:sz w:val="20"/>
          <w:szCs w:val="20"/>
        </w:rPr>
        <w:t>.</w:t>
      </w:r>
    </w:p>
    <w:p w14:paraId="50AAFE2A" w14:textId="09A82CFF" w:rsidR="00030BC0" w:rsidRPr="00C10A63" w:rsidRDefault="0020791C" w:rsidP="00E82960">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The thesaurus consist</w:t>
      </w:r>
      <w:r w:rsidR="00704CA2" w:rsidRPr="00C10A63">
        <w:rPr>
          <w:rFonts w:ascii="Palatino Linotype" w:eastAsia="Palatino Linotype" w:hAnsi="Palatino Linotype" w:cs="Palatino Linotype"/>
          <w:sz w:val="20"/>
          <w:szCs w:val="20"/>
        </w:rPr>
        <w:t>ed</w:t>
      </w:r>
      <w:r w:rsidRPr="00C10A63">
        <w:rPr>
          <w:rFonts w:ascii="Palatino Linotype" w:eastAsia="Palatino Linotype" w:hAnsi="Palatino Linotype" w:cs="Palatino Linotype"/>
          <w:sz w:val="20"/>
          <w:szCs w:val="20"/>
        </w:rPr>
        <w:t xml:space="preserve"> of 326 merged and excluded keywords and </w:t>
      </w:r>
      <w:proofErr w:type="gramStart"/>
      <w:r w:rsidRPr="00C10A63">
        <w:rPr>
          <w:rFonts w:ascii="Palatino Linotype" w:eastAsia="Palatino Linotype" w:hAnsi="Palatino Linotype" w:cs="Palatino Linotype"/>
          <w:sz w:val="20"/>
          <w:szCs w:val="20"/>
        </w:rPr>
        <w:t>can be f</w:t>
      </w:r>
      <w:r w:rsidR="00150DAE" w:rsidRPr="00C10A63">
        <w:rPr>
          <w:rFonts w:ascii="Palatino Linotype" w:eastAsia="Palatino Linotype" w:hAnsi="Palatino Linotype" w:cs="Palatino Linotype"/>
          <w:sz w:val="20"/>
          <w:szCs w:val="20"/>
        </w:rPr>
        <w:t>ou</w:t>
      </w:r>
      <w:r w:rsidRPr="00C10A63">
        <w:rPr>
          <w:rFonts w:ascii="Palatino Linotype" w:eastAsia="Palatino Linotype" w:hAnsi="Palatino Linotype" w:cs="Palatino Linotype"/>
          <w:sz w:val="20"/>
          <w:szCs w:val="20"/>
        </w:rPr>
        <w:t>nd</w:t>
      </w:r>
      <w:proofErr w:type="gramEnd"/>
      <w:r w:rsidRPr="00C10A63">
        <w:rPr>
          <w:rFonts w:ascii="Palatino Linotype" w:eastAsia="Palatino Linotype" w:hAnsi="Palatino Linotype" w:cs="Palatino Linotype"/>
          <w:sz w:val="20"/>
          <w:szCs w:val="20"/>
        </w:rPr>
        <w:t xml:space="preserve"> here</w:t>
      </w:r>
      <w:r w:rsidRPr="00C10A63">
        <w:rPr>
          <w:rStyle w:val="FootnoteReference"/>
          <w:rFonts w:eastAsia="Palatino Linotype"/>
        </w:rPr>
        <w:footnoteReference w:id="3"/>
      </w:r>
      <w:r w:rsidRPr="00C10A63">
        <w:rPr>
          <w:rFonts w:ascii="Palatino Linotype" w:eastAsia="Palatino Linotype" w:hAnsi="Palatino Linotype" w:cs="Palatino Linotype"/>
          <w:sz w:val="20"/>
          <w:szCs w:val="20"/>
        </w:rPr>
        <w:t xml:space="preserve">. Finally, </w:t>
      </w:r>
      <w:r w:rsidR="00704CA2" w:rsidRPr="00C10A63">
        <w:rPr>
          <w:rFonts w:ascii="Palatino Linotype" w:eastAsia="Palatino Linotype" w:hAnsi="Palatino Linotype" w:cs="Palatino Linotype"/>
          <w:sz w:val="20"/>
          <w:szCs w:val="20"/>
        </w:rPr>
        <w:t xml:space="preserve">the </w:t>
      </w:r>
      <w:r w:rsidRPr="00C10A63">
        <w:rPr>
          <w:rFonts w:ascii="Palatino Linotype" w:eastAsia="Palatino Linotype" w:hAnsi="Palatino Linotype" w:cs="Palatino Linotype"/>
          <w:sz w:val="20"/>
          <w:szCs w:val="20"/>
        </w:rPr>
        <w:t xml:space="preserve">keywords that </w:t>
      </w:r>
      <w:r w:rsidR="00704CA2" w:rsidRPr="00C10A63">
        <w:rPr>
          <w:rFonts w:ascii="Palatino Linotype" w:eastAsia="Palatino Linotype" w:hAnsi="Palatino Linotype" w:cs="Palatino Linotype"/>
          <w:sz w:val="20"/>
          <w:szCs w:val="20"/>
        </w:rPr>
        <w:t xml:space="preserve">appeared to be the </w:t>
      </w:r>
      <w:r w:rsidRPr="00C10A63">
        <w:rPr>
          <w:rFonts w:ascii="Palatino Linotype" w:eastAsia="Palatino Linotype" w:hAnsi="Palatino Linotype" w:cs="Palatino Linotype"/>
          <w:sz w:val="20"/>
          <w:szCs w:val="20"/>
        </w:rPr>
        <w:t xml:space="preserve">most relevant and most interesting </w:t>
      </w:r>
      <w:proofErr w:type="gramStart"/>
      <w:r w:rsidRPr="00C10A63">
        <w:rPr>
          <w:rFonts w:ascii="Palatino Linotype" w:eastAsia="Palatino Linotype" w:hAnsi="Palatino Linotype" w:cs="Palatino Linotype"/>
          <w:sz w:val="20"/>
          <w:szCs w:val="20"/>
        </w:rPr>
        <w:t>were selected</w:t>
      </w:r>
      <w:proofErr w:type="gramEnd"/>
      <w:r w:rsidRPr="00C10A63">
        <w:rPr>
          <w:rFonts w:ascii="Palatino Linotype" w:eastAsia="Palatino Linotype" w:hAnsi="Palatino Linotype" w:cs="Palatino Linotype"/>
          <w:sz w:val="20"/>
          <w:szCs w:val="20"/>
        </w:rPr>
        <w:t xml:space="preserve"> for in-depth analysis (see Section 4). The thesaurus </w:t>
      </w:r>
      <w:proofErr w:type="gramStart"/>
      <w:r w:rsidRPr="00C10A63">
        <w:rPr>
          <w:rFonts w:ascii="Palatino Linotype" w:eastAsia="Palatino Linotype" w:hAnsi="Palatino Linotype" w:cs="Palatino Linotype"/>
          <w:sz w:val="20"/>
          <w:szCs w:val="20"/>
        </w:rPr>
        <w:t xml:space="preserve">was developed by </w:t>
      </w:r>
      <w:r w:rsidR="008D7261">
        <w:rPr>
          <w:rFonts w:ascii="Palatino Linotype" w:eastAsia="Palatino Linotype" w:hAnsi="Palatino Linotype" w:cs="Palatino Linotype"/>
          <w:sz w:val="20"/>
          <w:szCs w:val="20"/>
        </w:rPr>
        <w:t>third author</w:t>
      </w:r>
      <w:r w:rsidR="008D7261" w:rsidRPr="00C10A63">
        <w:rPr>
          <w:rFonts w:ascii="Palatino Linotype" w:eastAsia="Palatino Linotype" w:hAnsi="Palatino Linotype" w:cs="Palatino Linotype"/>
          <w:sz w:val="20"/>
          <w:szCs w:val="20"/>
        </w:rPr>
        <w:t xml:space="preserve"> </w:t>
      </w:r>
      <w:r w:rsidRPr="00C10A63">
        <w:rPr>
          <w:rFonts w:ascii="Palatino Linotype" w:eastAsia="Palatino Linotype" w:hAnsi="Palatino Linotype" w:cs="Palatino Linotype"/>
          <w:sz w:val="20"/>
          <w:szCs w:val="20"/>
        </w:rPr>
        <w:t>and checked for correctness by</w:t>
      </w:r>
      <w:r w:rsidR="0046539C" w:rsidRPr="00C10A63">
        <w:rPr>
          <w:rFonts w:ascii="Palatino Linotype" w:eastAsia="Palatino Linotype" w:hAnsi="Palatino Linotype" w:cs="Palatino Linotype"/>
          <w:sz w:val="20"/>
          <w:szCs w:val="20"/>
        </w:rPr>
        <w:t xml:space="preserve"> </w:t>
      </w:r>
      <w:r w:rsidR="00704CA2" w:rsidRPr="00C10A63">
        <w:rPr>
          <w:rFonts w:ascii="Palatino Linotype" w:eastAsia="Palatino Linotype" w:hAnsi="Palatino Linotype" w:cs="Palatino Linotype"/>
          <w:sz w:val="20"/>
          <w:szCs w:val="20"/>
        </w:rPr>
        <w:t xml:space="preserve">the </w:t>
      </w:r>
      <w:r w:rsidR="0046539C" w:rsidRPr="00C10A63">
        <w:rPr>
          <w:rFonts w:ascii="Palatino Linotype" w:eastAsia="Palatino Linotype" w:hAnsi="Palatino Linotype" w:cs="Palatino Linotype"/>
          <w:sz w:val="20"/>
          <w:szCs w:val="20"/>
        </w:rPr>
        <w:t>other authors</w:t>
      </w:r>
      <w:proofErr w:type="gramEnd"/>
      <w:r w:rsidRPr="00C10A63">
        <w:rPr>
          <w:rFonts w:ascii="Palatino Linotype" w:eastAsia="Palatino Linotype" w:hAnsi="Palatino Linotype" w:cs="Palatino Linotype"/>
          <w:sz w:val="20"/>
          <w:szCs w:val="20"/>
        </w:rPr>
        <w:t xml:space="preserve">. </w:t>
      </w:r>
    </w:p>
    <w:p w14:paraId="4AE583AC" w14:textId="77777777" w:rsidR="00030BC0" w:rsidRPr="00C10A63" w:rsidRDefault="0020791C">
      <w:pPr>
        <w:pBdr>
          <w:top w:val="nil"/>
          <w:left w:val="nil"/>
          <w:bottom w:val="nil"/>
          <w:right w:val="nil"/>
          <w:between w:val="nil"/>
        </w:pBdr>
        <w:spacing w:before="240" w:after="120" w:line="240" w:lineRule="auto"/>
        <w:jc w:val="left"/>
        <w:rPr>
          <w:rFonts w:ascii="Palatino Linotype" w:eastAsia="Palatino Linotype" w:hAnsi="Palatino Linotype" w:cs="Palatino Linotype"/>
          <w:i/>
          <w:color w:val="auto"/>
          <w:sz w:val="20"/>
          <w:szCs w:val="20"/>
        </w:rPr>
      </w:pPr>
      <w:r w:rsidRPr="00C10A63">
        <w:rPr>
          <w:rFonts w:ascii="Palatino Linotype" w:eastAsia="Palatino Linotype" w:hAnsi="Palatino Linotype" w:cs="Palatino Linotype"/>
          <w:i/>
          <w:sz w:val="20"/>
          <w:szCs w:val="20"/>
        </w:rPr>
        <w:t>3.7</w:t>
      </w:r>
      <w:r w:rsidRPr="00C10A63">
        <w:rPr>
          <w:rFonts w:ascii="Palatino Linotype" w:eastAsia="Palatino Linotype" w:hAnsi="Palatino Linotype" w:cs="Palatino Linotype"/>
          <w:i/>
          <w:sz w:val="20"/>
          <w:szCs w:val="20"/>
        </w:rPr>
        <w:tab/>
      </w:r>
      <w:r w:rsidRPr="00C10A63">
        <w:rPr>
          <w:rFonts w:ascii="Palatino Linotype" w:eastAsia="Palatino Linotype" w:hAnsi="Palatino Linotype" w:cs="Palatino Linotype"/>
          <w:i/>
          <w:color w:val="auto"/>
          <w:sz w:val="20"/>
          <w:szCs w:val="20"/>
        </w:rPr>
        <w:t xml:space="preserve">Methods used for the </w:t>
      </w:r>
      <w:r w:rsidR="00150DAE" w:rsidRPr="00C10A63">
        <w:rPr>
          <w:rFonts w:ascii="Palatino Linotype" w:eastAsia="Palatino Linotype" w:hAnsi="Palatino Linotype" w:cs="Palatino Linotype"/>
          <w:i/>
          <w:color w:val="auto"/>
          <w:sz w:val="20"/>
          <w:szCs w:val="20"/>
        </w:rPr>
        <w:t>analysis of the result</w:t>
      </w:r>
      <w:r w:rsidRPr="00C10A63">
        <w:rPr>
          <w:rFonts w:ascii="Palatino Linotype" w:eastAsia="Palatino Linotype" w:hAnsi="Palatino Linotype" w:cs="Palatino Linotype"/>
          <w:i/>
          <w:color w:val="auto"/>
          <w:sz w:val="20"/>
          <w:szCs w:val="20"/>
        </w:rPr>
        <w:t>s</w:t>
      </w:r>
    </w:p>
    <w:p w14:paraId="61F94555" w14:textId="00B0E01E" w:rsidR="00030BC0" w:rsidRPr="00C10A63" w:rsidRDefault="0020791C">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 xml:space="preserve">The content analysis </w:t>
      </w:r>
      <w:proofErr w:type="gramStart"/>
      <w:r w:rsidRPr="00C10A63">
        <w:rPr>
          <w:rFonts w:ascii="Palatino Linotype" w:eastAsia="Palatino Linotype" w:hAnsi="Palatino Linotype" w:cs="Palatino Linotype"/>
          <w:color w:val="auto"/>
          <w:sz w:val="20"/>
          <w:szCs w:val="20"/>
        </w:rPr>
        <w:t>was used</w:t>
      </w:r>
      <w:proofErr w:type="gramEnd"/>
      <w:r w:rsidRPr="00C10A63">
        <w:rPr>
          <w:rFonts w:ascii="Palatino Linotype" w:eastAsia="Palatino Linotype" w:hAnsi="Palatino Linotype" w:cs="Palatino Linotype"/>
          <w:color w:val="auto"/>
          <w:sz w:val="20"/>
          <w:szCs w:val="20"/>
        </w:rPr>
        <w:t xml:space="preserve"> to perform the </w:t>
      </w:r>
      <w:r w:rsidR="00704CA2" w:rsidRPr="00C10A63">
        <w:rPr>
          <w:rFonts w:ascii="Palatino Linotype" w:eastAsia="Palatino Linotype" w:hAnsi="Palatino Linotype" w:cs="Palatino Linotype"/>
          <w:color w:val="auto"/>
          <w:sz w:val="20"/>
          <w:szCs w:val="20"/>
        </w:rPr>
        <w:t xml:space="preserve">analysis </w:t>
      </w:r>
      <w:r w:rsidRPr="00C10A63">
        <w:rPr>
          <w:rFonts w:ascii="Palatino Linotype" w:eastAsia="Palatino Linotype" w:hAnsi="Palatino Linotype" w:cs="Palatino Linotype"/>
          <w:color w:val="auto"/>
          <w:sz w:val="20"/>
          <w:szCs w:val="20"/>
        </w:rPr>
        <w:t>of the obtained keyword map. It consist</w:t>
      </w:r>
      <w:r w:rsidR="00704CA2" w:rsidRPr="00C10A63">
        <w:rPr>
          <w:rFonts w:ascii="Palatino Linotype" w:eastAsia="Palatino Linotype" w:hAnsi="Palatino Linotype" w:cs="Palatino Linotype"/>
          <w:color w:val="auto"/>
          <w:sz w:val="20"/>
          <w:szCs w:val="20"/>
        </w:rPr>
        <w:t>ed</w:t>
      </w:r>
      <w:r w:rsidRPr="00C10A63">
        <w:rPr>
          <w:rFonts w:ascii="Palatino Linotype" w:eastAsia="Palatino Linotype" w:hAnsi="Palatino Linotype" w:cs="Palatino Linotype"/>
          <w:color w:val="auto"/>
          <w:sz w:val="20"/>
          <w:szCs w:val="20"/>
        </w:rPr>
        <w:t xml:space="preserve"> of the following </w:t>
      </w:r>
      <w:r w:rsidR="00A47A73" w:rsidRPr="00C10A63">
        <w:rPr>
          <w:rFonts w:ascii="Palatino Linotype" w:eastAsia="Palatino Linotype" w:hAnsi="Palatino Linotype" w:cs="Palatino Linotype"/>
          <w:color w:val="auto"/>
          <w:sz w:val="20"/>
          <w:szCs w:val="20"/>
        </w:rPr>
        <w:t>steps</w:t>
      </w:r>
      <w:r w:rsidRPr="00C10A63">
        <w:rPr>
          <w:rFonts w:ascii="Palatino Linotype" w:eastAsia="Palatino Linotype" w:hAnsi="Palatino Linotype" w:cs="Palatino Linotype"/>
          <w:color w:val="auto"/>
          <w:sz w:val="20"/>
          <w:szCs w:val="20"/>
        </w:rPr>
        <w:t>:</w:t>
      </w:r>
    </w:p>
    <w:p w14:paraId="32E5C4A4" w14:textId="3133CBA5" w:rsidR="00030BC0" w:rsidRPr="00C10A63" w:rsidRDefault="00150DAE" w:rsidP="00E82960">
      <w:pPr>
        <w:numPr>
          <w:ilvl w:val="0"/>
          <w:numId w:val="5"/>
        </w:numPr>
        <w:pBdr>
          <w:top w:val="nil"/>
          <w:left w:val="nil"/>
          <w:bottom w:val="nil"/>
          <w:right w:val="nil"/>
          <w:between w:val="nil"/>
        </w:pBdr>
        <w:spacing w:line="240" w:lineRule="auto"/>
        <w:ind w:left="425" w:hanging="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C</w:t>
      </w:r>
      <w:r w:rsidR="0020791C" w:rsidRPr="00C10A63">
        <w:rPr>
          <w:rFonts w:ascii="Palatino Linotype" w:eastAsia="Palatino Linotype" w:hAnsi="Palatino Linotype" w:cs="Palatino Linotype"/>
          <w:color w:val="auto"/>
          <w:sz w:val="20"/>
          <w:szCs w:val="20"/>
        </w:rPr>
        <w:t>hronological occurrence analysis</w:t>
      </w:r>
      <w:r w:rsidRPr="00C10A63">
        <w:rPr>
          <w:rFonts w:ascii="Palatino Linotype" w:eastAsia="Palatino Linotype" w:hAnsi="Palatino Linotype" w:cs="Palatino Linotype"/>
          <w:color w:val="auto"/>
          <w:sz w:val="20"/>
          <w:szCs w:val="20"/>
        </w:rPr>
        <w:t xml:space="preserve"> of keywords</w:t>
      </w:r>
      <w:r w:rsidR="00A47A73" w:rsidRPr="00C10A63">
        <w:rPr>
          <w:rFonts w:ascii="Palatino Linotype" w:eastAsia="Palatino Linotype" w:hAnsi="Palatino Linotype" w:cs="Palatino Linotype"/>
          <w:color w:val="auto"/>
          <w:sz w:val="20"/>
          <w:szCs w:val="20"/>
        </w:rPr>
        <w:t>, which</w:t>
      </w:r>
      <w:r w:rsidRPr="00C10A63">
        <w:rPr>
          <w:rFonts w:ascii="Palatino Linotype" w:eastAsia="Palatino Linotype" w:hAnsi="Palatino Linotype" w:cs="Palatino Linotype"/>
          <w:color w:val="auto"/>
          <w:sz w:val="20"/>
          <w:szCs w:val="20"/>
        </w:rPr>
        <w:t xml:space="preserve"> </w:t>
      </w:r>
      <w:r w:rsidR="00A47A73" w:rsidRPr="00C10A63">
        <w:rPr>
          <w:rFonts w:ascii="Palatino Linotype" w:eastAsia="Palatino Linotype" w:hAnsi="Palatino Linotype" w:cs="Palatino Linotype"/>
          <w:color w:val="auto"/>
          <w:sz w:val="20"/>
          <w:szCs w:val="20"/>
        </w:rPr>
        <w:t xml:space="preserve">was </w:t>
      </w:r>
      <w:r w:rsidR="0020791C" w:rsidRPr="00C10A63">
        <w:rPr>
          <w:rFonts w:ascii="Palatino Linotype" w:eastAsia="Palatino Linotype" w:hAnsi="Palatino Linotype" w:cs="Palatino Linotype"/>
          <w:color w:val="auto"/>
          <w:sz w:val="20"/>
          <w:szCs w:val="20"/>
        </w:rPr>
        <w:t xml:space="preserve">based on the </w:t>
      </w:r>
      <w:r w:rsidR="003D5607" w:rsidRPr="00C10A63">
        <w:rPr>
          <w:rFonts w:ascii="Palatino Linotype" w:eastAsia="Palatino Linotype" w:hAnsi="Palatino Linotype" w:cs="Palatino Linotype"/>
          <w:color w:val="auto"/>
          <w:sz w:val="20"/>
          <w:szCs w:val="20"/>
        </w:rPr>
        <w:t>study</w:t>
      </w:r>
      <w:r w:rsidR="0020791C" w:rsidRPr="00C10A63">
        <w:rPr>
          <w:rFonts w:ascii="Palatino Linotype" w:eastAsia="Palatino Linotype" w:hAnsi="Palatino Linotype" w:cs="Palatino Linotype"/>
          <w:color w:val="auto"/>
          <w:sz w:val="20"/>
          <w:szCs w:val="20"/>
        </w:rPr>
        <w:t xml:space="preserve"> of the keyword</w:t>
      </w:r>
      <w:r w:rsidR="00A47A73" w:rsidRPr="00C10A63">
        <w:rPr>
          <w:rFonts w:ascii="Palatino Linotype" w:eastAsia="Palatino Linotype" w:hAnsi="Palatino Linotype" w:cs="Palatino Linotype"/>
          <w:color w:val="auto"/>
          <w:sz w:val="20"/>
          <w:szCs w:val="20"/>
        </w:rPr>
        <w:t>s’ year of</w:t>
      </w:r>
      <w:r w:rsidR="0020791C" w:rsidRPr="00C10A63">
        <w:rPr>
          <w:rFonts w:ascii="Palatino Linotype" w:eastAsia="Palatino Linotype" w:hAnsi="Palatino Linotype" w:cs="Palatino Linotype"/>
          <w:color w:val="auto"/>
          <w:sz w:val="20"/>
          <w:szCs w:val="20"/>
        </w:rPr>
        <w:t xml:space="preserve"> occurrence</w:t>
      </w:r>
      <w:r w:rsidR="00A47A73" w:rsidRPr="00C10A63">
        <w:rPr>
          <w:rFonts w:ascii="Palatino Linotype" w:eastAsia="Palatino Linotype" w:hAnsi="Palatino Linotype" w:cs="Palatino Linotype"/>
          <w:color w:val="auto"/>
          <w:sz w:val="20"/>
          <w:szCs w:val="20"/>
        </w:rPr>
        <w:t>;</w:t>
      </w:r>
    </w:p>
    <w:p w14:paraId="33B59D99" w14:textId="5008A9BF" w:rsidR="00030BC0" w:rsidRPr="00C10A63" w:rsidRDefault="0020791C" w:rsidP="00E82960">
      <w:pPr>
        <w:numPr>
          <w:ilvl w:val="0"/>
          <w:numId w:val="5"/>
        </w:numPr>
        <w:pBdr>
          <w:top w:val="nil"/>
          <w:left w:val="nil"/>
          <w:bottom w:val="nil"/>
          <w:right w:val="nil"/>
          <w:between w:val="nil"/>
        </w:pBdr>
        <w:spacing w:line="240" w:lineRule="auto"/>
        <w:ind w:left="425" w:hanging="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Keyword occurrence analysis</w:t>
      </w:r>
      <w:r w:rsidR="00A47A73" w:rsidRPr="00C10A63">
        <w:rPr>
          <w:rFonts w:ascii="Palatino Linotype" w:eastAsia="Palatino Linotype" w:hAnsi="Palatino Linotype" w:cs="Palatino Linotype"/>
          <w:color w:val="auto"/>
          <w:sz w:val="20"/>
          <w:szCs w:val="20"/>
        </w:rPr>
        <w:t>, which</w:t>
      </w:r>
      <w:r w:rsidRPr="00C10A63">
        <w:rPr>
          <w:rFonts w:ascii="Palatino Linotype" w:eastAsia="Palatino Linotype" w:hAnsi="Palatino Linotype" w:cs="Palatino Linotype"/>
          <w:color w:val="auto"/>
          <w:sz w:val="20"/>
          <w:szCs w:val="20"/>
        </w:rPr>
        <w:t xml:space="preserve"> </w:t>
      </w:r>
      <w:r w:rsidR="00A47A73" w:rsidRPr="00C10A63">
        <w:rPr>
          <w:rFonts w:ascii="Palatino Linotype" w:eastAsia="Palatino Linotype" w:hAnsi="Palatino Linotype" w:cs="Palatino Linotype"/>
          <w:color w:val="auto"/>
          <w:sz w:val="20"/>
          <w:szCs w:val="20"/>
        </w:rPr>
        <w:t xml:space="preserve">was </w:t>
      </w:r>
      <w:r w:rsidRPr="00C10A63">
        <w:rPr>
          <w:rFonts w:ascii="Palatino Linotype" w:eastAsia="Palatino Linotype" w:hAnsi="Palatino Linotype" w:cs="Palatino Linotype"/>
          <w:color w:val="auto"/>
          <w:sz w:val="20"/>
          <w:szCs w:val="20"/>
        </w:rPr>
        <w:t xml:space="preserve">based on </w:t>
      </w:r>
      <w:r w:rsidR="00A47A73" w:rsidRPr="00C10A63">
        <w:rPr>
          <w:rFonts w:ascii="Palatino Linotype" w:eastAsia="Palatino Linotype" w:hAnsi="Palatino Linotype" w:cs="Palatino Linotype"/>
          <w:color w:val="auto"/>
          <w:sz w:val="20"/>
          <w:szCs w:val="20"/>
        </w:rPr>
        <w:t>an evaluation</w:t>
      </w:r>
      <w:r w:rsidRPr="00C10A63">
        <w:rPr>
          <w:rFonts w:ascii="Palatino Linotype" w:eastAsia="Palatino Linotype" w:hAnsi="Palatino Linotype" w:cs="Palatino Linotype"/>
          <w:color w:val="auto"/>
          <w:sz w:val="20"/>
          <w:szCs w:val="20"/>
        </w:rPr>
        <w:t xml:space="preserve"> of the</w:t>
      </w:r>
      <w:r w:rsidR="00A47A73" w:rsidRPr="00C10A63">
        <w:rPr>
          <w:rFonts w:ascii="Palatino Linotype" w:eastAsia="Palatino Linotype" w:hAnsi="Palatino Linotype" w:cs="Palatino Linotype"/>
          <w:color w:val="auto"/>
          <w:sz w:val="20"/>
          <w:szCs w:val="20"/>
        </w:rPr>
        <w:t xml:space="preserve"> frequency of the keywords’ occurrence;</w:t>
      </w:r>
    </w:p>
    <w:p w14:paraId="596BBE23" w14:textId="79AE3CFB" w:rsidR="00030BC0" w:rsidRPr="00C10A63" w:rsidRDefault="0020791C" w:rsidP="00E82960">
      <w:pPr>
        <w:numPr>
          <w:ilvl w:val="0"/>
          <w:numId w:val="5"/>
        </w:numPr>
        <w:pBdr>
          <w:top w:val="nil"/>
          <w:left w:val="nil"/>
          <w:bottom w:val="nil"/>
          <w:right w:val="nil"/>
          <w:between w:val="nil"/>
        </w:pBdr>
        <w:spacing w:line="240" w:lineRule="auto"/>
        <w:ind w:left="425" w:hanging="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K</w:t>
      </w:r>
      <w:r w:rsidR="00150DAE" w:rsidRPr="00C10A63">
        <w:rPr>
          <w:rFonts w:ascii="Palatino Linotype" w:eastAsia="Palatino Linotype" w:hAnsi="Palatino Linotype" w:cs="Palatino Linotype"/>
          <w:color w:val="auto"/>
          <w:sz w:val="20"/>
          <w:szCs w:val="20"/>
        </w:rPr>
        <w:t>eyword co-occurrence analysis</w:t>
      </w:r>
      <w:r w:rsidR="00A47A73" w:rsidRPr="00C10A63">
        <w:rPr>
          <w:rFonts w:ascii="Palatino Linotype" w:eastAsia="Palatino Linotype" w:hAnsi="Palatino Linotype" w:cs="Palatino Linotype"/>
          <w:color w:val="auto"/>
          <w:sz w:val="20"/>
          <w:szCs w:val="20"/>
        </w:rPr>
        <w:t xml:space="preserve">, which was </w:t>
      </w:r>
      <w:r w:rsidRPr="00C10A63">
        <w:rPr>
          <w:rFonts w:ascii="Palatino Linotype" w:eastAsia="Palatino Linotype" w:hAnsi="Palatino Linotype" w:cs="Palatino Linotype"/>
          <w:color w:val="auto"/>
          <w:sz w:val="20"/>
          <w:szCs w:val="20"/>
        </w:rPr>
        <w:t xml:space="preserve">based on the </w:t>
      </w:r>
      <w:r w:rsidR="00150DAE" w:rsidRPr="00C10A63">
        <w:rPr>
          <w:rFonts w:ascii="Palatino Linotype" w:eastAsia="Palatino Linotype" w:hAnsi="Palatino Linotype" w:cs="Palatino Linotype"/>
          <w:color w:val="auto"/>
          <w:sz w:val="20"/>
          <w:szCs w:val="20"/>
        </w:rPr>
        <w:t>relationship</w:t>
      </w:r>
      <w:r w:rsidR="00A47A73" w:rsidRPr="00C10A63">
        <w:rPr>
          <w:rFonts w:ascii="Palatino Linotype" w:eastAsia="Palatino Linotype" w:hAnsi="Palatino Linotype" w:cs="Palatino Linotype"/>
          <w:color w:val="auto"/>
          <w:sz w:val="20"/>
          <w:szCs w:val="20"/>
        </w:rPr>
        <w:t>s</w:t>
      </w:r>
      <w:r w:rsidRPr="00C10A63">
        <w:rPr>
          <w:rFonts w:ascii="Palatino Linotype" w:eastAsia="Palatino Linotype" w:hAnsi="Palatino Linotype" w:cs="Palatino Linotype"/>
          <w:color w:val="auto"/>
          <w:sz w:val="20"/>
          <w:szCs w:val="20"/>
        </w:rPr>
        <w:t xml:space="preserve"> </w:t>
      </w:r>
      <w:r w:rsidR="00150DAE" w:rsidRPr="00C10A63">
        <w:rPr>
          <w:rFonts w:ascii="Palatino Linotype" w:eastAsia="Palatino Linotype" w:hAnsi="Palatino Linotype" w:cs="Palatino Linotype"/>
          <w:color w:val="auto"/>
          <w:sz w:val="20"/>
          <w:szCs w:val="20"/>
        </w:rPr>
        <w:t>between the</w:t>
      </w:r>
      <w:r w:rsidRPr="00C10A63">
        <w:rPr>
          <w:rFonts w:ascii="Palatino Linotype" w:eastAsia="Palatino Linotype" w:hAnsi="Palatino Linotype" w:cs="Palatino Linotype"/>
          <w:color w:val="auto"/>
          <w:sz w:val="20"/>
          <w:szCs w:val="20"/>
        </w:rPr>
        <w:t xml:space="preserve"> keywords</w:t>
      </w:r>
      <w:r w:rsidR="00A47A73" w:rsidRPr="00C10A63">
        <w:rPr>
          <w:rFonts w:ascii="Palatino Linotype" w:eastAsia="Palatino Linotype" w:hAnsi="Palatino Linotype" w:cs="Palatino Linotype"/>
          <w:color w:val="auto"/>
          <w:sz w:val="20"/>
          <w:szCs w:val="20"/>
        </w:rPr>
        <w:t>;</w:t>
      </w:r>
    </w:p>
    <w:p w14:paraId="156A3077" w14:textId="14C4C3A7" w:rsidR="00030BC0" w:rsidRPr="00C10A63" w:rsidRDefault="0020791C" w:rsidP="00E82960">
      <w:pPr>
        <w:numPr>
          <w:ilvl w:val="0"/>
          <w:numId w:val="5"/>
        </w:numPr>
        <w:pBdr>
          <w:top w:val="nil"/>
          <w:left w:val="nil"/>
          <w:bottom w:val="nil"/>
          <w:right w:val="nil"/>
          <w:between w:val="nil"/>
        </w:pBdr>
        <w:spacing w:line="240" w:lineRule="auto"/>
        <w:ind w:left="425" w:hanging="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Keyword clustering analysis</w:t>
      </w:r>
      <w:r w:rsidR="00A47A73" w:rsidRPr="00C10A63">
        <w:rPr>
          <w:rFonts w:ascii="Palatino Linotype" w:eastAsia="Palatino Linotype" w:hAnsi="Palatino Linotype" w:cs="Palatino Linotype"/>
          <w:color w:val="auto"/>
          <w:sz w:val="20"/>
          <w:szCs w:val="20"/>
        </w:rPr>
        <w:t xml:space="preserve">, which was </w:t>
      </w:r>
      <w:r w:rsidRPr="00C10A63">
        <w:rPr>
          <w:rFonts w:ascii="Palatino Linotype" w:eastAsia="Palatino Linotype" w:hAnsi="Palatino Linotype" w:cs="Palatino Linotype"/>
          <w:color w:val="auto"/>
          <w:sz w:val="20"/>
          <w:szCs w:val="20"/>
        </w:rPr>
        <w:t xml:space="preserve">based on </w:t>
      </w:r>
      <w:r w:rsidR="00A47A73" w:rsidRPr="00C10A63">
        <w:rPr>
          <w:rFonts w:ascii="Palatino Linotype" w:eastAsia="Palatino Linotype" w:hAnsi="Palatino Linotype" w:cs="Palatino Linotype"/>
          <w:color w:val="auto"/>
          <w:sz w:val="20"/>
          <w:szCs w:val="20"/>
        </w:rPr>
        <w:t>an evaluation</w:t>
      </w:r>
      <w:r w:rsidRPr="00C10A63">
        <w:rPr>
          <w:rFonts w:ascii="Palatino Linotype" w:eastAsia="Palatino Linotype" w:hAnsi="Palatino Linotype" w:cs="Palatino Linotype"/>
          <w:color w:val="auto"/>
          <w:sz w:val="20"/>
          <w:szCs w:val="20"/>
        </w:rPr>
        <w:t xml:space="preserve"> of keyword clustering</w:t>
      </w:r>
      <w:r w:rsidR="00A47A73" w:rsidRPr="00C10A63">
        <w:rPr>
          <w:rFonts w:ascii="Palatino Linotype" w:eastAsia="Palatino Linotype" w:hAnsi="Palatino Linotype" w:cs="Palatino Linotype"/>
          <w:color w:val="auto"/>
          <w:sz w:val="20"/>
          <w:szCs w:val="20"/>
        </w:rPr>
        <w:t>;</w:t>
      </w:r>
    </w:p>
    <w:p w14:paraId="25D2005A" w14:textId="21D9BE7A" w:rsidR="00030BC0" w:rsidRPr="00C10A63" w:rsidRDefault="0020791C" w:rsidP="00E82960">
      <w:pPr>
        <w:numPr>
          <w:ilvl w:val="0"/>
          <w:numId w:val="5"/>
        </w:numPr>
        <w:pBdr>
          <w:top w:val="nil"/>
          <w:left w:val="nil"/>
          <w:bottom w:val="nil"/>
          <w:right w:val="nil"/>
          <w:between w:val="nil"/>
        </w:pBdr>
        <w:spacing w:line="240" w:lineRule="auto"/>
        <w:ind w:left="425" w:hanging="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Keyword occurrence analysis</w:t>
      </w:r>
      <w:r w:rsidR="00A47A73"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 </w:t>
      </w:r>
      <w:r w:rsidR="00A47A73" w:rsidRPr="00C10A63">
        <w:rPr>
          <w:rFonts w:ascii="Palatino Linotype" w:eastAsia="Palatino Linotype" w:hAnsi="Palatino Linotype" w:cs="Palatino Linotype"/>
          <w:color w:val="auto"/>
          <w:sz w:val="20"/>
          <w:szCs w:val="20"/>
        </w:rPr>
        <w:t>which was performed</w:t>
      </w:r>
      <w:r w:rsidR="00150DAE" w:rsidRPr="00C10A63">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color w:val="auto"/>
          <w:sz w:val="20"/>
          <w:szCs w:val="20"/>
        </w:rPr>
        <w:t xml:space="preserve">according to </w:t>
      </w:r>
      <w:r w:rsidR="00150DAE" w:rsidRPr="00C10A63">
        <w:rPr>
          <w:rFonts w:ascii="Palatino Linotype" w:eastAsia="Palatino Linotype" w:hAnsi="Palatino Linotype" w:cs="Palatino Linotype"/>
          <w:color w:val="auto"/>
          <w:sz w:val="20"/>
          <w:szCs w:val="20"/>
        </w:rPr>
        <w:t xml:space="preserve">the </w:t>
      </w:r>
      <w:r w:rsidRPr="00C10A63">
        <w:rPr>
          <w:rFonts w:ascii="Palatino Linotype" w:eastAsia="Palatino Linotype" w:hAnsi="Palatino Linotype" w:cs="Palatino Linotype"/>
          <w:color w:val="auto"/>
          <w:sz w:val="20"/>
          <w:szCs w:val="20"/>
        </w:rPr>
        <w:t>building life cycle stages.</w:t>
      </w:r>
    </w:p>
    <w:p w14:paraId="04643C3D" w14:textId="77777777" w:rsidR="00030BC0" w:rsidRPr="00C10A63" w:rsidRDefault="0020791C">
      <w:pPr>
        <w:pBdr>
          <w:top w:val="nil"/>
          <w:left w:val="nil"/>
          <w:bottom w:val="nil"/>
          <w:right w:val="nil"/>
          <w:between w:val="nil"/>
        </w:pBdr>
        <w:spacing w:before="240" w:after="120" w:line="240" w:lineRule="auto"/>
        <w:jc w:val="left"/>
        <w:rPr>
          <w:rFonts w:ascii="Palatino Linotype" w:eastAsia="Palatino Linotype" w:hAnsi="Palatino Linotype" w:cs="Palatino Linotype"/>
          <w:i/>
          <w:sz w:val="20"/>
          <w:szCs w:val="20"/>
        </w:rPr>
      </w:pPr>
      <w:r w:rsidRPr="00C10A63">
        <w:rPr>
          <w:rFonts w:ascii="Palatino Linotype" w:eastAsia="Palatino Linotype" w:hAnsi="Palatino Linotype" w:cs="Palatino Linotype"/>
          <w:i/>
          <w:sz w:val="20"/>
          <w:szCs w:val="20"/>
        </w:rPr>
        <w:t>3.8</w:t>
      </w:r>
      <w:r w:rsidRPr="00C10A63">
        <w:rPr>
          <w:rFonts w:ascii="Palatino Linotype" w:eastAsia="Palatino Linotype" w:hAnsi="Palatino Linotype" w:cs="Palatino Linotype"/>
          <w:i/>
          <w:sz w:val="20"/>
          <w:szCs w:val="20"/>
        </w:rPr>
        <w:tab/>
        <w:t>Validity evaluation</w:t>
      </w:r>
    </w:p>
    <w:p w14:paraId="1467A4D6" w14:textId="66B9AA5A" w:rsidR="00030BC0" w:rsidRPr="00C10A63" w:rsidRDefault="0020791C">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Based on</w:t>
      </w:r>
      <w:r w:rsidR="009A6629" w:rsidRPr="00C10A63">
        <w:rPr>
          <w:rFonts w:ascii="Palatino Linotype" w:eastAsia="Palatino Linotype" w:hAnsi="Palatino Linotype" w:cs="Palatino Linotype"/>
          <w:sz w:val="20"/>
          <w:szCs w:val="20"/>
        </w:rPr>
        <w:t xml:space="preserve"> </w:t>
      </w:r>
      <w:r w:rsidR="009A6629" w:rsidRPr="00C10A63">
        <w:rPr>
          <w:rFonts w:ascii="Palatino Linotype" w:eastAsia="Palatino Linotype" w:hAnsi="Palatino Linotype" w:cs="Palatino Linotype"/>
          <w:sz w:val="20"/>
          <w:szCs w:val="20"/>
        </w:rPr>
        <w:fldChar w:fldCharType="begin" w:fldLock="1"/>
      </w:r>
      <w:r w:rsidR="00C86927">
        <w:rPr>
          <w:rFonts w:ascii="Palatino Linotype" w:eastAsia="Palatino Linotype" w:hAnsi="Palatino Linotype" w:cs="Palatino Linotype"/>
          <w:sz w:val="20"/>
          <w:szCs w:val="20"/>
        </w:rPr>
        <w:instrText>ADDIN CSL_CITATION {"citationItems":[{"id":"ITEM-1","itemData":{"ISBN":"9781118915738","author":[{"dropping-particle":"","family":"Fellows","given":"Richard F","non-dropping-particle":"","parse-names":false,"suffix":""},{"dropping-particle":"","family":"Liu","given":"Anita M M","non-dropping-particle":"","parse-names":false,"suffix":""}],"id":"ITEM-1","issued":{"date-parts":[["0"]]},"title":"Get access to over 600 , 000 titles Research Methods for Construction","type":"article-journal"},"uris":["http://www.mendeley.com/documents/?uuid=636fbae6-1d5a-446d-aa19-802b75aa621c"]},{"id":"ITEM-2","itemData":{"DOI":"10.1109/ACCESS.2020.2988408","ISSN":"21693536","abstract":"Software Quality Control (SQC) techniques are widely used throughout the software development process with the objective of assessing and detecting anomalies that affect the quality of an information system. Privacy is one quality attribute of software systems for which several SQC techniques have been proposed in recent years. However, research has been carried out from different perspectives and, consequently, it has led to a growing body of knowledge scattered across different domains. To bridge this gap, we have carried out a systematic mapping study to provide practitioners and researchers with an overview of the state-of-the-art techniques to carry out software quality control of information systems focusing on aspects of privacy. Our results show a steady growth in the research efforts in this field. The European General Data Protection Regulation seems to have a significant influence on this growth, since 37% of techniques that focus on assessing compliance derive their assessment criteria from this legal framework. The maturity of the techniques varies between the type of technique: Formal verification techniques exhibit the lowest level of maturity while the combination of techniques has demonstrated its successful application in real-world scenarios. The latter seems a promising avenue of research as it provides better results in terms of coverage, precision and effectiveness than the application of individual, isolated techniques. In this paper, we describe the existing SQC techniques focusing on privacy and provide a suitable basis for identifying future research directions.","author":[{"dropping-particle":"","family":"Guaman","given":"Danny S.","non-dropping-particle":"","parse-names":false,"suffix":""},{"dropping-particle":"","family":"Alamo","given":"Jose M.Del","non-dropping-particle":"","parse-names":false,"suffix":""},{"dropping-particle":"","family":"Caiza","given":"Julio C.","non-dropping-particle":"","parse-names":false,"suffix":""}],"container-title":"IEEE Access","id":"ITEM-2","issued":{"date-parts":[["2020"]]},"page":"74808-74833","title":"A Systematic Mapping Study on Software Quality Control Techniques for Assessing Privacy in Information Systems","type":"article","volume":"8"},"uris":["http://www.mendeley.com/documents/?uuid=d0392c5c-ab08-4dd5-9f3a-1ceda7fd9cb5"]}],"mendeley":{"formattedCitation":"[77,78]","plainTextFormattedCitation":"[77,78]","previouslyFormattedCitation":"[74,75]"},"properties":{"noteIndex":0},"schema":"https://github.com/citation-style-language/schema/raw/master/csl-citation.json"}</w:instrText>
      </w:r>
      <w:r w:rsidR="009A6629" w:rsidRPr="00C10A63">
        <w:rPr>
          <w:rFonts w:ascii="Palatino Linotype" w:eastAsia="Palatino Linotype" w:hAnsi="Palatino Linotype" w:cs="Palatino Linotype"/>
          <w:sz w:val="20"/>
          <w:szCs w:val="20"/>
        </w:rPr>
        <w:fldChar w:fldCharType="separate"/>
      </w:r>
      <w:r w:rsidR="00C86927" w:rsidRPr="00C86927">
        <w:rPr>
          <w:rFonts w:ascii="Palatino Linotype" w:eastAsia="Palatino Linotype" w:hAnsi="Palatino Linotype" w:cs="Palatino Linotype"/>
          <w:noProof/>
          <w:sz w:val="20"/>
          <w:szCs w:val="20"/>
        </w:rPr>
        <w:t>[77,78]</w:t>
      </w:r>
      <w:r w:rsidR="009A6629" w:rsidRPr="00C10A63">
        <w:rPr>
          <w:rFonts w:ascii="Palatino Linotype" w:eastAsia="Palatino Linotype" w:hAnsi="Palatino Linotype" w:cs="Palatino Linotype"/>
          <w:sz w:val="20"/>
          <w:szCs w:val="20"/>
        </w:rPr>
        <w:fldChar w:fldCharType="end"/>
      </w:r>
      <w:r w:rsidR="00150DAE"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sz w:val="20"/>
          <w:szCs w:val="20"/>
        </w:rPr>
        <w:t xml:space="preserve"> the following types of validity </w:t>
      </w:r>
      <w:r w:rsidR="00A47A73" w:rsidRPr="00C10A63">
        <w:rPr>
          <w:rFonts w:ascii="Palatino Linotype" w:eastAsia="Palatino Linotype" w:hAnsi="Palatino Linotype" w:cs="Palatino Linotype"/>
          <w:sz w:val="20"/>
          <w:szCs w:val="20"/>
        </w:rPr>
        <w:t xml:space="preserve">were </w:t>
      </w:r>
      <w:r w:rsidRPr="00C10A63">
        <w:rPr>
          <w:rFonts w:ascii="Palatino Linotype" w:eastAsia="Palatino Linotype" w:hAnsi="Palatino Linotype" w:cs="Palatino Linotype"/>
          <w:sz w:val="20"/>
          <w:szCs w:val="20"/>
        </w:rPr>
        <w:t>identified and discussed in this study: internal</w:t>
      </w:r>
      <w:r w:rsidR="00A3664E" w:rsidRPr="00C10A63">
        <w:rPr>
          <w:rFonts w:ascii="Palatino Linotype" w:eastAsia="Palatino Linotype" w:hAnsi="Palatino Linotype" w:cs="Palatino Linotype"/>
          <w:sz w:val="20"/>
          <w:szCs w:val="20"/>
        </w:rPr>
        <w:t>, external</w:t>
      </w:r>
      <w:r w:rsidRPr="00C10A63">
        <w:rPr>
          <w:rFonts w:ascii="Palatino Linotype" w:eastAsia="Palatino Linotype" w:hAnsi="Palatino Linotype" w:cs="Palatino Linotype"/>
          <w:sz w:val="20"/>
          <w:szCs w:val="20"/>
        </w:rPr>
        <w:t>, construct and conclusion validity. Although we carefully followed the SM process to minimi</w:t>
      </w:r>
      <w:r w:rsidR="00A5047E" w:rsidRPr="00C10A63">
        <w:rPr>
          <w:rFonts w:ascii="Palatino Linotype" w:eastAsia="Palatino Linotype" w:hAnsi="Palatino Linotype" w:cs="Palatino Linotype"/>
          <w:sz w:val="20"/>
          <w:szCs w:val="20"/>
        </w:rPr>
        <w:t>z</w:t>
      </w:r>
      <w:r w:rsidRPr="00C10A63">
        <w:rPr>
          <w:rFonts w:ascii="Palatino Linotype" w:eastAsia="Palatino Linotype" w:hAnsi="Palatino Linotype" w:cs="Palatino Linotype"/>
          <w:sz w:val="20"/>
          <w:szCs w:val="20"/>
        </w:rPr>
        <w:t xml:space="preserve">e </w:t>
      </w:r>
      <w:r w:rsidR="00A47A73" w:rsidRPr="00C10A63">
        <w:rPr>
          <w:rFonts w:ascii="Palatino Linotype" w:eastAsia="Palatino Linotype" w:hAnsi="Palatino Linotype" w:cs="Palatino Linotype"/>
          <w:sz w:val="20"/>
          <w:szCs w:val="20"/>
        </w:rPr>
        <w:t xml:space="preserve">any </w:t>
      </w:r>
      <w:r w:rsidRPr="00C10A63">
        <w:rPr>
          <w:rFonts w:ascii="Palatino Linotype" w:eastAsia="Palatino Linotype" w:hAnsi="Palatino Linotype" w:cs="Palatino Linotype"/>
          <w:sz w:val="20"/>
          <w:szCs w:val="20"/>
        </w:rPr>
        <w:t xml:space="preserve">threats to the validity of the results and conclusions drawn, we </w:t>
      </w:r>
      <w:r w:rsidR="00A47A73" w:rsidRPr="00C10A63">
        <w:rPr>
          <w:rFonts w:ascii="Palatino Linotype" w:eastAsia="Palatino Linotype" w:hAnsi="Palatino Linotype" w:cs="Palatino Linotype"/>
          <w:sz w:val="20"/>
          <w:szCs w:val="20"/>
        </w:rPr>
        <w:t xml:space="preserve">encountered </w:t>
      </w:r>
      <w:r w:rsidRPr="00C10A63">
        <w:rPr>
          <w:rFonts w:ascii="Palatino Linotype" w:eastAsia="Palatino Linotype" w:hAnsi="Palatino Linotype" w:cs="Palatino Linotype"/>
          <w:sz w:val="20"/>
          <w:szCs w:val="20"/>
        </w:rPr>
        <w:t xml:space="preserve">some </w:t>
      </w:r>
      <w:r w:rsidR="00A47A73" w:rsidRPr="00C10A63">
        <w:rPr>
          <w:rFonts w:ascii="Palatino Linotype" w:eastAsia="Palatino Linotype" w:hAnsi="Palatino Linotype" w:cs="Palatino Linotype"/>
          <w:sz w:val="20"/>
          <w:szCs w:val="20"/>
        </w:rPr>
        <w:t xml:space="preserve">issues, which </w:t>
      </w:r>
      <w:proofErr w:type="gramStart"/>
      <w:r w:rsidR="00A47A73" w:rsidRPr="00C10A63">
        <w:rPr>
          <w:rFonts w:ascii="Palatino Linotype" w:eastAsia="Palatino Linotype" w:hAnsi="Palatino Linotype" w:cs="Palatino Linotype"/>
          <w:sz w:val="20"/>
          <w:szCs w:val="20"/>
        </w:rPr>
        <w:t xml:space="preserve">are </w:t>
      </w:r>
      <w:r w:rsidRPr="00C10A63">
        <w:rPr>
          <w:rFonts w:ascii="Palatino Linotype" w:eastAsia="Palatino Linotype" w:hAnsi="Palatino Linotype" w:cs="Palatino Linotype"/>
          <w:sz w:val="20"/>
          <w:szCs w:val="20"/>
        </w:rPr>
        <w:t>discussed</w:t>
      </w:r>
      <w:proofErr w:type="gramEnd"/>
      <w:r w:rsidRPr="00C10A63">
        <w:rPr>
          <w:rFonts w:ascii="Palatino Linotype" w:eastAsia="Palatino Linotype" w:hAnsi="Palatino Linotype" w:cs="Palatino Linotype"/>
          <w:sz w:val="20"/>
          <w:szCs w:val="20"/>
        </w:rPr>
        <w:t xml:space="preserve"> below.</w:t>
      </w:r>
    </w:p>
    <w:p w14:paraId="672B73D1" w14:textId="765E6D2C" w:rsidR="00A3664E" w:rsidRPr="00C10A63" w:rsidRDefault="00A47A73">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 xml:space="preserve">In determining the </w:t>
      </w:r>
      <w:r w:rsidR="0020791C" w:rsidRPr="00C10A63">
        <w:rPr>
          <w:rFonts w:ascii="Palatino Linotype" w:eastAsia="Palatino Linotype" w:hAnsi="Palatino Linotype" w:cs="Palatino Linotype"/>
          <w:b/>
          <w:sz w:val="20"/>
          <w:szCs w:val="20"/>
        </w:rPr>
        <w:t>construct validity</w:t>
      </w:r>
      <w:r w:rsidRPr="00C10A63">
        <w:rPr>
          <w:rFonts w:ascii="Palatino Linotype" w:eastAsia="Palatino Linotype" w:hAnsi="Palatino Linotype" w:cs="Palatino Linotype"/>
          <w:sz w:val="20"/>
          <w:szCs w:val="20"/>
        </w:rPr>
        <w:t xml:space="preserve">, we encountered </w:t>
      </w:r>
      <w:r w:rsidR="0020791C" w:rsidRPr="00C10A63">
        <w:rPr>
          <w:rFonts w:ascii="Palatino Linotype" w:eastAsia="Palatino Linotype" w:hAnsi="Palatino Linotype" w:cs="Palatino Linotype"/>
          <w:sz w:val="20"/>
          <w:szCs w:val="20"/>
        </w:rPr>
        <w:t>three m</w:t>
      </w:r>
      <w:r w:rsidR="003D5607" w:rsidRPr="00C10A63">
        <w:rPr>
          <w:rFonts w:ascii="Palatino Linotype" w:eastAsia="Palatino Linotype" w:hAnsi="Palatino Linotype" w:cs="Palatino Linotype"/>
          <w:sz w:val="20"/>
          <w:szCs w:val="20"/>
        </w:rPr>
        <w:t xml:space="preserve">ajor </w:t>
      </w:r>
      <w:r w:rsidRPr="00C10A63">
        <w:rPr>
          <w:rFonts w:ascii="Palatino Linotype" w:eastAsia="Palatino Linotype" w:hAnsi="Palatino Linotype" w:cs="Palatino Linotype"/>
          <w:sz w:val="20"/>
          <w:szCs w:val="20"/>
        </w:rPr>
        <w:t xml:space="preserve">problems </w:t>
      </w:r>
      <w:r w:rsidR="003D5607" w:rsidRPr="00C10A63">
        <w:rPr>
          <w:rFonts w:ascii="Palatino Linotype" w:eastAsia="Palatino Linotype" w:hAnsi="Palatino Linotype" w:cs="Palatino Linotype"/>
          <w:sz w:val="20"/>
          <w:szCs w:val="20"/>
        </w:rPr>
        <w:t>in this SM. First</w:t>
      </w:r>
      <w:r w:rsidR="0020791C" w:rsidRPr="00C10A63">
        <w:rPr>
          <w:rFonts w:ascii="Palatino Linotype" w:eastAsia="Palatino Linotype" w:hAnsi="Palatino Linotype" w:cs="Palatino Linotype"/>
          <w:sz w:val="20"/>
          <w:szCs w:val="20"/>
        </w:rPr>
        <w:t xml:space="preserve">, we used </w:t>
      </w:r>
      <w:r w:rsidR="00A5047E" w:rsidRPr="00C10A63">
        <w:rPr>
          <w:rFonts w:ascii="Palatino Linotype" w:eastAsia="Palatino Linotype" w:hAnsi="Palatino Linotype" w:cs="Palatino Linotype"/>
          <w:sz w:val="20"/>
          <w:szCs w:val="20"/>
        </w:rPr>
        <w:t>brainstorming</w:t>
      </w:r>
      <w:r w:rsidRPr="00C10A63">
        <w:rPr>
          <w:rFonts w:ascii="Palatino Linotype" w:eastAsia="Palatino Linotype" w:hAnsi="Palatino Linotype" w:cs="Palatino Linotype"/>
          <w:sz w:val="20"/>
          <w:szCs w:val="20"/>
        </w:rPr>
        <w:t>,</w:t>
      </w:r>
      <w:r w:rsidR="0020791C" w:rsidRPr="00C10A63">
        <w:rPr>
          <w:rFonts w:ascii="Palatino Linotype" w:eastAsia="Palatino Linotype" w:hAnsi="Palatino Linotype" w:cs="Palatino Linotype"/>
          <w:sz w:val="20"/>
          <w:szCs w:val="20"/>
        </w:rPr>
        <w:t xml:space="preserve"> </w:t>
      </w:r>
      <w:r w:rsidRPr="00C10A63">
        <w:rPr>
          <w:rFonts w:ascii="Palatino Linotype" w:eastAsia="Palatino Linotype" w:hAnsi="Palatino Linotype" w:cs="Palatino Linotype"/>
          <w:sz w:val="20"/>
          <w:szCs w:val="20"/>
        </w:rPr>
        <w:t>in which all the authors participated,</w:t>
      </w:r>
      <w:r w:rsidR="0020791C" w:rsidRPr="00C10A63">
        <w:rPr>
          <w:rFonts w:ascii="Palatino Linotype" w:eastAsia="Palatino Linotype" w:hAnsi="Palatino Linotype" w:cs="Palatino Linotype"/>
          <w:sz w:val="20"/>
          <w:szCs w:val="20"/>
        </w:rPr>
        <w:t xml:space="preserve"> to define</w:t>
      </w:r>
      <w:r w:rsidRPr="00C10A63">
        <w:rPr>
          <w:rFonts w:ascii="Palatino Linotype" w:eastAsia="Palatino Linotype" w:hAnsi="Palatino Linotype" w:cs="Palatino Linotype"/>
          <w:sz w:val="20"/>
          <w:szCs w:val="20"/>
        </w:rPr>
        <w:t xml:space="preserve"> the</w:t>
      </w:r>
      <w:r w:rsidR="0020791C" w:rsidRPr="00C10A63">
        <w:rPr>
          <w:rFonts w:ascii="Palatino Linotype" w:eastAsia="Palatino Linotype" w:hAnsi="Palatino Linotype" w:cs="Palatino Linotype"/>
          <w:sz w:val="20"/>
          <w:szCs w:val="20"/>
        </w:rPr>
        <w:t xml:space="preserve"> RQs and </w:t>
      </w:r>
      <w:r w:rsidR="00517A54" w:rsidRPr="00C10A63">
        <w:rPr>
          <w:rFonts w:ascii="Palatino Linotype" w:eastAsia="Palatino Linotype" w:hAnsi="Palatino Linotype" w:cs="Palatino Linotype"/>
          <w:sz w:val="20"/>
          <w:szCs w:val="20"/>
        </w:rPr>
        <w:t>analy</w:t>
      </w:r>
      <w:r w:rsidRPr="00C10A63">
        <w:rPr>
          <w:rFonts w:ascii="Palatino Linotype" w:eastAsia="Palatino Linotype" w:hAnsi="Palatino Linotype" w:cs="Palatino Linotype"/>
          <w:sz w:val="20"/>
          <w:szCs w:val="20"/>
        </w:rPr>
        <w:t>z</w:t>
      </w:r>
      <w:r w:rsidR="00517A54" w:rsidRPr="00C10A63">
        <w:rPr>
          <w:rFonts w:ascii="Palatino Linotype" w:eastAsia="Palatino Linotype" w:hAnsi="Palatino Linotype" w:cs="Palatino Linotype"/>
          <w:sz w:val="20"/>
          <w:szCs w:val="20"/>
        </w:rPr>
        <w:t>e</w:t>
      </w:r>
      <w:r w:rsidR="0020791C" w:rsidRPr="00C10A63">
        <w:rPr>
          <w:rFonts w:ascii="Palatino Linotype" w:eastAsia="Palatino Linotype" w:hAnsi="Palatino Linotype" w:cs="Palatino Linotype"/>
          <w:sz w:val="20"/>
          <w:szCs w:val="20"/>
        </w:rPr>
        <w:t xml:space="preserve"> similar reviews in the related works section</w:t>
      </w:r>
      <w:r w:rsidR="004758F7" w:rsidRPr="00C10A63">
        <w:rPr>
          <w:rFonts w:ascii="Palatino Linotype" w:eastAsia="Palatino Linotype" w:hAnsi="Palatino Linotype" w:cs="Palatino Linotype"/>
          <w:sz w:val="20"/>
          <w:szCs w:val="20"/>
        </w:rPr>
        <w:t>. T</w:t>
      </w:r>
      <w:r w:rsidR="003D5607" w:rsidRPr="00C10A63">
        <w:rPr>
          <w:rFonts w:ascii="Palatino Linotype" w:eastAsia="Palatino Linotype" w:hAnsi="Palatino Linotype" w:cs="Palatino Linotype"/>
          <w:sz w:val="20"/>
          <w:szCs w:val="20"/>
        </w:rPr>
        <w:t>he research questions cover</w:t>
      </w:r>
      <w:r w:rsidRPr="00C10A63">
        <w:rPr>
          <w:rFonts w:ascii="Palatino Linotype" w:eastAsia="Palatino Linotype" w:hAnsi="Palatino Linotype" w:cs="Palatino Linotype"/>
          <w:sz w:val="20"/>
          <w:szCs w:val="20"/>
        </w:rPr>
        <w:t>ed</w:t>
      </w:r>
      <w:r w:rsidR="003D5607" w:rsidRPr="00C10A63">
        <w:rPr>
          <w:rFonts w:ascii="Palatino Linotype" w:eastAsia="Palatino Linotype" w:hAnsi="Palatino Linotype" w:cs="Palatino Linotype"/>
          <w:sz w:val="20"/>
          <w:szCs w:val="20"/>
        </w:rPr>
        <w:t xml:space="preserve"> all the relevant aspects that characteri</w:t>
      </w:r>
      <w:r w:rsidR="00A5047E" w:rsidRPr="00C10A63">
        <w:rPr>
          <w:rFonts w:ascii="Palatino Linotype" w:eastAsia="Palatino Linotype" w:hAnsi="Palatino Linotype" w:cs="Palatino Linotype"/>
          <w:sz w:val="20"/>
          <w:szCs w:val="20"/>
        </w:rPr>
        <w:t>z</w:t>
      </w:r>
      <w:r w:rsidR="003D5607" w:rsidRPr="00C10A63">
        <w:rPr>
          <w:rFonts w:ascii="Palatino Linotype" w:eastAsia="Palatino Linotype" w:hAnsi="Palatino Linotype" w:cs="Palatino Linotype"/>
          <w:sz w:val="20"/>
          <w:szCs w:val="20"/>
        </w:rPr>
        <w:t>e</w:t>
      </w:r>
      <w:r w:rsidRPr="00C10A63">
        <w:rPr>
          <w:rFonts w:ascii="Palatino Linotype" w:eastAsia="Palatino Linotype" w:hAnsi="Palatino Linotype" w:cs="Palatino Linotype"/>
          <w:sz w:val="20"/>
          <w:szCs w:val="20"/>
        </w:rPr>
        <w:t>d</w:t>
      </w:r>
      <w:r w:rsidR="003D5607" w:rsidRPr="00C10A63">
        <w:rPr>
          <w:rFonts w:ascii="Palatino Linotype" w:eastAsia="Palatino Linotype" w:hAnsi="Palatino Linotype" w:cs="Palatino Linotype"/>
          <w:sz w:val="20"/>
          <w:szCs w:val="20"/>
        </w:rPr>
        <w:t xml:space="preserve"> the existing research in our area of interest. </w:t>
      </w:r>
      <w:r w:rsidRPr="00C10A63">
        <w:rPr>
          <w:rFonts w:ascii="Palatino Linotype" w:eastAsia="Palatino Linotype" w:hAnsi="Palatino Linotype" w:cs="Palatino Linotype"/>
          <w:sz w:val="20"/>
          <w:szCs w:val="20"/>
        </w:rPr>
        <w:t xml:space="preserve">The </w:t>
      </w:r>
      <w:r w:rsidR="0020791C" w:rsidRPr="00C10A63">
        <w:rPr>
          <w:rFonts w:ascii="Palatino Linotype" w:eastAsia="Palatino Linotype" w:hAnsi="Palatino Linotype" w:cs="Palatino Linotype"/>
          <w:sz w:val="20"/>
          <w:szCs w:val="20"/>
        </w:rPr>
        <w:t xml:space="preserve">RQs </w:t>
      </w:r>
      <w:proofErr w:type="gramStart"/>
      <w:r w:rsidR="0020791C" w:rsidRPr="00C10A63">
        <w:rPr>
          <w:rFonts w:ascii="Palatino Linotype" w:eastAsia="Palatino Linotype" w:hAnsi="Palatino Linotype" w:cs="Palatino Linotype"/>
          <w:sz w:val="20"/>
          <w:szCs w:val="20"/>
        </w:rPr>
        <w:t xml:space="preserve">were </w:t>
      </w:r>
      <w:r w:rsidR="003D5607" w:rsidRPr="00C10A63">
        <w:rPr>
          <w:rFonts w:ascii="Palatino Linotype" w:eastAsia="Palatino Linotype" w:hAnsi="Palatino Linotype" w:cs="Palatino Linotype"/>
          <w:sz w:val="20"/>
          <w:szCs w:val="20"/>
        </w:rPr>
        <w:t>explicit</w:t>
      </w:r>
      <w:r w:rsidR="0020791C" w:rsidRPr="00C10A63">
        <w:rPr>
          <w:rFonts w:ascii="Palatino Linotype" w:eastAsia="Palatino Linotype" w:hAnsi="Palatino Linotype" w:cs="Palatino Linotype"/>
          <w:sz w:val="20"/>
          <w:szCs w:val="20"/>
        </w:rPr>
        <w:t xml:space="preserve">ly designed for the defined goal and </w:t>
      </w:r>
      <w:r w:rsidRPr="00C10A63">
        <w:rPr>
          <w:rFonts w:ascii="Palatino Linotype" w:eastAsia="Palatino Linotype" w:hAnsi="Palatino Linotype" w:cs="Palatino Linotype"/>
          <w:sz w:val="20"/>
          <w:szCs w:val="20"/>
        </w:rPr>
        <w:t xml:space="preserve">related to </w:t>
      </w:r>
      <w:r w:rsidR="0020791C" w:rsidRPr="00C10A63">
        <w:rPr>
          <w:rFonts w:ascii="Palatino Linotype" w:eastAsia="Palatino Linotype" w:hAnsi="Palatino Linotype" w:cs="Palatino Linotype"/>
          <w:sz w:val="20"/>
          <w:szCs w:val="20"/>
        </w:rPr>
        <w:t xml:space="preserve">different aspects of BIM and building energy efficiency in the Civil Engineering </w:t>
      </w:r>
      <w:r w:rsidRPr="00C10A63">
        <w:rPr>
          <w:rFonts w:ascii="Palatino Linotype" w:eastAsia="Palatino Linotype" w:hAnsi="Palatino Linotype" w:cs="Palatino Linotype"/>
          <w:sz w:val="20"/>
          <w:szCs w:val="20"/>
        </w:rPr>
        <w:t>field</w:t>
      </w:r>
      <w:proofErr w:type="gramEnd"/>
      <w:r w:rsidR="0020791C" w:rsidRPr="00C10A63">
        <w:rPr>
          <w:rFonts w:ascii="Palatino Linotype" w:eastAsia="Palatino Linotype" w:hAnsi="Palatino Linotype" w:cs="Palatino Linotype"/>
          <w:sz w:val="20"/>
          <w:szCs w:val="20"/>
        </w:rPr>
        <w:t xml:space="preserve">. The questions </w:t>
      </w:r>
      <w:proofErr w:type="gramStart"/>
      <w:r w:rsidR="0020791C" w:rsidRPr="00C10A63">
        <w:rPr>
          <w:rFonts w:ascii="Palatino Linotype" w:eastAsia="Palatino Linotype" w:hAnsi="Palatino Linotype" w:cs="Palatino Linotype"/>
          <w:sz w:val="20"/>
          <w:szCs w:val="20"/>
        </w:rPr>
        <w:t>were systematically answered and finali</w:t>
      </w:r>
      <w:r w:rsidR="00A5047E" w:rsidRPr="00C10A63">
        <w:rPr>
          <w:rFonts w:ascii="Palatino Linotype" w:eastAsia="Palatino Linotype" w:hAnsi="Palatino Linotype" w:cs="Palatino Linotype"/>
          <w:sz w:val="20"/>
          <w:szCs w:val="20"/>
        </w:rPr>
        <w:t>z</w:t>
      </w:r>
      <w:r w:rsidR="0020791C" w:rsidRPr="00C10A63">
        <w:rPr>
          <w:rFonts w:ascii="Palatino Linotype" w:eastAsia="Palatino Linotype" w:hAnsi="Palatino Linotype" w:cs="Palatino Linotype"/>
          <w:sz w:val="20"/>
          <w:szCs w:val="20"/>
        </w:rPr>
        <w:t>ed through several iterative improvement processes</w:t>
      </w:r>
      <w:proofErr w:type="gramEnd"/>
      <w:r w:rsidR="0020791C" w:rsidRPr="00C10A63">
        <w:rPr>
          <w:rFonts w:ascii="Palatino Linotype" w:eastAsia="Palatino Linotype" w:hAnsi="Palatino Linotype" w:cs="Palatino Linotype"/>
          <w:sz w:val="20"/>
          <w:szCs w:val="20"/>
        </w:rPr>
        <w:t xml:space="preserve">. Second, the inclusion of all the relevant works in the field </w:t>
      </w:r>
      <w:proofErr w:type="gramStart"/>
      <w:r w:rsidRPr="00C10A63">
        <w:rPr>
          <w:rFonts w:ascii="Palatino Linotype" w:eastAsia="Palatino Linotype" w:hAnsi="Palatino Linotype" w:cs="Palatino Linotype"/>
          <w:sz w:val="20"/>
          <w:szCs w:val="20"/>
        </w:rPr>
        <w:t xml:space="preserve">could </w:t>
      </w:r>
      <w:r w:rsidR="0020791C" w:rsidRPr="00C10A63">
        <w:rPr>
          <w:rFonts w:ascii="Palatino Linotype" w:eastAsia="Palatino Linotype" w:hAnsi="Palatino Linotype" w:cs="Palatino Linotype"/>
          <w:sz w:val="20"/>
          <w:szCs w:val="20"/>
        </w:rPr>
        <w:t xml:space="preserve">not </w:t>
      </w:r>
      <w:r w:rsidRPr="00C10A63">
        <w:rPr>
          <w:rFonts w:ascii="Palatino Linotype" w:eastAsia="Palatino Linotype" w:hAnsi="Palatino Linotype" w:cs="Palatino Linotype"/>
          <w:sz w:val="20"/>
          <w:szCs w:val="20"/>
        </w:rPr>
        <w:t xml:space="preserve">be </w:t>
      </w:r>
      <w:r w:rsidR="0020791C" w:rsidRPr="00C10A63">
        <w:rPr>
          <w:rFonts w:ascii="Palatino Linotype" w:eastAsia="Palatino Linotype" w:hAnsi="Palatino Linotype" w:cs="Palatino Linotype"/>
          <w:sz w:val="20"/>
          <w:szCs w:val="20"/>
        </w:rPr>
        <w:t>guaranteed</w:t>
      </w:r>
      <w:proofErr w:type="gramEnd"/>
      <w:r w:rsidR="0020791C" w:rsidRPr="00C10A63">
        <w:rPr>
          <w:rFonts w:ascii="Palatino Linotype" w:eastAsia="Palatino Linotype" w:hAnsi="Palatino Linotype" w:cs="Palatino Linotype"/>
          <w:sz w:val="20"/>
          <w:szCs w:val="20"/>
        </w:rPr>
        <w:t xml:space="preserve">. </w:t>
      </w:r>
      <w:r w:rsidRPr="00C10A63">
        <w:rPr>
          <w:rFonts w:ascii="Palatino Linotype" w:eastAsia="Palatino Linotype" w:hAnsi="Palatino Linotype" w:cs="Palatino Linotype"/>
          <w:sz w:val="20"/>
          <w:szCs w:val="20"/>
        </w:rPr>
        <w:t>We</w:t>
      </w:r>
      <w:r w:rsidR="0020791C" w:rsidRPr="00C10A63">
        <w:rPr>
          <w:rFonts w:ascii="Palatino Linotype" w:eastAsia="Palatino Linotype" w:hAnsi="Palatino Linotype" w:cs="Palatino Linotype"/>
          <w:sz w:val="20"/>
          <w:szCs w:val="20"/>
        </w:rPr>
        <w:t xml:space="preserve"> </w:t>
      </w:r>
      <w:r w:rsidRPr="00C10A63">
        <w:rPr>
          <w:rFonts w:ascii="Palatino Linotype" w:eastAsia="Palatino Linotype" w:hAnsi="Palatino Linotype" w:cs="Palatino Linotype"/>
          <w:sz w:val="20"/>
          <w:szCs w:val="20"/>
        </w:rPr>
        <w:t xml:space="preserve">addressed this problem </w:t>
      </w:r>
      <w:r w:rsidR="0020791C" w:rsidRPr="00C10A63">
        <w:rPr>
          <w:rFonts w:ascii="Palatino Linotype" w:eastAsia="Palatino Linotype" w:hAnsi="Palatino Linotype" w:cs="Palatino Linotype"/>
          <w:sz w:val="20"/>
          <w:szCs w:val="20"/>
        </w:rPr>
        <w:t>by combining and manually searching previous literature reviews on BIM and building energy efficiency.</w:t>
      </w:r>
    </w:p>
    <w:p w14:paraId="0906FD1C" w14:textId="0CD3FC93" w:rsidR="00030BC0" w:rsidRPr="00C10A63" w:rsidRDefault="0020791C">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 xml:space="preserve">Moreover, </w:t>
      </w:r>
      <w:proofErr w:type="spellStart"/>
      <w:r w:rsidRPr="00C10A63">
        <w:rPr>
          <w:rFonts w:ascii="Palatino Linotype" w:eastAsia="Palatino Linotype" w:hAnsi="Palatino Linotype" w:cs="Palatino Linotype"/>
          <w:sz w:val="20"/>
          <w:szCs w:val="20"/>
        </w:rPr>
        <w:t>WoS</w:t>
      </w:r>
      <w:proofErr w:type="spellEnd"/>
      <w:r w:rsidRPr="00C10A63">
        <w:rPr>
          <w:rFonts w:ascii="Palatino Linotype" w:eastAsia="Palatino Linotype" w:hAnsi="Palatino Linotype" w:cs="Palatino Linotype"/>
          <w:sz w:val="20"/>
          <w:szCs w:val="20"/>
        </w:rPr>
        <w:t xml:space="preserve"> and Scopus </w:t>
      </w:r>
      <w:proofErr w:type="gramStart"/>
      <w:r w:rsidRPr="00C10A63">
        <w:rPr>
          <w:rFonts w:ascii="Palatino Linotype" w:eastAsia="Palatino Linotype" w:hAnsi="Palatino Linotype" w:cs="Palatino Linotype"/>
          <w:sz w:val="20"/>
          <w:szCs w:val="20"/>
        </w:rPr>
        <w:t>were chosen</w:t>
      </w:r>
      <w:proofErr w:type="gramEnd"/>
      <w:r w:rsidRPr="00C10A63">
        <w:rPr>
          <w:rFonts w:ascii="Palatino Linotype" w:eastAsia="Palatino Linotype" w:hAnsi="Palatino Linotype" w:cs="Palatino Linotype"/>
          <w:sz w:val="20"/>
          <w:szCs w:val="20"/>
        </w:rPr>
        <w:t xml:space="preserve"> to perform this study. Consequently, the search string </w:t>
      </w:r>
      <w:proofErr w:type="gramStart"/>
      <w:r w:rsidRPr="00C10A63">
        <w:rPr>
          <w:rFonts w:ascii="Palatino Linotype" w:eastAsia="Palatino Linotype" w:hAnsi="Palatino Linotype" w:cs="Palatino Linotype"/>
          <w:sz w:val="20"/>
          <w:szCs w:val="20"/>
        </w:rPr>
        <w:t>was compiled</w:t>
      </w:r>
      <w:proofErr w:type="gramEnd"/>
      <w:r w:rsidRPr="00C10A63">
        <w:rPr>
          <w:rFonts w:ascii="Palatino Linotype" w:eastAsia="Palatino Linotype" w:hAnsi="Palatino Linotype" w:cs="Palatino Linotype"/>
          <w:sz w:val="20"/>
          <w:szCs w:val="20"/>
        </w:rPr>
        <w:t xml:space="preserve"> regarding the defined RQs and PICOC. </w:t>
      </w:r>
      <w:r w:rsidR="00390009" w:rsidRPr="00C10A63">
        <w:rPr>
          <w:rFonts w:ascii="Palatino Linotype" w:eastAsia="Palatino Linotype" w:hAnsi="Palatino Linotype" w:cs="Palatino Linotype"/>
          <w:sz w:val="20"/>
          <w:szCs w:val="20"/>
        </w:rPr>
        <w:t>However</w:t>
      </w:r>
      <w:r w:rsidRPr="00C10A63">
        <w:rPr>
          <w:rFonts w:ascii="Palatino Linotype" w:eastAsia="Palatino Linotype" w:hAnsi="Palatino Linotype" w:cs="Palatino Linotype"/>
          <w:sz w:val="20"/>
          <w:szCs w:val="20"/>
        </w:rPr>
        <w:t xml:space="preserve">, there </w:t>
      </w:r>
      <w:r w:rsidR="00A47A73" w:rsidRPr="00C10A63">
        <w:rPr>
          <w:rFonts w:ascii="Palatino Linotype" w:eastAsia="Palatino Linotype" w:hAnsi="Palatino Linotype" w:cs="Palatino Linotype"/>
          <w:sz w:val="20"/>
          <w:szCs w:val="20"/>
        </w:rPr>
        <w:t xml:space="preserve">was </w:t>
      </w:r>
      <w:r w:rsidRPr="00C10A63">
        <w:rPr>
          <w:rFonts w:ascii="Palatino Linotype" w:eastAsia="Palatino Linotype" w:hAnsi="Palatino Linotype" w:cs="Palatino Linotype"/>
          <w:sz w:val="20"/>
          <w:szCs w:val="20"/>
        </w:rPr>
        <w:t xml:space="preserve">a risk of obtaining a </w:t>
      </w:r>
      <w:r w:rsidR="003D5607" w:rsidRPr="00C10A63">
        <w:rPr>
          <w:rFonts w:ascii="Palatino Linotype" w:eastAsia="Palatino Linotype" w:hAnsi="Palatino Linotype" w:cs="Palatino Linotype"/>
          <w:sz w:val="20"/>
          <w:szCs w:val="20"/>
        </w:rPr>
        <w:t>limit</w:t>
      </w:r>
      <w:r w:rsidRPr="00C10A63">
        <w:rPr>
          <w:rFonts w:ascii="Palatino Linotype" w:eastAsia="Palatino Linotype" w:hAnsi="Palatino Linotype" w:cs="Palatino Linotype"/>
          <w:sz w:val="20"/>
          <w:szCs w:val="20"/>
        </w:rPr>
        <w:t xml:space="preserve">ed selection of papers. </w:t>
      </w:r>
      <w:r w:rsidR="00150DAE" w:rsidRPr="00C10A63">
        <w:rPr>
          <w:rFonts w:ascii="Palatino Linotype" w:eastAsia="Palatino Linotype" w:hAnsi="Palatino Linotype" w:cs="Palatino Linotype"/>
          <w:sz w:val="20"/>
          <w:szCs w:val="20"/>
        </w:rPr>
        <w:t xml:space="preserve">Therefore, </w:t>
      </w:r>
      <w:r w:rsidR="00A3664E" w:rsidRPr="00C10A63">
        <w:rPr>
          <w:rFonts w:ascii="Palatino Linotype" w:eastAsia="Palatino Linotype" w:hAnsi="Palatino Linotype" w:cs="Palatino Linotype"/>
          <w:sz w:val="20"/>
          <w:szCs w:val="20"/>
        </w:rPr>
        <w:t>inclusion and exclusion criteria guided the selection</w:t>
      </w:r>
      <w:r w:rsidR="00A47A73" w:rsidRPr="00C10A63">
        <w:rPr>
          <w:rFonts w:ascii="Palatino Linotype" w:eastAsia="Palatino Linotype" w:hAnsi="Palatino Linotype" w:cs="Palatino Linotype"/>
          <w:sz w:val="20"/>
          <w:szCs w:val="20"/>
        </w:rPr>
        <w:t xml:space="preserve"> in order</w:t>
      </w:r>
      <w:r w:rsidR="00A3664E" w:rsidRPr="00C10A63">
        <w:rPr>
          <w:rFonts w:ascii="Palatino Linotype" w:eastAsia="Palatino Linotype" w:hAnsi="Palatino Linotype" w:cs="Palatino Linotype"/>
          <w:sz w:val="20"/>
          <w:szCs w:val="20"/>
        </w:rPr>
        <w:t xml:space="preserve"> to mitigate this risk</w:t>
      </w:r>
      <w:r w:rsidRPr="00C10A63">
        <w:rPr>
          <w:rFonts w:ascii="Palatino Linotype" w:eastAsia="Palatino Linotype" w:hAnsi="Palatino Linotype" w:cs="Palatino Linotype"/>
          <w:sz w:val="20"/>
          <w:szCs w:val="20"/>
        </w:rPr>
        <w:t xml:space="preserve">, and more than one researcher </w:t>
      </w:r>
      <w:r w:rsidR="00A47A73" w:rsidRPr="00C10A63">
        <w:rPr>
          <w:rFonts w:ascii="Palatino Linotype" w:eastAsia="Palatino Linotype" w:hAnsi="Palatino Linotype" w:cs="Palatino Linotype"/>
          <w:sz w:val="20"/>
          <w:szCs w:val="20"/>
        </w:rPr>
        <w:t xml:space="preserve">analyzed </w:t>
      </w:r>
      <w:r w:rsidRPr="00C10A63">
        <w:rPr>
          <w:rFonts w:ascii="Palatino Linotype" w:eastAsia="Palatino Linotype" w:hAnsi="Palatino Linotype" w:cs="Palatino Linotype"/>
          <w:sz w:val="20"/>
          <w:szCs w:val="20"/>
        </w:rPr>
        <w:t xml:space="preserve">each </w:t>
      </w:r>
      <w:r w:rsidR="003D5607" w:rsidRPr="00C10A63">
        <w:rPr>
          <w:rFonts w:ascii="Palatino Linotype" w:eastAsia="Palatino Linotype" w:hAnsi="Palatino Linotype" w:cs="Palatino Linotype"/>
          <w:sz w:val="20"/>
          <w:szCs w:val="20"/>
        </w:rPr>
        <w:t>article</w:t>
      </w:r>
      <w:r w:rsidRPr="00C10A63">
        <w:rPr>
          <w:rFonts w:ascii="Palatino Linotype" w:eastAsia="Palatino Linotype" w:hAnsi="Palatino Linotype" w:cs="Palatino Linotype"/>
          <w:sz w:val="20"/>
          <w:szCs w:val="20"/>
        </w:rPr>
        <w:t>.</w:t>
      </w:r>
    </w:p>
    <w:p w14:paraId="6C28C907" w14:textId="537B7293" w:rsidR="00030BC0" w:rsidRPr="00C10A63" w:rsidRDefault="00A47A73">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 xml:space="preserve">Regarding </w:t>
      </w:r>
      <w:r w:rsidR="0020791C" w:rsidRPr="00C10A63">
        <w:rPr>
          <w:rFonts w:ascii="Palatino Linotype" w:eastAsia="Palatino Linotype" w:hAnsi="Palatino Linotype" w:cs="Palatino Linotype"/>
          <w:b/>
          <w:sz w:val="20"/>
          <w:szCs w:val="20"/>
        </w:rPr>
        <w:t>internal validity</w:t>
      </w:r>
      <w:r w:rsidRPr="00C10A63">
        <w:rPr>
          <w:rFonts w:ascii="Palatino Linotype" w:eastAsia="Palatino Linotype" w:hAnsi="Palatino Linotype" w:cs="Palatino Linotype"/>
          <w:sz w:val="20"/>
          <w:szCs w:val="20"/>
        </w:rPr>
        <w:t>, a major problem was</w:t>
      </w:r>
      <w:r w:rsidR="00150DAE" w:rsidRPr="00C10A63">
        <w:rPr>
          <w:rFonts w:ascii="Palatino Linotype" w:eastAsia="Palatino Linotype" w:hAnsi="Palatino Linotype" w:cs="Palatino Linotype"/>
          <w:sz w:val="20"/>
          <w:szCs w:val="20"/>
        </w:rPr>
        <w:t xml:space="preserve"> </w:t>
      </w:r>
      <w:r w:rsidR="0020791C" w:rsidRPr="00C10A63">
        <w:rPr>
          <w:rFonts w:ascii="Palatino Linotype" w:eastAsia="Palatino Linotype" w:hAnsi="Palatino Linotype" w:cs="Palatino Linotype"/>
          <w:sz w:val="20"/>
          <w:szCs w:val="20"/>
        </w:rPr>
        <w:t xml:space="preserve">that most papers </w:t>
      </w:r>
      <w:r w:rsidRPr="00C10A63">
        <w:rPr>
          <w:rFonts w:ascii="Palatino Linotype" w:eastAsia="Palatino Linotype" w:hAnsi="Palatino Linotype" w:cs="Palatino Linotype"/>
          <w:sz w:val="20"/>
          <w:szCs w:val="20"/>
        </w:rPr>
        <w:t xml:space="preserve">did </w:t>
      </w:r>
      <w:r w:rsidR="0020791C" w:rsidRPr="00C10A63">
        <w:rPr>
          <w:rFonts w:ascii="Palatino Linotype" w:eastAsia="Palatino Linotype" w:hAnsi="Palatino Linotype" w:cs="Palatino Linotype"/>
          <w:sz w:val="20"/>
          <w:szCs w:val="20"/>
        </w:rPr>
        <w:t xml:space="preserve">not provide accurate and direct statements </w:t>
      </w:r>
      <w:r w:rsidRPr="00C10A63">
        <w:rPr>
          <w:rFonts w:ascii="Palatino Linotype" w:eastAsia="Palatino Linotype" w:hAnsi="Palatino Linotype" w:cs="Palatino Linotype"/>
          <w:sz w:val="20"/>
          <w:szCs w:val="20"/>
        </w:rPr>
        <w:t xml:space="preserve">regarding </w:t>
      </w:r>
      <w:r w:rsidR="0020791C" w:rsidRPr="00C10A63">
        <w:rPr>
          <w:rFonts w:ascii="Palatino Linotype" w:eastAsia="Palatino Linotype" w:hAnsi="Palatino Linotype" w:cs="Palatino Linotype"/>
          <w:sz w:val="20"/>
          <w:szCs w:val="20"/>
        </w:rPr>
        <w:t>BIM usage for building energy efficiency.</w:t>
      </w:r>
      <w:r w:rsidR="003D5607" w:rsidRPr="00C10A63">
        <w:rPr>
          <w:rFonts w:ascii="Palatino Linotype" w:eastAsia="Palatino Linotype" w:hAnsi="Palatino Linotype" w:cs="Palatino Linotype"/>
          <w:sz w:val="20"/>
          <w:szCs w:val="20"/>
        </w:rPr>
        <w:t xml:space="preserve"> A</w:t>
      </w:r>
      <w:r w:rsidR="0020791C" w:rsidRPr="00C10A63">
        <w:rPr>
          <w:rFonts w:ascii="Palatino Linotype" w:eastAsia="Palatino Linotype" w:hAnsi="Palatino Linotype" w:cs="Palatino Linotype"/>
          <w:sz w:val="20"/>
          <w:szCs w:val="20"/>
        </w:rPr>
        <w:t xml:space="preserve"> review of the related existing literature reviews </w:t>
      </w:r>
      <w:proofErr w:type="gramStart"/>
      <w:r w:rsidR="0020791C" w:rsidRPr="00C10A63">
        <w:rPr>
          <w:rFonts w:ascii="Palatino Linotype" w:eastAsia="Palatino Linotype" w:hAnsi="Palatino Linotype" w:cs="Palatino Linotype"/>
          <w:sz w:val="20"/>
          <w:szCs w:val="20"/>
        </w:rPr>
        <w:t>was performed</w:t>
      </w:r>
      <w:proofErr w:type="gramEnd"/>
      <w:r w:rsidR="003D5607" w:rsidRPr="00C10A63">
        <w:rPr>
          <w:rFonts w:ascii="Palatino Linotype" w:eastAsia="Palatino Linotype" w:hAnsi="Palatino Linotype" w:cs="Palatino Linotype"/>
          <w:sz w:val="20"/>
          <w:szCs w:val="20"/>
        </w:rPr>
        <w:t xml:space="preserve"> to </w:t>
      </w:r>
      <w:r w:rsidRPr="00C10A63">
        <w:rPr>
          <w:rFonts w:ascii="Palatino Linotype" w:eastAsia="Palatino Linotype" w:hAnsi="Palatino Linotype" w:cs="Palatino Linotype"/>
          <w:sz w:val="20"/>
          <w:szCs w:val="20"/>
        </w:rPr>
        <w:t xml:space="preserve">address </w:t>
      </w:r>
      <w:r w:rsidR="003D5607" w:rsidRPr="00C10A63">
        <w:rPr>
          <w:rFonts w:ascii="Palatino Linotype" w:eastAsia="Palatino Linotype" w:hAnsi="Palatino Linotype" w:cs="Palatino Linotype"/>
          <w:sz w:val="20"/>
          <w:szCs w:val="20"/>
        </w:rPr>
        <w:t xml:space="preserve">this </w:t>
      </w:r>
      <w:r w:rsidRPr="00C10A63">
        <w:rPr>
          <w:rFonts w:ascii="Palatino Linotype" w:eastAsia="Palatino Linotype" w:hAnsi="Palatino Linotype" w:cs="Palatino Linotype"/>
          <w:sz w:val="20"/>
          <w:szCs w:val="20"/>
        </w:rPr>
        <w:t>issue</w:t>
      </w:r>
      <w:r w:rsidR="0020791C" w:rsidRPr="00C10A63">
        <w:rPr>
          <w:rFonts w:ascii="Palatino Linotype" w:eastAsia="Palatino Linotype" w:hAnsi="Palatino Linotype" w:cs="Palatino Linotype"/>
          <w:sz w:val="20"/>
          <w:szCs w:val="20"/>
        </w:rPr>
        <w:t>. For the development of the keyword map, we used</w:t>
      </w:r>
      <w:r w:rsidRPr="00C10A63">
        <w:rPr>
          <w:rFonts w:ascii="Palatino Linotype" w:eastAsia="Palatino Linotype" w:hAnsi="Palatino Linotype" w:cs="Palatino Linotype"/>
          <w:sz w:val="20"/>
          <w:szCs w:val="20"/>
        </w:rPr>
        <w:t xml:space="preserve"> the</w:t>
      </w:r>
      <w:r w:rsidR="0020791C" w:rsidRPr="00C10A63">
        <w:rPr>
          <w:rFonts w:ascii="Palatino Linotype" w:eastAsia="Palatino Linotype" w:hAnsi="Palatino Linotype" w:cs="Palatino Linotype"/>
          <w:sz w:val="20"/>
          <w:szCs w:val="20"/>
        </w:rPr>
        <w:t xml:space="preserve"> abstracts of the papers </w:t>
      </w:r>
      <w:r w:rsidRPr="00C10A63">
        <w:rPr>
          <w:rFonts w:ascii="Palatino Linotype" w:eastAsia="Palatino Linotype" w:hAnsi="Palatino Linotype" w:cs="Palatino Linotype"/>
          <w:sz w:val="20"/>
          <w:szCs w:val="20"/>
        </w:rPr>
        <w:t>rather than the</w:t>
      </w:r>
      <w:r w:rsidR="0020791C" w:rsidRPr="00C10A63">
        <w:rPr>
          <w:rFonts w:ascii="Palatino Linotype" w:eastAsia="Palatino Linotype" w:hAnsi="Palatino Linotype" w:cs="Palatino Linotype"/>
          <w:sz w:val="20"/>
          <w:szCs w:val="20"/>
        </w:rPr>
        <w:t xml:space="preserve"> titles</w:t>
      </w:r>
      <w:r w:rsidRPr="00C10A63">
        <w:rPr>
          <w:rFonts w:ascii="Palatino Linotype" w:eastAsia="Palatino Linotype" w:hAnsi="Palatino Linotype" w:cs="Palatino Linotype"/>
          <w:sz w:val="20"/>
          <w:szCs w:val="20"/>
        </w:rPr>
        <w:t>,</w:t>
      </w:r>
      <w:r w:rsidR="0020791C" w:rsidRPr="00C10A63">
        <w:rPr>
          <w:rFonts w:ascii="Palatino Linotype" w:eastAsia="Palatino Linotype" w:hAnsi="Palatino Linotype" w:cs="Palatino Linotype"/>
          <w:sz w:val="20"/>
          <w:szCs w:val="20"/>
        </w:rPr>
        <w:t xml:space="preserve"> since titles present only </w:t>
      </w:r>
      <w:r w:rsidR="00150DAE" w:rsidRPr="00C10A63">
        <w:rPr>
          <w:rFonts w:ascii="Palatino Linotype" w:eastAsia="Palatino Linotype" w:hAnsi="Palatino Linotype" w:cs="Palatino Linotype"/>
          <w:sz w:val="20"/>
          <w:szCs w:val="20"/>
        </w:rPr>
        <w:t xml:space="preserve">a </w:t>
      </w:r>
      <w:r w:rsidR="0020791C" w:rsidRPr="00C10A63">
        <w:rPr>
          <w:rFonts w:ascii="Palatino Linotype" w:eastAsia="Palatino Linotype" w:hAnsi="Palatino Linotype" w:cs="Palatino Linotype"/>
          <w:sz w:val="20"/>
          <w:szCs w:val="20"/>
        </w:rPr>
        <w:t>short description of the research</w:t>
      </w:r>
      <w:r w:rsidR="00150DAE" w:rsidRPr="00C10A63">
        <w:rPr>
          <w:rFonts w:ascii="Palatino Linotype" w:eastAsia="Palatino Linotype" w:hAnsi="Palatino Linotype" w:cs="Palatino Linotype"/>
          <w:sz w:val="20"/>
          <w:szCs w:val="20"/>
        </w:rPr>
        <w:t>,</w:t>
      </w:r>
      <w:r w:rsidR="0020791C" w:rsidRPr="00C10A63">
        <w:rPr>
          <w:rFonts w:ascii="Palatino Linotype" w:eastAsia="Palatino Linotype" w:hAnsi="Palatino Linotype" w:cs="Palatino Linotype"/>
          <w:sz w:val="20"/>
          <w:szCs w:val="20"/>
        </w:rPr>
        <w:t xml:space="preserve"> and only general terms </w:t>
      </w:r>
      <w:r w:rsidRPr="00C10A63">
        <w:rPr>
          <w:rFonts w:ascii="Palatino Linotype" w:eastAsia="Palatino Linotype" w:hAnsi="Palatino Linotype" w:cs="Palatino Linotype"/>
          <w:sz w:val="20"/>
          <w:szCs w:val="20"/>
        </w:rPr>
        <w:t>rather than exact terms</w:t>
      </w:r>
      <w:r w:rsidR="0020791C" w:rsidRPr="00C10A63">
        <w:rPr>
          <w:rFonts w:ascii="Palatino Linotype" w:eastAsia="Palatino Linotype" w:hAnsi="Palatino Linotype" w:cs="Palatino Linotype"/>
          <w:sz w:val="20"/>
          <w:szCs w:val="20"/>
        </w:rPr>
        <w:t xml:space="preserve"> </w:t>
      </w:r>
      <w:r w:rsidRPr="00C10A63">
        <w:rPr>
          <w:rFonts w:ascii="Palatino Linotype" w:eastAsia="Palatino Linotype" w:hAnsi="Palatino Linotype" w:cs="Palatino Linotype"/>
          <w:sz w:val="20"/>
          <w:szCs w:val="20"/>
        </w:rPr>
        <w:t>are typically</w:t>
      </w:r>
      <w:r w:rsidR="0020791C" w:rsidRPr="00C10A63">
        <w:rPr>
          <w:rFonts w:ascii="Palatino Linotype" w:eastAsia="Palatino Linotype" w:hAnsi="Palatino Linotype" w:cs="Palatino Linotype"/>
          <w:sz w:val="20"/>
          <w:szCs w:val="20"/>
        </w:rPr>
        <w:t xml:space="preserve"> used.</w:t>
      </w:r>
    </w:p>
    <w:p w14:paraId="73B4F1AC" w14:textId="45641AAF" w:rsidR="00030BC0" w:rsidRPr="00C10A63" w:rsidRDefault="00A47A73">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b/>
          <w:sz w:val="20"/>
          <w:szCs w:val="20"/>
        </w:rPr>
        <w:lastRenderedPageBreak/>
        <w:t>E</w:t>
      </w:r>
      <w:r w:rsidR="0020791C" w:rsidRPr="00C10A63">
        <w:rPr>
          <w:rFonts w:ascii="Palatino Linotype" w:eastAsia="Palatino Linotype" w:hAnsi="Palatino Linotype" w:cs="Palatino Linotype"/>
          <w:b/>
          <w:sz w:val="20"/>
          <w:szCs w:val="20"/>
        </w:rPr>
        <w:t>xternal validity</w:t>
      </w:r>
      <w:r w:rsidR="0020791C" w:rsidRPr="00C10A63">
        <w:rPr>
          <w:rFonts w:ascii="Palatino Linotype" w:eastAsia="Palatino Linotype" w:hAnsi="Palatino Linotype" w:cs="Palatino Linotype"/>
          <w:sz w:val="20"/>
          <w:szCs w:val="20"/>
        </w:rPr>
        <w:t xml:space="preserve"> refers to the results and conclusions of </w:t>
      </w:r>
      <w:r w:rsidRPr="00C10A63">
        <w:rPr>
          <w:rFonts w:ascii="Palatino Linotype" w:eastAsia="Palatino Linotype" w:hAnsi="Palatino Linotype" w:cs="Palatino Linotype"/>
          <w:sz w:val="20"/>
          <w:szCs w:val="20"/>
        </w:rPr>
        <w:t xml:space="preserve">the </w:t>
      </w:r>
      <w:r w:rsidR="0020791C" w:rsidRPr="00C10A63">
        <w:rPr>
          <w:rFonts w:ascii="Palatino Linotype" w:eastAsia="Palatino Linotype" w:hAnsi="Palatino Linotype" w:cs="Palatino Linotype"/>
          <w:sz w:val="20"/>
          <w:szCs w:val="20"/>
        </w:rPr>
        <w:t xml:space="preserve">SM. They are only valid for BIM and building energy efficiency in the </w:t>
      </w:r>
      <w:r w:rsidRPr="00C10A63">
        <w:rPr>
          <w:rFonts w:ascii="Palatino Linotype" w:eastAsia="Palatino Linotype" w:hAnsi="Palatino Linotype" w:cs="Palatino Linotype"/>
          <w:sz w:val="20"/>
          <w:szCs w:val="20"/>
        </w:rPr>
        <w:t xml:space="preserve">research area of </w:t>
      </w:r>
      <w:r w:rsidR="0020791C" w:rsidRPr="00C10A63">
        <w:rPr>
          <w:rFonts w:ascii="Palatino Linotype" w:eastAsia="Palatino Linotype" w:hAnsi="Palatino Linotype" w:cs="Palatino Linotype"/>
          <w:sz w:val="20"/>
          <w:szCs w:val="20"/>
        </w:rPr>
        <w:t>Civil Engineering</w:t>
      </w:r>
      <w:r w:rsidR="00150DAE" w:rsidRPr="00C10A63">
        <w:rPr>
          <w:rFonts w:ascii="Palatino Linotype" w:eastAsia="Palatino Linotype" w:hAnsi="Palatino Linotype" w:cs="Palatino Linotype"/>
          <w:sz w:val="20"/>
          <w:szCs w:val="20"/>
        </w:rPr>
        <w:t>,</w:t>
      </w:r>
      <w:r w:rsidR="0020791C" w:rsidRPr="00C10A63">
        <w:rPr>
          <w:rFonts w:ascii="Palatino Linotype" w:eastAsia="Palatino Linotype" w:hAnsi="Palatino Linotype" w:cs="Palatino Linotype"/>
          <w:sz w:val="20"/>
          <w:szCs w:val="20"/>
        </w:rPr>
        <w:t xml:space="preserve"> and we do not attempt to generali</w:t>
      </w:r>
      <w:r w:rsidR="00A5047E" w:rsidRPr="00C10A63">
        <w:rPr>
          <w:rFonts w:ascii="Palatino Linotype" w:eastAsia="Palatino Linotype" w:hAnsi="Palatino Linotype" w:cs="Palatino Linotype"/>
          <w:sz w:val="20"/>
          <w:szCs w:val="20"/>
        </w:rPr>
        <w:t>z</w:t>
      </w:r>
      <w:r w:rsidR="0020791C" w:rsidRPr="00C10A63">
        <w:rPr>
          <w:rFonts w:ascii="Palatino Linotype" w:eastAsia="Palatino Linotype" w:hAnsi="Palatino Linotype" w:cs="Palatino Linotype"/>
          <w:sz w:val="20"/>
          <w:szCs w:val="20"/>
        </w:rPr>
        <w:t>e</w:t>
      </w:r>
      <w:r w:rsidRPr="00C10A63">
        <w:rPr>
          <w:rFonts w:ascii="Palatino Linotype" w:eastAsia="Palatino Linotype" w:hAnsi="Palatino Linotype" w:cs="Palatino Linotype"/>
          <w:sz w:val="20"/>
          <w:szCs w:val="20"/>
        </w:rPr>
        <w:t xml:space="preserve"> our</w:t>
      </w:r>
      <w:r w:rsidR="0020791C" w:rsidRPr="00C10A63">
        <w:rPr>
          <w:rFonts w:ascii="Palatino Linotype" w:eastAsia="Palatino Linotype" w:hAnsi="Palatino Linotype" w:cs="Palatino Linotype"/>
          <w:sz w:val="20"/>
          <w:szCs w:val="20"/>
        </w:rPr>
        <w:t xml:space="preserve"> conclusions beyond this scope. </w:t>
      </w:r>
      <w:r w:rsidR="00517A54" w:rsidRPr="00C10A63">
        <w:rPr>
          <w:rFonts w:ascii="Palatino Linotype" w:eastAsia="Palatino Linotype" w:hAnsi="Palatino Linotype" w:cs="Palatino Linotype"/>
          <w:sz w:val="20"/>
          <w:szCs w:val="20"/>
        </w:rPr>
        <w:t>Therefore,</w:t>
      </w:r>
      <w:r w:rsidR="0020791C" w:rsidRPr="00C10A63">
        <w:rPr>
          <w:rFonts w:ascii="Palatino Linotype" w:eastAsia="Palatino Linotype" w:hAnsi="Palatino Linotype" w:cs="Palatino Linotype"/>
          <w:sz w:val="20"/>
          <w:szCs w:val="20"/>
        </w:rPr>
        <w:t xml:space="preserve"> </w:t>
      </w:r>
      <w:r w:rsidRPr="00C10A63">
        <w:rPr>
          <w:rFonts w:ascii="Palatino Linotype" w:eastAsia="Palatino Linotype" w:hAnsi="Palatino Linotype" w:cs="Palatino Linotype"/>
          <w:sz w:val="20"/>
          <w:szCs w:val="20"/>
        </w:rPr>
        <w:t xml:space="preserve">any risks associated with </w:t>
      </w:r>
      <w:r w:rsidR="0020791C" w:rsidRPr="00C10A63">
        <w:rPr>
          <w:rFonts w:ascii="Palatino Linotype" w:eastAsia="Palatino Linotype" w:hAnsi="Palatino Linotype" w:cs="Palatino Linotype"/>
          <w:sz w:val="20"/>
          <w:szCs w:val="20"/>
        </w:rPr>
        <w:t xml:space="preserve">external validity </w:t>
      </w:r>
      <w:proofErr w:type="gramStart"/>
      <w:r w:rsidR="0020791C" w:rsidRPr="00C10A63">
        <w:rPr>
          <w:rFonts w:ascii="Palatino Linotype" w:eastAsia="Palatino Linotype" w:hAnsi="Palatino Linotype" w:cs="Palatino Linotype"/>
          <w:sz w:val="20"/>
          <w:szCs w:val="20"/>
        </w:rPr>
        <w:t>are minimi</w:t>
      </w:r>
      <w:r w:rsidR="00A5047E" w:rsidRPr="00C10A63">
        <w:rPr>
          <w:rFonts w:ascii="Palatino Linotype" w:eastAsia="Palatino Linotype" w:hAnsi="Palatino Linotype" w:cs="Palatino Linotype"/>
          <w:sz w:val="20"/>
          <w:szCs w:val="20"/>
        </w:rPr>
        <w:t>z</w:t>
      </w:r>
      <w:r w:rsidR="0020791C" w:rsidRPr="00C10A63">
        <w:rPr>
          <w:rFonts w:ascii="Palatino Linotype" w:eastAsia="Palatino Linotype" w:hAnsi="Palatino Linotype" w:cs="Palatino Linotype"/>
          <w:sz w:val="20"/>
          <w:szCs w:val="20"/>
        </w:rPr>
        <w:t>ed</w:t>
      </w:r>
      <w:proofErr w:type="gramEnd"/>
      <w:r w:rsidR="0020791C" w:rsidRPr="00C10A63">
        <w:rPr>
          <w:rFonts w:ascii="Palatino Linotype" w:eastAsia="Palatino Linotype" w:hAnsi="Palatino Linotype" w:cs="Palatino Linotype"/>
          <w:sz w:val="20"/>
          <w:szCs w:val="20"/>
        </w:rPr>
        <w:t xml:space="preserve">. </w:t>
      </w:r>
      <w:r w:rsidR="00A3664E" w:rsidRPr="00C10A63">
        <w:rPr>
          <w:rFonts w:ascii="Palatino Linotype" w:eastAsia="Palatino Linotype" w:hAnsi="Palatino Linotype" w:cs="Palatino Linotype"/>
          <w:sz w:val="20"/>
          <w:szCs w:val="20"/>
        </w:rPr>
        <w:t>W</w:t>
      </w:r>
      <w:r w:rsidR="0020791C" w:rsidRPr="00C10A63">
        <w:rPr>
          <w:rFonts w:ascii="Palatino Linotype" w:eastAsia="Palatino Linotype" w:hAnsi="Palatino Linotype" w:cs="Palatino Linotype"/>
          <w:sz w:val="20"/>
          <w:szCs w:val="20"/>
        </w:rPr>
        <w:t>e have explicitly described all of the steps performed in the systematic mapping by detailing the procedure as defined in the research method</w:t>
      </w:r>
      <w:r w:rsidRPr="00C10A63">
        <w:rPr>
          <w:rFonts w:ascii="Palatino Linotype" w:eastAsia="Palatino Linotype" w:hAnsi="Palatino Linotype" w:cs="Palatino Linotype"/>
          <w:sz w:val="20"/>
          <w:szCs w:val="20"/>
        </w:rPr>
        <w:t>s</w:t>
      </w:r>
      <w:r w:rsidR="0020791C" w:rsidRPr="00C10A63">
        <w:rPr>
          <w:rFonts w:ascii="Palatino Linotype" w:eastAsia="Palatino Linotype" w:hAnsi="Palatino Linotype" w:cs="Palatino Linotype"/>
          <w:sz w:val="20"/>
          <w:szCs w:val="20"/>
        </w:rPr>
        <w:t xml:space="preserve"> (see Section </w:t>
      </w:r>
      <w:r w:rsidR="0020791C" w:rsidRPr="00C10A63">
        <w:rPr>
          <w:sz w:val="20"/>
          <w:szCs w:val="20"/>
        </w:rPr>
        <w:t>3</w:t>
      </w:r>
      <w:r w:rsidR="0020791C" w:rsidRPr="00C10A63">
        <w:rPr>
          <w:rFonts w:ascii="Palatino Linotype" w:eastAsia="Palatino Linotype" w:hAnsi="Palatino Linotype" w:cs="Palatino Linotype"/>
          <w:sz w:val="20"/>
          <w:szCs w:val="20"/>
        </w:rPr>
        <w:t>). We have also referred to our created thesaurus</w:t>
      </w:r>
      <w:r w:rsidRPr="00C10A63">
        <w:rPr>
          <w:rFonts w:ascii="Palatino Linotype" w:eastAsia="Palatino Linotype" w:hAnsi="Palatino Linotype" w:cs="Palatino Linotype"/>
          <w:sz w:val="20"/>
          <w:szCs w:val="20"/>
        </w:rPr>
        <w:t>, which is</w:t>
      </w:r>
      <w:r w:rsidR="0020791C" w:rsidRPr="00C10A63">
        <w:rPr>
          <w:rFonts w:ascii="Palatino Linotype" w:eastAsia="Palatino Linotype" w:hAnsi="Palatino Linotype" w:cs="Palatino Linotype"/>
          <w:sz w:val="20"/>
          <w:szCs w:val="20"/>
        </w:rPr>
        <w:t xml:space="preserve"> necessary to ensure reproducibility and provide evidence </w:t>
      </w:r>
      <w:r w:rsidRPr="00C10A63">
        <w:rPr>
          <w:rFonts w:ascii="Palatino Linotype" w:eastAsia="Palatino Linotype" w:hAnsi="Palatino Linotype" w:cs="Palatino Linotype"/>
          <w:sz w:val="20"/>
          <w:szCs w:val="20"/>
        </w:rPr>
        <w:t xml:space="preserve">to support </w:t>
      </w:r>
      <w:r w:rsidR="0020791C" w:rsidRPr="00C10A63">
        <w:rPr>
          <w:rFonts w:ascii="Palatino Linotype" w:eastAsia="Palatino Linotype" w:hAnsi="Palatino Linotype" w:cs="Palatino Linotype"/>
          <w:sz w:val="20"/>
          <w:szCs w:val="20"/>
        </w:rPr>
        <w:t>our findings.</w:t>
      </w:r>
    </w:p>
    <w:p w14:paraId="7FA8557B" w14:textId="77777777" w:rsidR="00030BC0" w:rsidRPr="00C10A63" w:rsidRDefault="0020791C">
      <w:pPr>
        <w:pBdr>
          <w:top w:val="nil"/>
          <w:left w:val="nil"/>
          <w:bottom w:val="nil"/>
          <w:right w:val="nil"/>
          <w:between w:val="nil"/>
        </w:pBdr>
        <w:spacing w:before="240" w:after="120" w:line="240" w:lineRule="auto"/>
        <w:jc w:val="left"/>
        <w:rPr>
          <w:rFonts w:ascii="Palatino Linotype" w:eastAsia="Palatino Linotype" w:hAnsi="Palatino Linotype" w:cs="Palatino Linotype"/>
          <w:b/>
          <w:color w:val="auto"/>
          <w:sz w:val="20"/>
          <w:szCs w:val="20"/>
        </w:rPr>
      </w:pPr>
      <w:r w:rsidRPr="00C10A63">
        <w:rPr>
          <w:rFonts w:ascii="Palatino Linotype" w:eastAsia="Palatino Linotype" w:hAnsi="Palatino Linotype" w:cs="Palatino Linotype"/>
          <w:b/>
          <w:color w:val="auto"/>
          <w:sz w:val="20"/>
          <w:szCs w:val="20"/>
        </w:rPr>
        <w:t>4. Results</w:t>
      </w:r>
    </w:p>
    <w:p w14:paraId="77E45594" w14:textId="77777777" w:rsidR="00030BC0" w:rsidRPr="00C10A63" w:rsidRDefault="0020791C">
      <w:pPr>
        <w:spacing w:before="240" w:after="120"/>
        <w:jc w:val="left"/>
        <w:rPr>
          <w:rFonts w:ascii="Palatino Linotype" w:eastAsia="Palatino Linotype" w:hAnsi="Palatino Linotype" w:cs="Palatino Linotype"/>
          <w:i/>
          <w:color w:val="auto"/>
          <w:sz w:val="20"/>
          <w:szCs w:val="20"/>
        </w:rPr>
      </w:pPr>
      <w:r w:rsidRPr="00C10A63">
        <w:rPr>
          <w:rFonts w:ascii="Palatino Linotype" w:eastAsia="Palatino Linotype" w:hAnsi="Palatino Linotype" w:cs="Palatino Linotype"/>
          <w:i/>
          <w:color w:val="auto"/>
          <w:sz w:val="20"/>
          <w:szCs w:val="20"/>
        </w:rPr>
        <w:t>4.1. Time series analysis (RQ-1)</w:t>
      </w:r>
    </w:p>
    <w:p w14:paraId="0DB3FF63" w14:textId="53951DFE" w:rsidR="00030BC0" w:rsidRPr="00C10A63" w:rsidRDefault="0020791C">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sz w:val="20"/>
          <w:szCs w:val="20"/>
        </w:rPr>
        <w:t>Figure 2</w:t>
      </w:r>
      <w:r w:rsidR="00642306">
        <w:fldChar w:fldCharType="begin"/>
      </w:r>
      <w:r w:rsidR="00642306">
        <w:instrText xml:space="preserve"> HYPERLINK "https://www.sciencedirect.com/science/article/pii/S0926580518309828" \l "f0005" \h </w:instrText>
      </w:r>
      <w:r w:rsidR="00642306">
        <w:fldChar w:fldCharType="separate"/>
      </w:r>
      <w:r w:rsidRPr="00C10A63">
        <w:rPr>
          <w:rFonts w:ascii="Palatino Linotype" w:eastAsia="Palatino Linotype" w:hAnsi="Palatino Linotype" w:cs="Palatino Linotype"/>
          <w:sz w:val="20"/>
          <w:szCs w:val="20"/>
        </w:rPr>
        <w:t xml:space="preserve"> </w:t>
      </w:r>
      <w:r w:rsidR="00642306">
        <w:rPr>
          <w:rFonts w:ascii="Palatino Linotype" w:eastAsia="Palatino Linotype" w:hAnsi="Palatino Linotype" w:cs="Palatino Linotype"/>
          <w:sz w:val="20"/>
          <w:szCs w:val="20"/>
        </w:rPr>
        <w:fldChar w:fldCharType="end"/>
      </w:r>
      <w:r w:rsidRPr="00C10A63">
        <w:rPr>
          <w:rFonts w:ascii="Palatino Linotype" w:eastAsia="Palatino Linotype" w:hAnsi="Palatino Linotype" w:cs="Palatino Linotype"/>
          <w:sz w:val="20"/>
          <w:szCs w:val="20"/>
        </w:rPr>
        <w:t>chronologically shows the</w:t>
      </w:r>
      <w:r w:rsidR="00A866FD" w:rsidRPr="00C10A63">
        <w:rPr>
          <w:rFonts w:ascii="Palatino Linotype" w:eastAsia="Palatino Linotype" w:hAnsi="Palatino Linotype" w:cs="Palatino Linotype"/>
          <w:sz w:val="20"/>
          <w:szCs w:val="20"/>
        </w:rPr>
        <w:t xml:space="preserve"> number of</w:t>
      </w:r>
      <w:r w:rsidRPr="00C10A63">
        <w:rPr>
          <w:rFonts w:ascii="Palatino Linotype" w:eastAsia="Palatino Linotype" w:hAnsi="Palatino Linotype" w:cs="Palatino Linotype"/>
          <w:sz w:val="20"/>
          <w:szCs w:val="20"/>
        </w:rPr>
        <w:t xml:space="preserve"> paper</w:t>
      </w:r>
      <w:r w:rsidR="00A866FD" w:rsidRPr="00C10A63">
        <w:rPr>
          <w:rFonts w:ascii="Palatino Linotype" w:eastAsia="Palatino Linotype" w:hAnsi="Palatino Linotype" w:cs="Palatino Linotype"/>
          <w:sz w:val="20"/>
          <w:szCs w:val="20"/>
        </w:rPr>
        <w:t xml:space="preserve">s published </w:t>
      </w:r>
      <w:r w:rsidRPr="00C10A63">
        <w:rPr>
          <w:rFonts w:ascii="Palatino Linotype" w:eastAsia="Palatino Linotype" w:hAnsi="Palatino Linotype" w:cs="Palatino Linotype"/>
          <w:sz w:val="20"/>
          <w:szCs w:val="20"/>
        </w:rPr>
        <w:t xml:space="preserve">between 1985 and 2020, which </w:t>
      </w:r>
      <w:r w:rsidR="00A866FD" w:rsidRPr="00C10A63">
        <w:rPr>
          <w:rFonts w:ascii="Palatino Linotype" w:eastAsia="Palatino Linotype" w:hAnsi="Palatino Linotype" w:cs="Palatino Linotype"/>
          <w:sz w:val="20"/>
          <w:szCs w:val="20"/>
        </w:rPr>
        <w:t>totals</w:t>
      </w:r>
      <w:r w:rsidRPr="00C10A63">
        <w:rPr>
          <w:rFonts w:ascii="Palatino Linotype" w:eastAsia="Palatino Linotype" w:hAnsi="Palatino Linotype" w:cs="Palatino Linotype"/>
          <w:color w:val="auto"/>
          <w:sz w:val="20"/>
          <w:szCs w:val="20"/>
        </w:rPr>
        <w:t xml:space="preserve"> 908. Consequently, this chronological distribution allows us to answer RQ-1 (“</w:t>
      </w:r>
      <w:r w:rsidRPr="00C10A63">
        <w:rPr>
          <w:rFonts w:ascii="Palatino Linotype" w:eastAsia="Palatino Linotype" w:hAnsi="Palatino Linotype" w:cs="Palatino Linotype"/>
          <w:i/>
          <w:color w:val="auto"/>
          <w:sz w:val="20"/>
          <w:szCs w:val="20"/>
        </w:rPr>
        <w:t xml:space="preserve">When </w:t>
      </w:r>
      <w:r w:rsidR="00A866FD" w:rsidRPr="00C10A63">
        <w:rPr>
          <w:rFonts w:ascii="Palatino Linotype" w:eastAsia="Palatino Linotype" w:hAnsi="Palatino Linotype" w:cs="Palatino Linotype"/>
          <w:i/>
          <w:color w:val="auto"/>
          <w:sz w:val="20"/>
          <w:szCs w:val="20"/>
        </w:rPr>
        <w:t xml:space="preserve">have </w:t>
      </w:r>
      <w:r w:rsidRPr="00C10A63">
        <w:rPr>
          <w:rFonts w:ascii="Palatino Linotype" w:eastAsia="Palatino Linotype" w:hAnsi="Palatino Linotype" w:cs="Palatino Linotype"/>
          <w:i/>
          <w:color w:val="auto"/>
          <w:sz w:val="20"/>
          <w:szCs w:val="20"/>
        </w:rPr>
        <w:t xml:space="preserve">BIM and energy efficiency </w:t>
      </w:r>
      <w:r w:rsidR="00A866FD" w:rsidRPr="00C10A63">
        <w:rPr>
          <w:rFonts w:ascii="Palatino Linotype" w:eastAsia="Palatino Linotype" w:hAnsi="Palatino Linotype" w:cs="Palatino Linotype"/>
          <w:i/>
          <w:color w:val="auto"/>
          <w:sz w:val="20"/>
          <w:szCs w:val="20"/>
        </w:rPr>
        <w:t xml:space="preserve">studies been </w:t>
      </w:r>
      <w:r w:rsidRPr="00C10A63">
        <w:rPr>
          <w:rFonts w:ascii="Palatino Linotype" w:eastAsia="Palatino Linotype" w:hAnsi="Palatino Linotype" w:cs="Palatino Linotype"/>
          <w:i/>
          <w:color w:val="auto"/>
          <w:sz w:val="20"/>
          <w:szCs w:val="20"/>
        </w:rPr>
        <w:t>published?</w:t>
      </w:r>
      <w:r w:rsidRPr="00C10A63">
        <w:rPr>
          <w:rFonts w:ascii="Palatino Linotype" w:eastAsia="Palatino Linotype" w:hAnsi="Palatino Linotype" w:cs="Palatino Linotype"/>
          <w:color w:val="auto"/>
          <w:sz w:val="20"/>
          <w:szCs w:val="20"/>
        </w:rPr>
        <w:t xml:space="preserve">”). </w:t>
      </w:r>
      <w:r w:rsidR="00A866FD" w:rsidRPr="00C10A63">
        <w:rPr>
          <w:rFonts w:ascii="Palatino Linotype" w:eastAsia="Palatino Linotype" w:hAnsi="Palatino Linotype" w:cs="Palatino Linotype"/>
          <w:color w:val="auto"/>
          <w:sz w:val="20"/>
          <w:szCs w:val="20"/>
        </w:rPr>
        <w:t>The following p</w:t>
      </w:r>
      <w:r w:rsidRPr="00C10A63">
        <w:rPr>
          <w:rFonts w:ascii="Palatino Linotype" w:eastAsia="Palatino Linotype" w:hAnsi="Palatino Linotype" w:cs="Palatino Linotype"/>
          <w:color w:val="auto"/>
          <w:sz w:val="20"/>
          <w:szCs w:val="20"/>
        </w:rPr>
        <w:t xml:space="preserve">reliminary conclusions </w:t>
      </w:r>
      <w:proofErr w:type="gramStart"/>
      <w:r w:rsidRPr="00C10A63">
        <w:rPr>
          <w:rFonts w:ascii="Palatino Linotype" w:eastAsia="Palatino Linotype" w:hAnsi="Palatino Linotype" w:cs="Palatino Linotype"/>
          <w:color w:val="auto"/>
          <w:sz w:val="20"/>
          <w:szCs w:val="20"/>
        </w:rPr>
        <w:t>can be drawn</w:t>
      </w:r>
      <w:proofErr w:type="gramEnd"/>
      <w:r w:rsidR="00A866FD"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 research on BIM and building energy efficiency </w:t>
      </w:r>
      <w:r w:rsidR="00A866FD" w:rsidRPr="00C10A63">
        <w:rPr>
          <w:rFonts w:ascii="Palatino Linotype" w:eastAsia="Palatino Linotype" w:hAnsi="Palatino Linotype" w:cs="Palatino Linotype"/>
          <w:color w:val="auto"/>
          <w:sz w:val="20"/>
          <w:szCs w:val="20"/>
        </w:rPr>
        <w:t xml:space="preserve">emerged </w:t>
      </w:r>
      <w:r w:rsidRPr="00C10A63">
        <w:rPr>
          <w:rFonts w:ascii="Palatino Linotype" w:eastAsia="Palatino Linotype" w:hAnsi="Palatino Linotype" w:cs="Palatino Linotype"/>
          <w:color w:val="auto"/>
          <w:sz w:val="20"/>
          <w:szCs w:val="20"/>
        </w:rPr>
        <w:t>in 1999 and has risen sharply</w:t>
      </w:r>
      <w:r w:rsidR="00A866FD" w:rsidRPr="00C10A63">
        <w:rPr>
          <w:rFonts w:ascii="Palatino Linotype" w:eastAsia="Palatino Linotype" w:hAnsi="Palatino Linotype" w:cs="Palatino Linotype"/>
          <w:color w:val="auto"/>
          <w:sz w:val="20"/>
          <w:szCs w:val="20"/>
        </w:rPr>
        <w:t xml:space="preserve"> since 2007</w:t>
      </w:r>
      <w:r w:rsidRPr="00C10A63">
        <w:rPr>
          <w:rFonts w:ascii="Palatino Linotype" w:eastAsia="Palatino Linotype" w:hAnsi="Palatino Linotype" w:cs="Palatino Linotype"/>
          <w:color w:val="auto"/>
          <w:sz w:val="20"/>
          <w:szCs w:val="20"/>
        </w:rPr>
        <w:t xml:space="preserve">. </w:t>
      </w:r>
      <w:r w:rsidR="00A3664E" w:rsidRPr="00C10A63">
        <w:rPr>
          <w:rFonts w:ascii="Palatino Linotype" w:eastAsia="Palatino Linotype" w:hAnsi="Palatino Linotype" w:cs="Palatino Linotype"/>
          <w:color w:val="auto"/>
          <w:sz w:val="20"/>
          <w:szCs w:val="20"/>
        </w:rPr>
        <w:t>Figure 2</w:t>
      </w:r>
      <w:r w:rsidRPr="00C10A63">
        <w:rPr>
          <w:rFonts w:ascii="Palatino Linotype" w:eastAsia="Palatino Linotype" w:hAnsi="Palatino Linotype" w:cs="Palatino Linotype"/>
          <w:color w:val="auto"/>
          <w:sz w:val="20"/>
          <w:szCs w:val="20"/>
        </w:rPr>
        <w:t xml:space="preserve"> </w:t>
      </w:r>
      <w:r w:rsidR="006A4750" w:rsidRPr="00C10A63">
        <w:rPr>
          <w:rFonts w:ascii="Palatino Linotype" w:eastAsia="Palatino Linotype" w:hAnsi="Palatino Linotype" w:cs="Palatino Linotype"/>
          <w:color w:val="auto"/>
          <w:sz w:val="20"/>
          <w:szCs w:val="20"/>
        </w:rPr>
        <w:t xml:space="preserve">illustrates </w:t>
      </w:r>
      <w:r w:rsidRPr="00C10A63">
        <w:rPr>
          <w:rFonts w:ascii="Palatino Linotype" w:eastAsia="Palatino Linotype" w:hAnsi="Palatino Linotype" w:cs="Palatino Linotype"/>
          <w:color w:val="auto"/>
          <w:sz w:val="20"/>
          <w:szCs w:val="20"/>
        </w:rPr>
        <w:t xml:space="preserve">the increasing interest of scholars in this field of research over the past </w:t>
      </w:r>
      <w:r w:rsidR="006A4750" w:rsidRPr="00C10A63">
        <w:rPr>
          <w:rFonts w:ascii="Palatino Linotype" w:eastAsia="Palatino Linotype" w:hAnsi="Palatino Linotype" w:cs="Palatino Linotype"/>
          <w:color w:val="auto"/>
          <w:sz w:val="20"/>
          <w:szCs w:val="20"/>
        </w:rPr>
        <w:t>decade</w:t>
      </w:r>
      <w:r w:rsidRPr="00C10A63">
        <w:rPr>
          <w:rFonts w:ascii="Palatino Linotype" w:eastAsia="Palatino Linotype" w:hAnsi="Palatino Linotype" w:cs="Palatino Linotype"/>
          <w:color w:val="auto"/>
          <w:sz w:val="20"/>
          <w:szCs w:val="20"/>
        </w:rPr>
        <w:t xml:space="preserve">. </w:t>
      </w:r>
    </w:p>
    <w:p w14:paraId="1E069EE2" w14:textId="77777777" w:rsidR="00A3246F" w:rsidRPr="004276D8" w:rsidRDefault="00A3246F" w:rsidP="00A3246F">
      <w:pPr>
        <w:jc w:val="center"/>
        <w:rPr>
          <w:color w:val="auto"/>
          <w:highlight w:val="yellow"/>
          <w:lang w:val="en-GB"/>
        </w:rPr>
      </w:pPr>
      <w:r w:rsidRPr="004276D8">
        <w:rPr>
          <w:noProof/>
          <w:color w:val="auto"/>
          <w:lang w:val="lt-LT" w:eastAsia="lt-LT"/>
        </w:rPr>
        <w:drawing>
          <wp:inline distT="0" distB="0" distL="0" distR="0" wp14:anchorId="7F0A0A3B" wp14:editId="3F377A3C">
            <wp:extent cx="5442716" cy="2553335"/>
            <wp:effectExtent l="0" t="0" r="5715" b="0"/>
            <wp:docPr id="228" name="image11.png" descr="cid:f625ab21-12ca-4c0c-ab63-437d06aba27f"/>
            <wp:cNvGraphicFramePr/>
            <a:graphic xmlns:a="http://schemas.openxmlformats.org/drawingml/2006/main">
              <a:graphicData uri="http://schemas.openxmlformats.org/drawingml/2006/picture">
                <pic:pic xmlns:pic="http://schemas.openxmlformats.org/drawingml/2006/picture">
                  <pic:nvPicPr>
                    <pic:cNvPr id="0" name="image11.png" descr="cid:f625ab21-12ca-4c0c-ab63-437d06aba27f"/>
                    <pic:cNvPicPr preferRelativeResize="0"/>
                  </pic:nvPicPr>
                  <pic:blipFill rotWithShape="1">
                    <a:blip r:embed="rId12"/>
                    <a:srcRect l="922" t="2254" r="2124" b="2409"/>
                    <a:stretch/>
                  </pic:blipFill>
                  <pic:spPr bwMode="auto">
                    <a:xfrm>
                      <a:off x="0" y="0"/>
                      <a:ext cx="5444890" cy="2554355"/>
                    </a:xfrm>
                    <a:prstGeom prst="rect">
                      <a:avLst/>
                    </a:prstGeom>
                    <a:ln>
                      <a:noFill/>
                    </a:ln>
                    <a:extLst>
                      <a:ext uri="{53640926-AAD7-44D8-BBD7-CCE9431645EC}">
                        <a14:shadowObscured xmlns:a14="http://schemas.microsoft.com/office/drawing/2010/main"/>
                      </a:ext>
                    </a:extLst>
                  </pic:spPr>
                </pic:pic>
              </a:graphicData>
            </a:graphic>
          </wp:inline>
        </w:drawing>
      </w:r>
    </w:p>
    <w:p w14:paraId="71163C34" w14:textId="73D083CE" w:rsidR="00030BC0" w:rsidRPr="00C10A63" w:rsidRDefault="0020791C" w:rsidP="00956112">
      <w:pPr>
        <w:pBdr>
          <w:top w:val="nil"/>
          <w:left w:val="nil"/>
          <w:bottom w:val="nil"/>
          <w:right w:val="nil"/>
          <w:between w:val="nil"/>
        </w:pBdr>
        <w:spacing w:before="120" w:after="240" w:line="240" w:lineRule="auto"/>
        <w:ind w:left="425" w:right="425"/>
        <w:rPr>
          <w:rFonts w:ascii="Palatino Linotype" w:eastAsia="Palatino Linotype" w:hAnsi="Palatino Linotype" w:cs="Palatino Linotype"/>
          <w:color w:val="auto"/>
          <w:sz w:val="18"/>
          <w:szCs w:val="18"/>
        </w:rPr>
      </w:pPr>
      <w:r w:rsidRPr="00C10A63">
        <w:rPr>
          <w:rFonts w:ascii="Palatino Linotype" w:eastAsia="Palatino Linotype" w:hAnsi="Palatino Linotype" w:cs="Palatino Linotype"/>
          <w:b/>
          <w:color w:val="auto"/>
          <w:sz w:val="18"/>
          <w:szCs w:val="18"/>
        </w:rPr>
        <w:t>Figure 2.</w:t>
      </w:r>
      <w:r w:rsidRPr="00C10A63">
        <w:rPr>
          <w:rFonts w:ascii="Palatino Linotype" w:eastAsia="Palatino Linotype" w:hAnsi="Palatino Linotype" w:cs="Palatino Linotype"/>
          <w:color w:val="auto"/>
          <w:sz w:val="18"/>
          <w:szCs w:val="18"/>
        </w:rPr>
        <w:t xml:space="preserve"> </w:t>
      </w:r>
      <w:r w:rsidR="006A4750" w:rsidRPr="00C10A63">
        <w:rPr>
          <w:rFonts w:ascii="Palatino Linotype" w:eastAsia="Palatino Linotype" w:hAnsi="Palatino Linotype" w:cs="Palatino Linotype"/>
          <w:color w:val="auto"/>
          <w:sz w:val="18"/>
          <w:szCs w:val="18"/>
        </w:rPr>
        <w:t>R</w:t>
      </w:r>
      <w:r w:rsidRPr="00C10A63">
        <w:rPr>
          <w:rFonts w:ascii="Palatino Linotype" w:eastAsia="Palatino Linotype" w:hAnsi="Palatino Linotype" w:cs="Palatino Linotype"/>
          <w:color w:val="auto"/>
          <w:sz w:val="18"/>
          <w:szCs w:val="18"/>
        </w:rPr>
        <w:t xml:space="preserve">elevant papers on BIM and building energy efficiency </w:t>
      </w:r>
      <w:proofErr w:type="gramStart"/>
      <w:r w:rsidR="00150DAE" w:rsidRPr="00C10A63">
        <w:rPr>
          <w:rFonts w:ascii="Palatino Linotype" w:eastAsia="Palatino Linotype" w:hAnsi="Palatino Linotype" w:cs="Palatino Linotype"/>
          <w:color w:val="auto"/>
          <w:sz w:val="18"/>
          <w:szCs w:val="18"/>
        </w:rPr>
        <w:t xml:space="preserve">were </w:t>
      </w:r>
      <w:r w:rsidRPr="00C10A63">
        <w:rPr>
          <w:rFonts w:ascii="Palatino Linotype" w:eastAsia="Palatino Linotype" w:hAnsi="Palatino Linotype" w:cs="Palatino Linotype"/>
          <w:color w:val="auto"/>
          <w:sz w:val="18"/>
          <w:szCs w:val="18"/>
        </w:rPr>
        <w:t>published</w:t>
      </w:r>
      <w:proofErr w:type="gramEnd"/>
      <w:r w:rsidRPr="00C10A63">
        <w:rPr>
          <w:rFonts w:ascii="Palatino Linotype" w:eastAsia="Palatino Linotype" w:hAnsi="Palatino Linotype" w:cs="Palatino Linotype"/>
          <w:color w:val="auto"/>
          <w:sz w:val="18"/>
          <w:szCs w:val="18"/>
        </w:rPr>
        <w:t xml:space="preserve"> in each year between 1985 and 2020.</w:t>
      </w:r>
    </w:p>
    <w:p w14:paraId="7D108628" w14:textId="77777777" w:rsidR="00030BC0" w:rsidRPr="00C10A63" w:rsidRDefault="0020791C">
      <w:pPr>
        <w:pBdr>
          <w:top w:val="nil"/>
          <w:left w:val="nil"/>
          <w:bottom w:val="nil"/>
          <w:right w:val="nil"/>
          <w:between w:val="nil"/>
        </w:pBdr>
        <w:spacing w:before="240" w:after="120" w:line="240" w:lineRule="auto"/>
        <w:jc w:val="left"/>
        <w:rPr>
          <w:rFonts w:ascii="Palatino Linotype" w:eastAsia="Palatino Linotype" w:hAnsi="Palatino Linotype" w:cs="Palatino Linotype"/>
          <w:i/>
          <w:sz w:val="20"/>
          <w:szCs w:val="20"/>
        </w:rPr>
      </w:pPr>
      <w:r w:rsidRPr="00C10A63">
        <w:rPr>
          <w:rFonts w:ascii="Palatino Linotype" w:eastAsia="Palatino Linotype" w:hAnsi="Palatino Linotype" w:cs="Palatino Linotype"/>
          <w:i/>
          <w:sz w:val="20"/>
          <w:szCs w:val="20"/>
        </w:rPr>
        <w:t>4.2. Keyword</w:t>
      </w:r>
      <w:del w:id="210" w:author="English Editor" w:date="2021-09-17T16:03:00Z">
        <w:r w:rsidRPr="00C10A63" w:rsidDel="006A4750">
          <w:rPr>
            <w:rFonts w:ascii="Palatino Linotype" w:eastAsia="Palatino Linotype" w:hAnsi="Palatino Linotype" w:cs="Palatino Linotype"/>
            <w:i/>
            <w:sz w:val="20"/>
            <w:szCs w:val="20"/>
          </w:rPr>
          <w:delText>s</w:delText>
        </w:r>
      </w:del>
      <w:r w:rsidRPr="00C10A63">
        <w:rPr>
          <w:rFonts w:ascii="Palatino Linotype" w:eastAsia="Palatino Linotype" w:hAnsi="Palatino Linotype" w:cs="Palatino Linotype"/>
          <w:i/>
          <w:sz w:val="20"/>
          <w:szCs w:val="20"/>
        </w:rPr>
        <w:t xml:space="preserve"> occurrence analysis</w:t>
      </w:r>
    </w:p>
    <w:p w14:paraId="7DF7A2B1" w14:textId="76FFF0F5" w:rsidR="00030BC0" w:rsidRPr="00C10A63" w:rsidRDefault="0020791C">
      <w:pPr>
        <w:pBdr>
          <w:top w:val="nil"/>
          <w:left w:val="nil"/>
          <w:bottom w:val="nil"/>
          <w:right w:val="nil"/>
          <w:between w:val="nil"/>
        </w:pBdr>
        <w:spacing w:after="120" w:line="240" w:lineRule="auto"/>
        <w:ind w:firstLine="425"/>
        <w:rPr>
          <w:rFonts w:ascii="Palatino Linotype" w:eastAsia="Palatino Linotype" w:hAnsi="Palatino Linotype" w:cs="Palatino Linotype"/>
          <w:sz w:val="20"/>
          <w:szCs w:val="20"/>
        </w:rPr>
      </w:pPr>
      <w:proofErr w:type="gramStart"/>
      <w:r w:rsidRPr="00C10A63">
        <w:rPr>
          <w:rFonts w:ascii="Palatino Linotype" w:eastAsia="Palatino Linotype" w:hAnsi="Palatino Linotype" w:cs="Palatino Linotype"/>
          <w:sz w:val="20"/>
          <w:szCs w:val="20"/>
        </w:rPr>
        <w:t>Based on the</w:t>
      </w:r>
      <w:r w:rsidR="006A4750" w:rsidRPr="00C10A63">
        <w:rPr>
          <w:rFonts w:ascii="Palatino Linotype" w:eastAsia="Palatino Linotype" w:hAnsi="Palatino Linotype" w:cs="Palatino Linotype"/>
          <w:sz w:val="20"/>
          <w:szCs w:val="20"/>
        </w:rPr>
        <w:t xml:space="preserve"> analysis methods</w:t>
      </w:r>
      <w:r w:rsidRPr="00C10A63">
        <w:rPr>
          <w:rFonts w:ascii="Palatino Linotype" w:eastAsia="Palatino Linotype" w:hAnsi="Palatino Linotype" w:cs="Palatino Linotype"/>
          <w:sz w:val="20"/>
          <w:szCs w:val="20"/>
        </w:rPr>
        <w:t xml:space="preserve"> described in Section 3.7, three keyword maps were created as </w:t>
      </w:r>
      <w:r w:rsidR="006A4750" w:rsidRPr="00C10A63">
        <w:rPr>
          <w:rFonts w:ascii="Palatino Linotype" w:eastAsia="Palatino Linotype" w:hAnsi="Palatino Linotype" w:cs="Palatino Linotype"/>
          <w:sz w:val="20"/>
          <w:szCs w:val="20"/>
        </w:rPr>
        <w:t>follows</w:t>
      </w:r>
      <w:r w:rsidRPr="00C10A63">
        <w:rPr>
          <w:rFonts w:ascii="Palatino Linotype" w:eastAsia="Palatino Linotype" w:hAnsi="Palatino Linotype" w:cs="Palatino Linotype"/>
          <w:sz w:val="20"/>
          <w:szCs w:val="20"/>
        </w:rPr>
        <w:t xml:space="preserve">: 1) </w:t>
      </w:r>
      <w:r w:rsidR="00BF74B5" w:rsidRPr="00C10A63">
        <w:rPr>
          <w:rFonts w:ascii="Palatino Linotype" w:eastAsia="Palatino Linotype" w:hAnsi="Palatino Linotype" w:cs="Palatino Linotype"/>
          <w:sz w:val="20"/>
          <w:szCs w:val="20"/>
        </w:rPr>
        <w:t>a map of the most common</w:t>
      </w:r>
      <w:r w:rsidRPr="00C10A63">
        <w:rPr>
          <w:rFonts w:ascii="Palatino Linotype" w:eastAsia="Palatino Linotype" w:hAnsi="Palatino Linotype" w:cs="Palatino Linotype"/>
          <w:sz w:val="20"/>
          <w:szCs w:val="20"/>
        </w:rPr>
        <w:t xml:space="preserve"> keywords</w:t>
      </w:r>
      <w:ins w:id="211" w:author="Tatjana Vilutienė" w:date="2021-09-23T18:23:00Z">
        <w:r w:rsidR="005B739E">
          <w:rPr>
            <w:rFonts w:ascii="Palatino Linotype" w:eastAsia="Palatino Linotype" w:hAnsi="Palatino Linotype" w:cs="Palatino Linotype"/>
            <w:sz w:val="20"/>
            <w:szCs w:val="20"/>
          </w:rPr>
          <w:t xml:space="preserve"> (</w:t>
        </w:r>
        <w:r w:rsidR="005B739E" w:rsidRPr="005B739E">
          <w:rPr>
            <w:rFonts w:ascii="Palatino Linotype" w:eastAsia="Palatino Linotype" w:hAnsi="Palatino Linotype" w:cs="Palatino Linotype"/>
            <w:sz w:val="20"/>
            <w:szCs w:val="20"/>
          </w:rPr>
          <w:t>most commonly occurring</w:t>
        </w:r>
        <w:r w:rsidR="005B739E">
          <w:rPr>
            <w:rFonts w:ascii="Palatino Linotype" w:eastAsia="Palatino Linotype" w:hAnsi="Palatino Linotype" w:cs="Palatino Linotype"/>
            <w:sz w:val="20"/>
            <w:szCs w:val="20"/>
          </w:rPr>
          <w:t xml:space="preserve"> in research papers)</w:t>
        </w:r>
      </w:ins>
      <w:r w:rsidRPr="00C10A63">
        <w:rPr>
          <w:rFonts w:ascii="Palatino Linotype" w:eastAsia="Palatino Linotype" w:hAnsi="Palatino Linotype" w:cs="Palatino Linotype"/>
          <w:sz w:val="20"/>
          <w:szCs w:val="20"/>
        </w:rPr>
        <w:t xml:space="preserve"> to </w:t>
      </w:r>
      <w:r w:rsidR="00BF74B5" w:rsidRPr="00C10A63">
        <w:rPr>
          <w:rFonts w:ascii="Palatino Linotype" w:eastAsia="Palatino Linotype" w:hAnsi="Palatino Linotype" w:cs="Palatino Linotype"/>
          <w:sz w:val="20"/>
          <w:szCs w:val="20"/>
        </w:rPr>
        <w:t xml:space="preserve">identify </w:t>
      </w:r>
      <w:r w:rsidRPr="00C10A63">
        <w:rPr>
          <w:rFonts w:ascii="Palatino Linotype" w:eastAsia="Palatino Linotype" w:hAnsi="Palatino Linotype" w:cs="Palatino Linotype"/>
          <w:sz w:val="20"/>
          <w:szCs w:val="20"/>
        </w:rPr>
        <w:t xml:space="preserve">the most </w:t>
      </w:r>
      <w:r w:rsidR="00517A54" w:rsidRPr="00C10A63">
        <w:rPr>
          <w:rFonts w:ascii="Palatino Linotype" w:eastAsia="Palatino Linotype" w:hAnsi="Palatino Linotype" w:cs="Palatino Linotype"/>
          <w:sz w:val="20"/>
          <w:szCs w:val="20"/>
        </w:rPr>
        <w:t>analy</w:t>
      </w:r>
      <w:r w:rsidR="00BF74B5" w:rsidRPr="00C10A63">
        <w:rPr>
          <w:rFonts w:ascii="Palatino Linotype" w:eastAsia="Palatino Linotype" w:hAnsi="Palatino Linotype" w:cs="Palatino Linotype"/>
          <w:sz w:val="20"/>
          <w:szCs w:val="20"/>
        </w:rPr>
        <w:t>z</w:t>
      </w:r>
      <w:r w:rsidR="00517A54" w:rsidRPr="00C10A63">
        <w:rPr>
          <w:rFonts w:ascii="Palatino Linotype" w:eastAsia="Palatino Linotype" w:hAnsi="Palatino Linotype" w:cs="Palatino Linotype"/>
          <w:sz w:val="20"/>
          <w:szCs w:val="20"/>
        </w:rPr>
        <w:t>ed</w:t>
      </w:r>
      <w:r w:rsidRPr="00C10A63">
        <w:rPr>
          <w:rFonts w:ascii="Palatino Linotype" w:eastAsia="Palatino Linotype" w:hAnsi="Palatino Linotype" w:cs="Palatino Linotype"/>
          <w:sz w:val="20"/>
          <w:szCs w:val="20"/>
        </w:rPr>
        <w:t xml:space="preserve"> areas in BIM and energy efficiency; 2) </w:t>
      </w:r>
      <w:r w:rsidR="00BF74B5" w:rsidRPr="00C10A63">
        <w:rPr>
          <w:rFonts w:ascii="Palatino Linotype" w:eastAsia="Palatino Linotype" w:hAnsi="Palatino Linotype" w:cs="Palatino Linotype"/>
          <w:sz w:val="20"/>
          <w:szCs w:val="20"/>
        </w:rPr>
        <w:t>a map of moderately common</w:t>
      </w:r>
      <w:r w:rsidRPr="00C10A63">
        <w:rPr>
          <w:rFonts w:ascii="Palatino Linotype" w:eastAsia="Palatino Linotype" w:hAnsi="Palatino Linotype" w:cs="Palatino Linotype"/>
          <w:sz w:val="20"/>
          <w:szCs w:val="20"/>
        </w:rPr>
        <w:t xml:space="preserve"> keywords to </w:t>
      </w:r>
      <w:r w:rsidR="00BF74B5" w:rsidRPr="00C10A63">
        <w:rPr>
          <w:rFonts w:ascii="Palatino Linotype" w:eastAsia="Palatino Linotype" w:hAnsi="Palatino Linotype" w:cs="Palatino Linotype"/>
          <w:sz w:val="20"/>
          <w:szCs w:val="20"/>
        </w:rPr>
        <w:t xml:space="preserve">identify </w:t>
      </w:r>
      <w:r w:rsidRPr="00C10A63">
        <w:rPr>
          <w:rFonts w:ascii="Palatino Linotype" w:eastAsia="Palatino Linotype" w:hAnsi="Palatino Linotype" w:cs="Palatino Linotype"/>
          <w:sz w:val="20"/>
          <w:szCs w:val="20"/>
        </w:rPr>
        <w:t xml:space="preserve">the </w:t>
      </w:r>
      <w:r w:rsidR="00BF74B5" w:rsidRPr="00C10A63">
        <w:rPr>
          <w:rFonts w:ascii="Palatino Linotype" w:eastAsia="Palatino Linotype" w:hAnsi="Palatino Linotype" w:cs="Palatino Linotype"/>
          <w:sz w:val="20"/>
          <w:szCs w:val="20"/>
        </w:rPr>
        <w:t xml:space="preserve">moderately </w:t>
      </w:r>
      <w:r w:rsidR="00517A54" w:rsidRPr="00C10A63">
        <w:rPr>
          <w:rFonts w:ascii="Palatino Linotype" w:eastAsia="Palatino Linotype" w:hAnsi="Palatino Linotype" w:cs="Palatino Linotype"/>
          <w:sz w:val="20"/>
          <w:szCs w:val="20"/>
        </w:rPr>
        <w:t>analy</w:t>
      </w:r>
      <w:r w:rsidR="00BF74B5" w:rsidRPr="00C10A63">
        <w:rPr>
          <w:rFonts w:ascii="Palatino Linotype" w:eastAsia="Palatino Linotype" w:hAnsi="Palatino Linotype" w:cs="Palatino Linotype"/>
          <w:sz w:val="20"/>
          <w:szCs w:val="20"/>
        </w:rPr>
        <w:t>z</w:t>
      </w:r>
      <w:r w:rsidR="00517A54" w:rsidRPr="00C10A63">
        <w:rPr>
          <w:rFonts w:ascii="Palatino Linotype" w:eastAsia="Palatino Linotype" w:hAnsi="Palatino Linotype" w:cs="Palatino Linotype"/>
          <w:sz w:val="20"/>
          <w:szCs w:val="20"/>
        </w:rPr>
        <w:t>ed</w:t>
      </w:r>
      <w:r w:rsidRPr="00C10A63">
        <w:rPr>
          <w:rFonts w:ascii="Palatino Linotype" w:eastAsia="Palatino Linotype" w:hAnsi="Palatino Linotype" w:cs="Palatino Linotype"/>
          <w:sz w:val="20"/>
          <w:szCs w:val="20"/>
        </w:rPr>
        <w:t xml:space="preserve"> are</w:t>
      </w:r>
      <w:r w:rsidR="00150DAE" w:rsidRPr="00C10A63">
        <w:rPr>
          <w:rFonts w:ascii="Palatino Linotype" w:eastAsia="Palatino Linotype" w:hAnsi="Palatino Linotype" w:cs="Palatino Linotype"/>
          <w:sz w:val="20"/>
          <w:szCs w:val="20"/>
        </w:rPr>
        <w:t>a</w:t>
      </w:r>
      <w:r w:rsidRPr="00C10A63">
        <w:rPr>
          <w:rFonts w:ascii="Palatino Linotype" w:eastAsia="Palatino Linotype" w:hAnsi="Palatino Linotype" w:cs="Palatino Linotype"/>
          <w:sz w:val="20"/>
          <w:szCs w:val="20"/>
        </w:rPr>
        <w:t>s in BIM and building energy efficiency</w:t>
      </w:r>
      <w:r w:rsidR="00BF74B5" w:rsidRPr="00C10A63">
        <w:rPr>
          <w:rFonts w:ascii="Palatino Linotype" w:eastAsia="Palatino Linotype" w:hAnsi="Palatino Linotype" w:cs="Palatino Linotype"/>
          <w:sz w:val="20"/>
          <w:szCs w:val="20"/>
        </w:rPr>
        <w:t xml:space="preserve">; </w:t>
      </w:r>
      <w:r w:rsidRPr="00C10A63">
        <w:rPr>
          <w:rFonts w:ascii="Palatino Linotype" w:eastAsia="Palatino Linotype" w:hAnsi="Palatino Linotype" w:cs="Palatino Linotype"/>
          <w:sz w:val="20"/>
          <w:szCs w:val="20"/>
        </w:rPr>
        <w:t xml:space="preserve">3) </w:t>
      </w:r>
      <w:r w:rsidR="00BF74B5" w:rsidRPr="00C10A63">
        <w:rPr>
          <w:rFonts w:ascii="Palatino Linotype" w:eastAsia="Palatino Linotype" w:hAnsi="Palatino Linotype" w:cs="Palatino Linotype"/>
          <w:sz w:val="20"/>
          <w:szCs w:val="20"/>
        </w:rPr>
        <w:t xml:space="preserve">a map of </w:t>
      </w:r>
      <w:r w:rsidRPr="00C10A63">
        <w:rPr>
          <w:rFonts w:ascii="Palatino Linotype" w:eastAsia="Palatino Linotype" w:hAnsi="Palatino Linotype" w:cs="Palatino Linotype"/>
          <w:sz w:val="20"/>
          <w:szCs w:val="20"/>
        </w:rPr>
        <w:t xml:space="preserve">the least </w:t>
      </w:r>
      <w:r w:rsidR="00BF74B5" w:rsidRPr="00C10A63">
        <w:rPr>
          <w:rFonts w:ascii="Palatino Linotype" w:eastAsia="Palatino Linotype" w:hAnsi="Palatino Linotype" w:cs="Palatino Linotype"/>
          <w:sz w:val="20"/>
          <w:szCs w:val="20"/>
        </w:rPr>
        <w:t xml:space="preserve">common </w:t>
      </w:r>
      <w:r w:rsidRPr="00C10A63">
        <w:rPr>
          <w:rFonts w:ascii="Palatino Linotype" w:eastAsia="Palatino Linotype" w:hAnsi="Palatino Linotype" w:cs="Palatino Linotype"/>
          <w:sz w:val="20"/>
          <w:szCs w:val="20"/>
        </w:rPr>
        <w:t xml:space="preserve">keywords to </w:t>
      </w:r>
      <w:r w:rsidR="00BF74B5" w:rsidRPr="00C10A63">
        <w:rPr>
          <w:rFonts w:ascii="Palatino Linotype" w:eastAsia="Palatino Linotype" w:hAnsi="Palatino Linotype" w:cs="Palatino Linotype"/>
          <w:sz w:val="20"/>
          <w:szCs w:val="20"/>
        </w:rPr>
        <w:t xml:space="preserve">identify </w:t>
      </w:r>
      <w:r w:rsidRPr="00C10A63">
        <w:rPr>
          <w:rFonts w:ascii="Palatino Linotype" w:eastAsia="Palatino Linotype" w:hAnsi="Palatino Linotype" w:cs="Palatino Linotype"/>
          <w:sz w:val="20"/>
          <w:szCs w:val="20"/>
        </w:rPr>
        <w:t xml:space="preserve">the areas that </w:t>
      </w:r>
      <w:r w:rsidR="00BF74B5" w:rsidRPr="00C10A63">
        <w:rPr>
          <w:rFonts w:ascii="Palatino Linotype" w:eastAsia="Palatino Linotype" w:hAnsi="Palatino Linotype" w:cs="Palatino Linotype"/>
          <w:sz w:val="20"/>
          <w:szCs w:val="20"/>
        </w:rPr>
        <w:t>are in the early development stage</w:t>
      </w:r>
      <w:r w:rsidRPr="00C10A63">
        <w:rPr>
          <w:rFonts w:ascii="Palatino Linotype" w:eastAsia="Palatino Linotype" w:hAnsi="Palatino Linotype" w:cs="Palatino Linotype"/>
          <w:sz w:val="20"/>
          <w:szCs w:val="20"/>
        </w:rPr>
        <w:t>.</w:t>
      </w:r>
      <w:proofErr w:type="gramEnd"/>
      <w:r w:rsidRPr="00C10A63">
        <w:rPr>
          <w:rFonts w:ascii="Palatino Linotype" w:eastAsia="Palatino Linotype" w:hAnsi="Palatino Linotype" w:cs="Palatino Linotype"/>
          <w:sz w:val="20"/>
          <w:szCs w:val="20"/>
        </w:rPr>
        <w:t xml:space="preserve"> </w:t>
      </w:r>
      <w:ins w:id="212" w:author="Tatjana Vilutienė" w:date="2021-09-23T18:19:00Z">
        <w:r w:rsidR="005B739E" w:rsidRPr="005B739E">
          <w:rPr>
            <w:rFonts w:ascii="Palatino Linotype" w:eastAsia="Palatino Linotype" w:hAnsi="Palatino Linotype" w:cs="Palatino Linotype"/>
            <w:sz w:val="20"/>
            <w:szCs w:val="20"/>
          </w:rPr>
          <w:t xml:space="preserve">Keyword analysis allows conclusions to </w:t>
        </w:r>
        <w:proofErr w:type="gramStart"/>
        <w:r w:rsidR="005B739E" w:rsidRPr="005B739E">
          <w:rPr>
            <w:rFonts w:ascii="Palatino Linotype" w:eastAsia="Palatino Linotype" w:hAnsi="Palatino Linotype" w:cs="Palatino Linotype"/>
            <w:sz w:val="20"/>
            <w:szCs w:val="20"/>
          </w:rPr>
          <w:t>be drawn</w:t>
        </w:r>
        <w:proofErr w:type="gramEnd"/>
        <w:r w:rsidR="005B739E" w:rsidRPr="005B739E">
          <w:rPr>
            <w:rFonts w:ascii="Palatino Linotype" w:eastAsia="Palatino Linotype" w:hAnsi="Palatino Linotype" w:cs="Palatino Linotype"/>
            <w:sz w:val="20"/>
            <w:szCs w:val="20"/>
          </w:rPr>
          <w:t xml:space="preserve"> about the dominant research and applied methods.</w:t>
        </w:r>
      </w:ins>
    </w:p>
    <w:p w14:paraId="20294B60" w14:textId="320F073F" w:rsidR="00030BC0" w:rsidRPr="00C10A63" w:rsidRDefault="0020791C" w:rsidP="009A6629">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First, we created the</w:t>
      </w:r>
      <w:r w:rsidR="00CC35F2" w:rsidRPr="00C10A63">
        <w:rPr>
          <w:rFonts w:ascii="Palatino Linotype" w:eastAsia="Palatino Linotype" w:hAnsi="Palatino Linotype" w:cs="Palatino Linotype"/>
          <w:color w:val="auto"/>
          <w:sz w:val="20"/>
          <w:szCs w:val="20"/>
        </w:rPr>
        <w:t xml:space="preserve"> map of the</w:t>
      </w:r>
      <w:r w:rsidRPr="00C10A63">
        <w:rPr>
          <w:rFonts w:ascii="Palatino Linotype" w:eastAsia="Palatino Linotype" w:hAnsi="Palatino Linotype" w:cs="Palatino Linotype"/>
          <w:color w:val="auto"/>
          <w:sz w:val="20"/>
          <w:szCs w:val="20"/>
        </w:rPr>
        <w:t xml:space="preserve"> most </w:t>
      </w:r>
      <w:r w:rsidR="00CC35F2" w:rsidRPr="00C10A63">
        <w:rPr>
          <w:rFonts w:ascii="Palatino Linotype" w:eastAsia="Palatino Linotype" w:hAnsi="Palatino Linotype" w:cs="Palatino Linotype"/>
          <w:color w:val="auto"/>
          <w:sz w:val="20"/>
          <w:szCs w:val="20"/>
        </w:rPr>
        <w:t xml:space="preserve">common </w:t>
      </w:r>
      <w:r w:rsidRPr="00C10A63">
        <w:rPr>
          <w:rFonts w:ascii="Palatino Linotype" w:eastAsia="Palatino Linotype" w:hAnsi="Palatino Linotype" w:cs="Palatino Linotype"/>
          <w:color w:val="auto"/>
          <w:sz w:val="20"/>
          <w:szCs w:val="20"/>
        </w:rPr>
        <w:t>keywords, presented in Figure 3</w:t>
      </w:r>
      <w:r w:rsidR="00CC35F2" w:rsidRPr="00C10A63">
        <w:rPr>
          <w:rFonts w:ascii="Palatino Linotype" w:eastAsia="Palatino Linotype" w:hAnsi="Palatino Linotype" w:cs="Palatino Linotype"/>
          <w:color w:val="auto"/>
          <w:sz w:val="20"/>
          <w:szCs w:val="20"/>
        </w:rPr>
        <w:t xml:space="preserve">; when producing this map, </w:t>
      </w:r>
      <w:r w:rsidRPr="00C10A63">
        <w:rPr>
          <w:rFonts w:ascii="Palatino Linotype" w:eastAsia="Palatino Linotype" w:hAnsi="Palatino Linotype" w:cs="Palatino Linotype"/>
          <w:color w:val="auto"/>
          <w:sz w:val="20"/>
          <w:szCs w:val="20"/>
        </w:rPr>
        <w:t>we restricted the minimum number of keywords’ occurrences</w:t>
      </w:r>
      <w:r w:rsidR="00CC35F2" w:rsidRPr="00C10A63">
        <w:rPr>
          <w:rFonts w:ascii="Palatino Linotype" w:eastAsia="Palatino Linotype" w:hAnsi="Palatino Linotype" w:cs="Palatino Linotype"/>
          <w:color w:val="auto"/>
          <w:sz w:val="20"/>
          <w:szCs w:val="20"/>
        </w:rPr>
        <w:t xml:space="preserve"> to</w:t>
      </w:r>
      <w:r w:rsidRPr="00C10A63">
        <w:rPr>
          <w:rFonts w:ascii="Palatino Linotype" w:eastAsia="Palatino Linotype" w:hAnsi="Palatino Linotype" w:cs="Palatino Linotype"/>
          <w:color w:val="auto"/>
          <w:sz w:val="20"/>
          <w:szCs w:val="20"/>
        </w:rPr>
        <w:t xml:space="preserve"> 50. </w:t>
      </w:r>
      <w:r w:rsidR="00CC35F2" w:rsidRPr="00C10A63">
        <w:rPr>
          <w:rFonts w:ascii="Palatino Linotype" w:eastAsia="Palatino Linotype" w:hAnsi="Palatino Linotype" w:cs="Palatino Linotype"/>
          <w:color w:val="auto"/>
          <w:sz w:val="20"/>
          <w:szCs w:val="20"/>
        </w:rPr>
        <w:t xml:space="preserve">Using </w:t>
      </w:r>
      <w:proofErr w:type="spellStart"/>
      <w:r w:rsidRPr="00C10A63">
        <w:rPr>
          <w:rFonts w:ascii="Palatino Linotype" w:eastAsia="Palatino Linotype" w:hAnsi="Palatino Linotype" w:cs="Palatino Linotype"/>
          <w:color w:val="auto"/>
          <w:sz w:val="20"/>
          <w:szCs w:val="20"/>
        </w:rPr>
        <w:t>VOSviewer</w:t>
      </w:r>
      <w:proofErr w:type="spellEnd"/>
      <w:r w:rsidR="00CC35F2" w:rsidRPr="00C10A63">
        <w:rPr>
          <w:rFonts w:ascii="Palatino Linotype" w:eastAsia="Palatino Linotype" w:hAnsi="Palatino Linotype" w:cs="Palatino Linotype"/>
          <w:color w:val="auto"/>
          <w:sz w:val="20"/>
          <w:szCs w:val="20"/>
        </w:rPr>
        <w:t xml:space="preserve">, we </w:t>
      </w:r>
      <w:r w:rsidRPr="00C10A63">
        <w:rPr>
          <w:rFonts w:ascii="Palatino Linotype" w:eastAsia="Palatino Linotype" w:hAnsi="Palatino Linotype" w:cs="Palatino Linotype"/>
          <w:color w:val="auto"/>
          <w:sz w:val="20"/>
          <w:szCs w:val="20"/>
        </w:rPr>
        <w:t xml:space="preserve">identified 50 keywords that </w:t>
      </w:r>
      <w:r w:rsidR="00CC35F2" w:rsidRPr="00C10A63">
        <w:rPr>
          <w:rFonts w:ascii="Palatino Linotype" w:eastAsia="Palatino Linotype" w:hAnsi="Palatino Linotype" w:cs="Palatino Linotype"/>
          <w:color w:val="auto"/>
          <w:sz w:val="20"/>
          <w:szCs w:val="20"/>
        </w:rPr>
        <w:t xml:space="preserve">met </w:t>
      </w:r>
      <w:r w:rsidRPr="00C10A63">
        <w:rPr>
          <w:rFonts w:ascii="Palatino Linotype" w:eastAsia="Palatino Linotype" w:hAnsi="Palatino Linotype" w:cs="Palatino Linotype"/>
          <w:color w:val="auto"/>
          <w:sz w:val="20"/>
          <w:szCs w:val="20"/>
        </w:rPr>
        <w:t xml:space="preserve">the threshold. The ten </w:t>
      </w:r>
      <w:r w:rsidR="00CC35F2" w:rsidRPr="00C10A63">
        <w:rPr>
          <w:rFonts w:ascii="Palatino Linotype" w:eastAsia="Palatino Linotype" w:hAnsi="Palatino Linotype" w:cs="Palatino Linotype"/>
          <w:color w:val="auto"/>
          <w:sz w:val="20"/>
          <w:szCs w:val="20"/>
        </w:rPr>
        <w:t xml:space="preserve">most </w:t>
      </w:r>
      <w:r w:rsidRPr="00C10A63">
        <w:rPr>
          <w:rFonts w:ascii="Palatino Linotype" w:eastAsia="Palatino Linotype" w:hAnsi="Palatino Linotype" w:cs="Palatino Linotype"/>
          <w:color w:val="auto"/>
          <w:sz w:val="20"/>
          <w:szCs w:val="20"/>
        </w:rPr>
        <w:t>relevant keywords (</w:t>
      </w:r>
      <w:r w:rsidRPr="005B739E">
        <w:rPr>
          <w:rFonts w:ascii="Palatino Linotype" w:eastAsia="Palatino Linotype" w:hAnsi="Palatino Linotype" w:cs="Palatino Linotype"/>
          <w:iCs/>
          <w:color w:val="auto"/>
          <w:sz w:val="20"/>
          <w:szCs w:val="20"/>
        </w:rPr>
        <w:t>RQ-2</w:t>
      </w:r>
      <w:r w:rsidRPr="00C10A63">
        <w:rPr>
          <w:rFonts w:ascii="Palatino Linotype" w:eastAsia="Palatino Linotype" w:hAnsi="Palatino Linotype" w:cs="Palatino Linotype"/>
          <w:color w:val="auto"/>
          <w:sz w:val="20"/>
          <w:szCs w:val="20"/>
        </w:rPr>
        <w:t xml:space="preserve">) </w:t>
      </w:r>
      <w:r w:rsidR="00CC35F2" w:rsidRPr="00C10A63">
        <w:rPr>
          <w:rFonts w:ascii="Palatino Linotype" w:eastAsia="Palatino Linotype" w:hAnsi="Palatino Linotype" w:cs="Palatino Linotype"/>
          <w:color w:val="auto"/>
          <w:sz w:val="20"/>
          <w:szCs w:val="20"/>
        </w:rPr>
        <w:t xml:space="preserve">were </w:t>
      </w:r>
      <w:r w:rsidRPr="00C10A63">
        <w:rPr>
          <w:rFonts w:ascii="Palatino Linotype" w:eastAsia="Palatino Linotype" w:hAnsi="Palatino Linotype" w:cs="Palatino Linotype"/>
          <w:color w:val="auto"/>
          <w:sz w:val="20"/>
          <w:szCs w:val="20"/>
        </w:rPr>
        <w:t>the following: BIM (561), building (550), model (315), energy (296), analysis (277), system (275), building design (262), tool (256), process (255) and information (235).</w:t>
      </w:r>
    </w:p>
    <w:p w14:paraId="6B3D6B14" w14:textId="620DE74E" w:rsidR="002645B8" w:rsidRPr="00C10A63" w:rsidRDefault="00A3246F" w:rsidP="009A6629">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4276D8">
        <w:rPr>
          <w:rFonts w:ascii="Palatino Linotype" w:eastAsia="Palatino Linotype" w:hAnsi="Palatino Linotype" w:cs="Palatino Linotype"/>
          <w:noProof/>
          <w:sz w:val="20"/>
          <w:szCs w:val="20"/>
          <w:lang w:val="lt-LT" w:eastAsia="lt-LT"/>
        </w:rPr>
        <w:lastRenderedPageBreak/>
        <w:drawing>
          <wp:inline distT="114300" distB="114300" distL="114300" distR="114300" wp14:anchorId="4A6F8309" wp14:editId="0414D55C">
            <wp:extent cx="5615940" cy="3697024"/>
            <wp:effectExtent l="0" t="0" r="3810" b="0"/>
            <wp:docPr id="2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13"/>
                    <a:srcRect l="15920" t="5952" b="1187"/>
                    <a:stretch/>
                  </pic:blipFill>
                  <pic:spPr bwMode="auto">
                    <a:xfrm>
                      <a:off x="0" y="0"/>
                      <a:ext cx="5615940" cy="3697024"/>
                    </a:xfrm>
                    <a:prstGeom prst="rect">
                      <a:avLst/>
                    </a:prstGeom>
                    <a:ln>
                      <a:noFill/>
                    </a:ln>
                    <a:extLst>
                      <a:ext uri="{53640926-AAD7-44D8-BBD7-CCE9431645EC}">
                        <a14:shadowObscured xmlns:a14="http://schemas.microsoft.com/office/drawing/2010/main"/>
                      </a:ext>
                    </a:extLst>
                  </pic:spPr>
                </pic:pic>
              </a:graphicData>
            </a:graphic>
          </wp:inline>
        </w:drawing>
      </w:r>
    </w:p>
    <w:p w14:paraId="2E41C9DD" w14:textId="2AFCC419" w:rsidR="00030BC0" w:rsidRPr="00C10A63" w:rsidRDefault="0020791C" w:rsidP="00956112">
      <w:pPr>
        <w:pBdr>
          <w:top w:val="nil"/>
          <w:left w:val="nil"/>
          <w:bottom w:val="nil"/>
          <w:right w:val="nil"/>
          <w:between w:val="nil"/>
        </w:pBdr>
        <w:spacing w:before="120" w:after="240" w:line="240" w:lineRule="auto"/>
        <w:ind w:left="425" w:right="425"/>
        <w:rPr>
          <w:rFonts w:ascii="Palatino Linotype" w:eastAsia="Palatino Linotype" w:hAnsi="Palatino Linotype" w:cs="Palatino Linotype"/>
          <w:color w:val="auto"/>
          <w:sz w:val="18"/>
          <w:szCs w:val="18"/>
        </w:rPr>
      </w:pPr>
      <w:r w:rsidRPr="00C10A63">
        <w:rPr>
          <w:rFonts w:ascii="Palatino Linotype" w:eastAsia="Palatino Linotype" w:hAnsi="Palatino Linotype" w:cs="Palatino Linotype"/>
          <w:b/>
          <w:color w:val="auto"/>
          <w:sz w:val="18"/>
          <w:szCs w:val="18"/>
        </w:rPr>
        <w:t>Figure 3.</w:t>
      </w:r>
      <w:r w:rsidRPr="00C10A63">
        <w:rPr>
          <w:rFonts w:ascii="Palatino Linotype" w:eastAsia="Palatino Linotype" w:hAnsi="Palatino Linotype" w:cs="Palatino Linotype"/>
          <w:color w:val="auto"/>
          <w:sz w:val="18"/>
          <w:szCs w:val="18"/>
        </w:rPr>
        <w:t xml:space="preserve"> The most </w:t>
      </w:r>
      <w:r w:rsidR="00390009" w:rsidRPr="00C10A63">
        <w:rPr>
          <w:rFonts w:ascii="Palatino Linotype" w:eastAsia="Palatino Linotype" w:hAnsi="Palatino Linotype" w:cs="Palatino Linotype"/>
          <w:color w:val="auto"/>
          <w:sz w:val="18"/>
          <w:szCs w:val="18"/>
        </w:rPr>
        <w:t xml:space="preserve">common </w:t>
      </w:r>
      <w:r w:rsidRPr="00C10A63">
        <w:rPr>
          <w:rFonts w:ascii="Palatino Linotype" w:eastAsia="Palatino Linotype" w:hAnsi="Palatino Linotype" w:cs="Palatino Linotype"/>
          <w:color w:val="auto"/>
          <w:sz w:val="18"/>
          <w:szCs w:val="18"/>
        </w:rPr>
        <w:t>keyword</w:t>
      </w:r>
      <w:r w:rsidR="0093389F" w:rsidRPr="00C10A63">
        <w:rPr>
          <w:rFonts w:ascii="Palatino Linotype" w:eastAsia="Palatino Linotype" w:hAnsi="Palatino Linotype" w:cs="Palatino Linotype"/>
          <w:color w:val="auto"/>
          <w:sz w:val="18"/>
          <w:szCs w:val="18"/>
        </w:rPr>
        <w:t xml:space="preserve">s </w:t>
      </w:r>
      <w:r w:rsidR="00390009" w:rsidRPr="00C10A63">
        <w:rPr>
          <w:rFonts w:ascii="Palatino Linotype" w:eastAsia="Palatino Linotype" w:hAnsi="Palatino Linotype" w:cs="Palatino Linotype"/>
          <w:color w:val="auto"/>
          <w:sz w:val="18"/>
          <w:szCs w:val="18"/>
        </w:rPr>
        <w:t>for</w:t>
      </w:r>
      <w:r w:rsidRPr="00C10A63">
        <w:rPr>
          <w:rFonts w:ascii="Palatino Linotype" w:eastAsia="Palatino Linotype" w:hAnsi="Palatino Linotype" w:cs="Palatino Linotype"/>
          <w:color w:val="auto"/>
          <w:sz w:val="18"/>
          <w:szCs w:val="18"/>
        </w:rPr>
        <w:t xml:space="preserve"> BIM and building energy efficiency.</w:t>
      </w:r>
    </w:p>
    <w:p w14:paraId="2CE9F6D5" w14:textId="77580C88" w:rsidR="00030BC0" w:rsidRPr="00C10A63" w:rsidRDefault="0020791C" w:rsidP="009A6629">
      <w:pPr>
        <w:pBdr>
          <w:top w:val="nil"/>
          <w:left w:val="nil"/>
          <w:bottom w:val="nil"/>
          <w:right w:val="nil"/>
          <w:between w:val="nil"/>
        </w:pBdr>
        <w:spacing w:line="240" w:lineRule="auto"/>
        <w:ind w:firstLine="425"/>
        <w:rPr>
          <w:rFonts w:ascii="Palatino Linotype" w:eastAsia="Palatino Linotype" w:hAnsi="Palatino Linotype" w:cs="Palatino Linotype"/>
          <w:sz w:val="20"/>
          <w:szCs w:val="20"/>
          <w:highlight w:val="yellow"/>
        </w:rPr>
      </w:pPr>
      <w:r w:rsidRPr="00C10A63">
        <w:rPr>
          <w:rFonts w:ascii="Palatino Linotype" w:eastAsia="Palatino Linotype" w:hAnsi="Palatino Linotype" w:cs="Palatino Linotype"/>
          <w:sz w:val="20"/>
          <w:szCs w:val="20"/>
        </w:rPr>
        <w:t xml:space="preserve">In Figure 3, all keywords </w:t>
      </w:r>
      <w:proofErr w:type="gramStart"/>
      <w:r w:rsidRPr="00C10A63">
        <w:rPr>
          <w:rFonts w:ascii="Palatino Linotype" w:eastAsia="Palatino Linotype" w:hAnsi="Palatino Linotype" w:cs="Palatino Linotype"/>
          <w:sz w:val="20"/>
          <w:szCs w:val="20"/>
        </w:rPr>
        <w:t>are colored</w:t>
      </w:r>
      <w:proofErr w:type="gramEnd"/>
      <w:r w:rsidRPr="00C10A63">
        <w:rPr>
          <w:rFonts w:ascii="Palatino Linotype" w:eastAsia="Palatino Linotype" w:hAnsi="Palatino Linotype" w:cs="Palatino Linotype"/>
          <w:sz w:val="20"/>
          <w:szCs w:val="20"/>
        </w:rPr>
        <w:t xml:space="preserve"> according to the</w:t>
      </w:r>
      <w:r w:rsidR="003D5607" w:rsidRPr="00C10A63">
        <w:rPr>
          <w:rFonts w:ascii="Palatino Linotype" w:eastAsia="Palatino Linotype" w:hAnsi="Palatino Linotype" w:cs="Palatino Linotype"/>
          <w:sz w:val="20"/>
          <w:szCs w:val="20"/>
        </w:rPr>
        <w:t xml:space="preserve"> </w:t>
      </w:r>
      <w:r w:rsidR="00FA38DE" w:rsidRPr="00C10A63">
        <w:rPr>
          <w:rFonts w:ascii="Palatino Linotype" w:eastAsia="Palatino Linotype" w:hAnsi="Palatino Linotype" w:cs="Palatino Linotype"/>
          <w:sz w:val="20"/>
          <w:szCs w:val="20"/>
        </w:rPr>
        <w:t xml:space="preserve">average publication year </w:t>
      </w:r>
      <w:r w:rsidR="003D5607" w:rsidRPr="00C10A63">
        <w:rPr>
          <w:rFonts w:ascii="Palatino Linotype" w:eastAsia="Palatino Linotype" w:hAnsi="Palatino Linotype" w:cs="Palatino Linotype"/>
          <w:sz w:val="20"/>
          <w:szCs w:val="20"/>
        </w:rPr>
        <w:t>(APY)</w:t>
      </w:r>
      <w:r w:rsidR="00390009" w:rsidRPr="00C10A63">
        <w:rPr>
          <w:rFonts w:ascii="Palatino Linotype" w:eastAsia="Palatino Linotype" w:hAnsi="Palatino Linotype" w:cs="Palatino Linotype"/>
          <w:sz w:val="20"/>
          <w:szCs w:val="20"/>
        </w:rPr>
        <w:t xml:space="preserve"> of the papers in which they</w:t>
      </w:r>
      <w:r w:rsidRPr="00C10A63">
        <w:rPr>
          <w:rFonts w:ascii="Palatino Linotype" w:eastAsia="Palatino Linotype" w:hAnsi="Palatino Linotype" w:cs="Palatino Linotype"/>
          <w:sz w:val="20"/>
          <w:szCs w:val="20"/>
        </w:rPr>
        <w:t xml:space="preserve"> occur. As can be </w:t>
      </w:r>
      <w:r w:rsidR="00390009" w:rsidRPr="00C10A63">
        <w:rPr>
          <w:rFonts w:ascii="Palatino Linotype" w:eastAsia="Palatino Linotype" w:hAnsi="Palatino Linotype" w:cs="Palatino Linotype"/>
          <w:sz w:val="20"/>
          <w:szCs w:val="20"/>
        </w:rPr>
        <w:t xml:space="preserve">seen in </w:t>
      </w:r>
      <w:r w:rsidRPr="00C10A63">
        <w:rPr>
          <w:rFonts w:ascii="Palatino Linotype" w:eastAsia="Palatino Linotype" w:hAnsi="Palatino Linotype" w:cs="Palatino Linotype"/>
          <w:sz w:val="20"/>
          <w:szCs w:val="20"/>
        </w:rPr>
        <w:t xml:space="preserve">the figure, </w:t>
      </w:r>
      <w:r w:rsidR="00390009" w:rsidRPr="00C10A63">
        <w:rPr>
          <w:rFonts w:ascii="Palatino Linotype" w:eastAsia="Palatino Linotype" w:hAnsi="Palatino Linotype" w:cs="Palatino Linotype"/>
          <w:sz w:val="20"/>
          <w:szCs w:val="20"/>
        </w:rPr>
        <w:t xml:space="preserve">the </w:t>
      </w:r>
      <w:r w:rsidRPr="00C10A63">
        <w:rPr>
          <w:rFonts w:ascii="Palatino Linotype" w:eastAsia="Palatino Linotype" w:hAnsi="Palatino Linotype" w:cs="Palatino Linotype"/>
          <w:sz w:val="20"/>
          <w:szCs w:val="20"/>
        </w:rPr>
        <w:t>APY varie</w:t>
      </w:r>
      <w:r w:rsidR="00390009" w:rsidRPr="00C10A63">
        <w:rPr>
          <w:rFonts w:ascii="Palatino Linotype" w:eastAsia="Palatino Linotype" w:hAnsi="Palatino Linotype" w:cs="Palatino Linotype"/>
          <w:sz w:val="20"/>
          <w:szCs w:val="20"/>
        </w:rPr>
        <w:t>d</w:t>
      </w:r>
      <w:r w:rsidRPr="00C10A63">
        <w:rPr>
          <w:rFonts w:ascii="Palatino Linotype" w:eastAsia="Palatino Linotype" w:hAnsi="Palatino Linotype" w:cs="Palatino Linotype"/>
          <w:sz w:val="20"/>
          <w:szCs w:val="20"/>
        </w:rPr>
        <w:t xml:space="preserve"> in</w:t>
      </w:r>
      <w:r w:rsidR="00390009" w:rsidRPr="00C10A63">
        <w:rPr>
          <w:rFonts w:ascii="Palatino Linotype" w:eastAsia="Palatino Linotype" w:hAnsi="Palatino Linotype" w:cs="Palatino Linotype"/>
          <w:sz w:val="20"/>
          <w:szCs w:val="20"/>
        </w:rPr>
        <w:t xml:space="preserve"> the</w:t>
      </w:r>
      <w:r w:rsidRPr="00C10A63">
        <w:rPr>
          <w:rFonts w:ascii="Palatino Linotype" w:eastAsia="Palatino Linotype" w:hAnsi="Palatino Linotype" w:cs="Palatino Linotype"/>
          <w:sz w:val="20"/>
          <w:szCs w:val="20"/>
        </w:rPr>
        <w:t xml:space="preserve"> interval [2015; 2018]. </w:t>
      </w:r>
      <w:r w:rsidR="00517A54" w:rsidRPr="00C10A63">
        <w:rPr>
          <w:rFonts w:ascii="Palatino Linotype" w:eastAsia="Palatino Linotype" w:hAnsi="Palatino Linotype" w:cs="Palatino Linotype"/>
          <w:sz w:val="20"/>
          <w:szCs w:val="20"/>
        </w:rPr>
        <w:t>T</w:t>
      </w:r>
      <w:r w:rsidRPr="00C10A63">
        <w:rPr>
          <w:rFonts w:ascii="Palatino Linotype" w:eastAsia="Palatino Linotype" w:hAnsi="Palatino Linotype" w:cs="Palatino Linotype"/>
          <w:sz w:val="20"/>
          <w:szCs w:val="20"/>
        </w:rPr>
        <w:t>he newest keywords (</w:t>
      </w:r>
      <w:r w:rsidRPr="005B739E">
        <w:rPr>
          <w:rFonts w:ascii="Palatino Linotype" w:eastAsia="Palatino Linotype" w:hAnsi="Palatino Linotype" w:cs="Palatino Linotype"/>
          <w:iCs/>
          <w:sz w:val="20"/>
          <w:szCs w:val="20"/>
        </w:rPr>
        <w:t>RQ-2, RQ-8</w:t>
      </w:r>
      <w:r w:rsidRPr="00C10A63">
        <w:rPr>
          <w:rFonts w:ascii="Palatino Linotype" w:eastAsia="Palatino Linotype" w:hAnsi="Palatino Linotype" w:cs="Palatino Linotype"/>
          <w:sz w:val="20"/>
          <w:szCs w:val="20"/>
        </w:rPr>
        <w:t xml:space="preserve">) </w:t>
      </w:r>
      <w:r w:rsidR="00390009" w:rsidRPr="00C10A63">
        <w:rPr>
          <w:rFonts w:ascii="Palatino Linotype" w:eastAsia="Palatino Linotype" w:hAnsi="Palatino Linotype" w:cs="Palatino Linotype"/>
          <w:sz w:val="20"/>
          <w:szCs w:val="20"/>
        </w:rPr>
        <w:t xml:space="preserve">were </w:t>
      </w:r>
      <w:r w:rsidRPr="00C10A63">
        <w:rPr>
          <w:rFonts w:ascii="Palatino Linotype" w:eastAsia="Palatino Linotype" w:hAnsi="Palatino Linotype" w:cs="Palatino Linotype"/>
          <w:sz w:val="20"/>
          <w:szCs w:val="20"/>
        </w:rPr>
        <w:t xml:space="preserve">the following: </w:t>
      </w:r>
      <w:r w:rsidR="002645B8" w:rsidRPr="00C10A63">
        <w:rPr>
          <w:rFonts w:ascii="Palatino Linotype" w:eastAsia="Palatino Linotype" w:hAnsi="Palatino Linotype" w:cs="Palatino Linotype"/>
          <w:sz w:val="20"/>
          <w:szCs w:val="20"/>
        </w:rPr>
        <w:t>LCA</w:t>
      </w:r>
      <w:r w:rsidRPr="00C10A63">
        <w:rPr>
          <w:rFonts w:ascii="Palatino Linotype" w:eastAsia="Palatino Linotype" w:hAnsi="Palatino Linotype" w:cs="Palatino Linotype"/>
          <w:sz w:val="20"/>
          <w:szCs w:val="20"/>
        </w:rPr>
        <w:t xml:space="preserve"> (APY 2018), construction industry (APY 2018), energy simulation (APY 2018), value (APY 2018) and impact (APY 2018). </w:t>
      </w:r>
      <w:r w:rsidR="00517A54" w:rsidRPr="00C10A63">
        <w:rPr>
          <w:rFonts w:ascii="Palatino Linotype" w:eastAsia="Palatino Linotype" w:hAnsi="Palatino Linotype" w:cs="Palatino Linotype"/>
          <w:sz w:val="20"/>
          <w:szCs w:val="20"/>
        </w:rPr>
        <w:t>Preliminarily</w:t>
      </w:r>
      <w:r w:rsidR="00390009"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sz w:val="20"/>
          <w:szCs w:val="20"/>
        </w:rPr>
        <w:t xml:space="preserve"> we can conclude that BIM and building energy efficiency is a </w:t>
      </w:r>
      <w:r w:rsidR="00390009" w:rsidRPr="00C10A63">
        <w:rPr>
          <w:rFonts w:ascii="Palatino Linotype" w:eastAsia="Palatino Linotype" w:hAnsi="Palatino Linotype" w:cs="Palatino Linotype"/>
          <w:sz w:val="20"/>
          <w:szCs w:val="20"/>
        </w:rPr>
        <w:t>relatively new</w:t>
      </w:r>
      <w:r w:rsidRPr="00C10A63">
        <w:rPr>
          <w:rFonts w:ascii="Palatino Linotype" w:eastAsia="Palatino Linotype" w:hAnsi="Palatino Linotype" w:cs="Palatino Linotype"/>
          <w:sz w:val="20"/>
          <w:szCs w:val="20"/>
        </w:rPr>
        <w:t xml:space="preserve"> topic, in which energy simulation </w:t>
      </w:r>
      <w:r w:rsidR="00390009" w:rsidRPr="00C10A63">
        <w:rPr>
          <w:rFonts w:ascii="Palatino Linotype" w:eastAsia="Palatino Linotype" w:hAnsi="Palatino Linotype" w:cs="Palatino Linotype"/>
          <w:sz w:val="20"/>
          <w:szCs w:val="20"/>
        </w:rPr>
        <w:t xml:space="preserve">during </w:t>
      </w:r>
      <w:r w:rsidRPr="00C10A63">
        <w:rPr>
          <w:rFonts w:ascii="Palatino Linotype" w:eastAsia="Palatino Linotype" w:hAnsi="Palatino Linotype" w:cs="Palatino Linotype"/>
          <w:sz w:val="20"/>
          <w:szCs w:val="20"/>
        </w:rPr>
        <w:t xml:space="preserve">a building’s life cycle </w:t>
      </w:r>
      <w:r w:rsidR="00390009" w:rsidRPr="00C10A63">
        <w:rPr>
          <w:rFonts w:ascii="Palatino Linotype" w:eastAsia="Palatino Linotype" w:hAnsi="Palatino Linotype" w:cs="Palatino Linotype"/>
          <w:sz w:val="20"/>
          <w:szCs w:val="20"/>
        </w:rPr>
        <w:t xml:space="preserve">is </w:t>
      </w:r>
      <w:r w:rsidRPr="00C10A63">
        <w:rPr>
          <w:rFonts w:ascii="Palatino Linotype" w:eastAsia="Palatino Linotype" w:hAnsi="Palatino Linotype" w:cs="Palatino Linotype"/>
          <w:sz w:val="20"/>
          <w:szCs w:val="20"/>
        </w:rPr>
        <w:t xml:space="preserve">particularly relevant. </w:t>
      </w:r>
    </w:p>
    <w:p w14:paraId="26AF1129" w14:textId="14AD5210" w:rsidR="00030BC0" w:rsidRPr="00C10A63" w:rsidRDefault="0020791C" w:rsidP="009A6629">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 xml:space="preserve">Second, we created </w:t>
      </w:r>
      <w:r w:rsidR="00390009" w:rsidRPr="00C10A63">
        <w:rPr>
          <w:rFonts w:ascii="Palatino Linotype" w:eastAsia="Palatino Linotype" w:hAnsi="Palatino Linotype" w:cs="Palatino Linotype"/>
          <w:color w:val="auto"/>
          <w:sz w:val="20"/>
          <w:szCs w:val="20"/>
        </w:rPr>
        <w:t>a map of the moderately used</w:t>
      </w:r>
      <w:r w:rsidRPr="00C10A63">
        <w:rPr>
          <w:rFonts w:ascii="Palatino Linotype" w:eastAsia="Palatino Linotype" w:hAnsi="Palatino Linotype" w:cs="Palatino Linotype"/>
          <w:color w:val="auto"/>
          <w:sz w:val="20"/>
          <w:szCs w:val="20"/>
        </w:rPr>
        <w:t xml:space="preserve"> keywords, presented in Figure 4</w:t>
      </w:r>
      <w:r w:rsidR="00390009"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 </w:t>
      </w:r>
      <w:r w:rsidR="00390009" w:rsidRPr="00C10A63">
        <w:rPr>
          <w:rFonts w:ascii="Palatino Linotype" w:eastAsia="Palatino Linotype" w:hAnsi="Palatino Linotype" w:cs="Palatino Linotype"/>
          <w:color w:val="auto"/>
          <w:sz w:val="20"/>
          <w:szCs w:val="20"/>
        </w:rPr>
        <w:t xml:space="preserve">to produce this map, </w:t>
      </w:r>
      <w:r w:rsidRPr="00C10A63">
        <w:rPr>
          <w:rFonts w:ascii="Palatino Linotype" w:eastAsia="Palatino Linotype" w:hAnsi="Palatino Linotype" w:cs="Palatino Linotype"/>
          <w:color w:val="auto"/>
          <w:sz w:val="20"/>
          <w:szCs w:val="20"/>
        </w:rPr>
        <w:t xml:space="preserve">we restricted the number of keyword </w:t>
      </w:r>
      <w:r w:rsidR="002645B8" w:rsidRPr="00C10A63">
        <w:rPr>
          <w:rFonts w:ascii="Palatino Linotype" w:eastAsia="Palatino Linotype" w:hAnsi="Palatino Linotype" w:cs="Palatino Linotype"/>
          <w:color w:val="auto"/>
          <w:sz w:val="20"/>
          <w:szCs w:val="20"/>
        </w:rPr>
        <w:t>occurrences</w:t>
      </w:r>
      <w:r w:rsidRPr="00C10A63">
        <w:rPr>
          <w:rFonts w:ascii="Palatino Linotype" w:eastAsia="Palatino Linotype" w:hAnsi="Palatino Linotype" w:cs="Palatino Linotype"/>
          <w:color w:val="auto"/>
          <w:sz w:val="20"/>
          <w:szCs w:val="20"/>
        </w:rPr>
        <w:t xml:space="preserve"> </w:t>
      </w:r>
      <w:r w:rsidR="004D0B1E" w:rsidRPr="00C10A63">
        <w:rPr>
          <w:rFonts w:ascii="Palatino Linotype" w:eastAsia="Palatino Linotype" w:hAnsi="Palatino Linotype" w:cs="Palatino Linotype"/>
          <w:color w:val="auto"/>
          <w:sz w:val="20"/>
          <w:szCs w:val="20"/>
        </w:rPr>
        <w:t xml:space="preserve">to the range of </w:t>
      </w:r>
      <w:r w:rsidRPr="00C10A63">
        <w:rPr>
          <w:rFonts w:ascii="Palatino Linotype" w:eastAsia="Palatino Linotype" w:hAnsi="Palatino Linotype" w:cs="Palatino Linotype"/>
          <w:color w:val="auto"/>
          <w:sz w:val="20"/>
          <w:szCs w:val="20"/>
        </w:rPr>
        <w:t xml:space="preserve">20 to 50. The ten </w:t>
      </w:r>
      <w:r w:rsidR="004D0B1E" w:rsidRPr="00C10A63">
        <w:rPr>
          <w:rFonts w:ascii="Palatino Linotype" w:eastAsia="Palatino Linotype" w:hAnsi="Palatino Linotype" w:cs="Palatino Linotype"/>
          <w:color w:val="auto"/>
          <w:sz w:val="20"/>
          <w:szCs w:val="20"/>
        </w:rPr>
        <w:t xml:space="preserve">most </w:t>
      </w:r>
      <w:r w:rsidRPr="00C10A63">
        <w:rPr>
          <w:rFonts w:ascii="Palatino Linotype" w:eastAsia="Palatino Linotype" w:hAnsi="Palatino Linotype" w:cs="Palatino Linotype"/>
          <w:color w:val="auto"/>
          <w:sz w:val="20"/>
          <w:szCs w:val="20"/>
        </w:rPr>
        <w:t>relevant keywords (</w:t>
      </w:r>
      <w:r w:rsidRPr="005B739E">
        <w:rPr>
          <w:rFonts w:ascii="Palatino Linotype" w:eastAsia="Palatino Linotype" w:hAnsi="Palatino Linotype" w:cs="Palatino Linotype"/>
          <w:iCs/>
          <w:color w:val="auto"/>
          <w:sz w:val="20"/>
          <w:szCs w:val="20"/>
        </w:rPr>
        <w:t>RQ-2</w:t>
      </w:r>
      <w:r w:rsidRPr="00C10A63">
        <w:rPr>
          <w:rFonts w:ascii="Palatino Linotype" w:eastAsia="Palatino Linotype" w:hAnsi="Palatino Linotype" w:cs="Palatino Linotype"/>
          <w:color w:val="auto"/>
          <w:sz w:val="20"/>
          <w:szCs w:val="20"/>
        </w:rPr>
        <w:t xml:space="preserve">) </w:t>
      </w:r>
      <w:r w:rsidR="004D0B1E" w:rsidRPr="00C10A63">
        <w:rPr>
          <w:rFonts w:ascii="Palatino Linotype" w:eastAsia="Palatino Linotype" w:hAnsi="Palatino Linotype" w:cs="Palatino Linotype"/>
          <w:color w:val="auto"/>
          <w:sz w:val="20"/>
          <w:szCs w:val="20"/>
        </w:rPr>
        <w:t xml:space="preserve">were </w:t>
      </w:r>
      <w:r w:rsidRPr="00C10A63">
        <w:rPr>
          <w:rFonts w:ascii="Palatino Linotype" w:eastAsia="Palatino Linotype" w:hAnsi="Palatino Linotype" w:cs="Palatino Linotype"/>
          <w:color w:val="auto"/>
          <w:sz w:val="20"/>
          <w:szCs w:val="20"/>
        </w:rPr>
        <w:t xml:space="preserve">the following: emission (87), </w:t>
      </w:r>
      <w:r w:rsidR="002645B8" w:rsidRPr="00C10A63">
        <w:rPr>
          <w:rFonts w:ascii="Palatino Linotype" w:eastAsia="Palatino Linotype" w:hAnsi="Palatino Linotype" w:cs="Palatino Linotype"/>
          <w:color w:val="auto"/>
          <w:sz w:val="20"/>
          <w:szCs w:val="20"/>
        </w:rPr>
        <w:t>BIM</w:t>
      </w:r>
      <w:r w:rsidRPr="00C10A63">
        <w:rPr>
          <w:rFonts w:ascii="Palatino Linotype" w:eastAsia="Palatino Linotype" w:hAnsi="Palatino Linotype" w:cs="Palatino Linotype"/>
          <w:color w:val="auto"/>
          <w:sz w:val="20"/>
          <w:szCs w:val="20"/>
        </w:rPr>
        <w:t xml:space="preserve"> tool (48), database (47), comfort (46), gap (45), knowledge (45), adoption (44), building model (44), engineer (44) and green building (43). As can be </w:t>
      </w:r>
      <w:r w:rsidR="004D0B1E" w:rsidRPr="00C10A63">
        <w:rPr>
          <w:rFonts w:ascii="Palatino Linotype" w:eastAsia="Palatino Linotype" w:hAnsi="Palatino Linotype" w:cs="Palatino Linotype"/>
          <w:color w:val="auto"/>
          <w:sz w:val="20"/>
          <w:szCs w:val="20"/>
        </w:rPr>
        <w:t xml:space="preserve">seen in </w:t>
      </w:r>
      <w:r w:rsidRPr="00C10A63">
        <w:rPr>
          <w:rFonts w:ascii="Palatino Linotype" w:eastAsia="Palatino Linotype" w:hAnsi="Palatino Linotype" w:cs="Palatino Linotype"/>
          <w:color w:val="auto"/>
          <w:sz w:val="20"/>
          <w:szCs w:val="20"/>
        </w:rPr>
        <w:t>Figure 4,</w:t>
      </w:r>
      <w:r w:rsidR="004D0B1E" w:rsidRPr="00C10A63">
        <w:rPr>
          <w:rFonts w:ascii="Palatino Linotype" w:eastAsia="Palatino Linotype" w:hAnsi="Palatino Linotype" w:cs="Palatino Linotype"/>
          <w:color w:val="auto"/>
          <w:sz w:val="20"/>
          <w:szCs w:val="20"/>
        </w:rPr>
        <w:t xml:space="preserve"> the</w:t>
      </w:r>
      <w:r w:rsidRPr="00C10A63">
        <w:rPr>
          <w:rFonts w:ascii="Palatino Linotype" w:eastAsia="Palatino Linotype" w:hAnsi="Palatino Linotype" w:cs="Palatino Linotype"/>
          <w:color w:val="auto"/>
          <w:sz w:val="20"/>
          <w:szCs w:val="20"/>
        </w:rPr>
        <w:t xml:space="preserve"> APY varie</w:t>
      </w:r>
      <w:r w:rsidR="004D0B1E" w:rsidRPr="00C10A63">
        <w:rPr>
          <w:rFonts w:ascii="Palatino Linotype" w:eastAsia="Palatino Linotype" w:hAnsi="Palatino Linotype" w:cs="Palatino Linotype"/>
          <w:color w:val="auto"/>
          <w:sz w:val="20"/>
          <w:szCs w:val="20"/>
        </w:rPr>
        <w:t>d</w:t>
      </w:r>
      <w:r w:rsidRPr="00C10A63">
        <w:rPr>
          <w:rFonts w:ascii="Palatino Linotype" w:eastAsia="Palatino Linotype" w:hAnsi="Palatino Linotype" w:cs="Palatino Linotype"/>
          <w:color w:val="auto"/>
          <w:sz w:val="20"/>
          <w:szCs w:val="20"/>
        </w:rPr>
        <w:t xml:space="preserve"> in </w:t>
      </w:r>
      <w:r w:rsidR="004D0B1E" w:rsidRPr="00C10A63">
        <w:rPr>
          <w:rFonts w:ascii="Palatino Linotype" w:eastAsia="Palatino Linotype" w:hAnsi="Palatino Linotype" w:cs="Palatino Linotype"/>
          <w:color w:val="auto"/>
          <w:sz w:val="20"/>
          <w:szCs w:val="20"/>
        </w:rPr>
        <w:t xml:space="preserve">the </w:t>
      </w:r>
      <w:r w:rsidRPr="00C10A63">
        <w:rPr>
          <w:rFonts w:ascii="Palatino Linotype" w:eastAsia="Palatino Linotype" w:hAnsi="Palatino Linotype" w:cs="Palatino Linotype"/>
          <w:color w:val="auto"/>
          <w:sz w:val="20"/>
          <w:szCs w:val="20"/>
        </w:rPr>
        <w:t xml:space="preserve">interval [2015; 2019]. </w:t>
      </w:r>
      <w:r w:rsidR="00517A54" w:rsidRPr="00C10A63">
        <w:rPr>
          <w:rFonts w:ascii="Palatino Linotype" w:eastAsia="Palatino Linotype" w:hAnsi="Palatino Linotype" w:cs="Palatino Linotype"/>
          <w:color w:val="auto"/>
          <w:sz w:val="20"/>
          <w:szCs w:val="20"/>
        </w:rPr>
        <w:t>T</w:t>
      </w:r>
      <w:r w:rsidRPr="00C10A63">
        <w:rPr>
          <w:rFonts w:ascii="Palatino Linotype" w:eastAsia="Palatino Linotype" w:hAnsi="Palatino Linotype" w:cs="Palatino Linotype"/>
          <w:color w:val="auto"/>
          <w:sz w:val="20"/>
          <w:szCs w:val="20"/>
        </w:rPr>
        <w:t xml:space="preserve">he newest keywords (RQ-8) </w:t>
      </w:r>
      <w:r w:rsidR="004D0B1E" w:rsidRPr="00C10A63">
        <w:rPr>
          <w:rFonts w:ascii="Palatino Linotype" w:eastAsia="Palatino Linotype" w:hAnsi="Palatino Linotype" w:cs="Palatino Linotype"/>
          <w:color w:val="auto"/>
          <w:sz w:val="20"/>
          <w:szCs w:val="20"/>
        </w:rPr>
        <w:t xml:space="preserve">were </w:t>
      </w:r>
      <w:r w:rsidRPr="00C10A63">
        <w:rPr>
          <w:rFonts w:ascii="Palatino Linotype" w:eastAsia="Palatino Linotype" w:hAnsi="Palatino Linotype" w:cs="Palatino Linotype"/>
          <w:color w:val="auto"/>
          <w:sz w:val="20"/>
          <w:szCs w:val="20"/>
        </w:rPr>
        <w:t xml:space="preserve">the following: comfort (APY 2019), knowledge (APY 2018), uncertainty (APY 2018), occupant (APY 2018) and gap (APY 2018). </w:t>
      </w:r>
    </w:p>
    <w:p w14:paraId="25322C2F" w14:textId="5B0CEAA9" w:rsidR="00517A54" w:rsidRPr="00C10A63" w:rsidRDefault="00517A54" w:rsidP="00517A54">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 xml:space="preserve">We can </w:t>
      </w:r>
      <w:r w:rsidR="004D0B1E" w:rsidRPr="00C10A63">
        <w:rPr>
          <w:rFonts w:ascii="Palatino Linotype" w:eastAsia="Palatino Linotype" w:hAnsi="Palatino Linotype" w:cs="Palatino Linotype"/>
          <w:sz w:val="20"/>
          <w:szCs w:val="20"/>
        </w:rPr>
        <w:t>conclude</w:t>
      </w:r>
      <w:r w:rsidRPr="00C10A63">
        <w:rPr>
          <w:rFonts w:ascii="Palatino Linotype" w:eastAsia="Palatino Linotype" w:hAnsi="Palatino Linotype" w:cs="Palatino Linotype"/>
          <w:sz w:val="20"/>
          <w:szCs w:val="20"/>
        </w:rPr>
        <w:t xml:space="preserve"> that </w:t>
      </w:r>
      <w:r w:rsidR="004D0B1E" w:rsidRPr="00C10A63">
        <w:rPr>
          <w:rFonts w:ascii="Palatino Linotype" w:eastAsia="Palatino Linotype" w:hAnsi="Palatino Linotype" w:cs="Palatino Linotype"/>
          <w:sz w:val="20"/>
          <w:szCs w:val="20"/>
        </w:rPr>
        <w:t>maintaining knowledge in</w:t>
      </w:r>
      <w:r w:rsidRPr="00C10A63">
        <w:rPr>
          <w:rFonts w:ascii="Palatino Linotype" w:eastAsia="Palatino Linotype" w:hAnsi="Palatino Linotype" w:cs="Palatino Linotype"/>
          <w:sz w:val="20"/>
          <w:szCs w:val="20"/>
        </w:rPr>
        <w:t xml:space="preserve"> this area </w:t>
      </w:r>
      <w:r w:rsidR="004D0B1E" w:rsidRPr="00C10A63">
        <w:rPr>
          <w:rFonts w:ascii="Palatino Linotype" w:eastAsia="Palatino Linotype" w:hAnsi="Palatino Linotype" w:cs="Palatino Linotype"/>
          <w:sz w:val="20"/>
          <w:szCs w:val="20"/>
        </w:rPr>
        <w:t>of</w:t>
      </w:r>
      <w:r w:rsidRPr="00C10A63">
        <w:rPr>
          <w:rFonts w:ascii="Palatino Linotype" w:eastAsia="Palatino Linotype" w:hAnsi="Palatino Linotype" w:cs="Palatino Linotype"/>
          <w:sz w:val="20"/>
          <w:szCs w:val="20"/>
        </w:rPr>
        <w:t xml:space="preserve"> BIM and building energy efficiency</w:t>
      </w:r>
      <w:r w:rsidR="004D0B1E" w:rsidRPr="00C10A63">
        <w:rPr>
          <w:rFonts w:ascii="Palatino Linotype" w:eastAsia="Palatino Linotype" w:hAnsi="Palatino Linotype" w:cs="Palatino Linotype"/>
          <w:sz w:val="20"/>
          <w:szCs w:val="20"/>
        </w:rPr>
        <w:t xml:space="preserve"> is important as </w:t>
      </w:r>
      <w:r w:rsidRPr="00C10A63">
        <w:rPr>
          <w:rFonts w:ascii="Palatino Linotype" w:eastAsia="Palatino Linotype" w:hAnsi="Palatino Linotype" w:cs="Palatino Linotype"/>
          <w:sz w:val="20"/>
          <w:szCs w:val="20"/>
        </w:rPr>
        <w:t xml:space="preserve">BIM usage </w:t>
      </w:r>
      <w:r w:rsidR="004D0B1E" w:rsidRPr="00C10A63">
        <w:rPr>
          <w:rFonts w:ascii="Palatino Linotype" w:eastAsia="Palatino Linotype" w:hAnsi="Palatino Linotype" w:cs="Palatino Linotype"/>
          <w:sz w:val="20"/>
          <w:szCs w:val="20"/>
        </w:rPr>
        <w:t xml:space="preserve">in </w:t>
      </w:r>
      <w:r w:rsidRPr="00C10A63">
        <w:rPr>
          <w:rFonts w:ascii="Palatino Linotype" w:eastAsia="Palatino Linotype" w:hAnsi="Palatino Linotype" w:cs="Palatino Linotype"/>
          <w:sz w:val="20"/>
          <w:szCs w:val="20"/>
        </w:rPr>
        <w:t>building energy efficiency analysis</w:t>
      </w:r>
      <w:r w:rsidR="004D0B1E" w:rsidRPr="00C10A63">
        <w:rPr>
          <w:rFonts w:ascii="Palatino Linotype" w:eastAsia="Palatino Linotype" w:hAnsi="Palatino Linotype" w:cs="Palatino Linotype"/>
          <w:sz w:val="20"/>
          <w:szCs w:val="20"/>
        </w:rPr>
        <w:t xml:space="preserve"> influences facility management</w:t>
      </w:r>
      <w:r w:rsidRPr="00C10A63">
        <w:rPr>
          <w:rFonts w:ascii="Palatino Linotype" w:eastAsia="Palatino Linotype" w:hAnsi="Palatino Linotype" w:cs="Palatino Linotype"/>
          <w:sz w:val="20"/>
          <w:szCs w:val="20"/>
        </w:rPr>
        <w:t xml:space="preserve">. Another dependency </w:t>
      </w:r>
      <w:r w:rsidR="004D0B1E" w:rsidRPr="00C10A63">
        <w:rPr>
          <w:rFonts w:ascii="Palatino Linotype" w:eastAsia="Palatino Linotype" w:hAnsi="Palatino Linotype" w:cs="Palatino Linotype"/>
          <w:sz w:val="20"/>
          <w:szCs w:val="20"/>
        </w:rPr>
        <w:t xml:space="preserve">that </w:t>
      </w:r>
      <w:proofErr w:type="gramStart"/>
      <w:r w:rsidR="004D0B1E" w:rsidRPr="00C10A63">
        <w:rPr>
          <w:rFonts w:ascii="Palatino Linotype" w:eastAsia="Palatino Linotype" w:hAnsi="Palatino Linotype" w:cs="Palatino Linotype"/>
          <w:sz w:val="20"/>
          <w:szCs w:val="20"/>
        </w:rPr>
        <w:t xml:space="preserve">can be </w:t>
      </w:r>
      <w:r w:rsidRPr="00C10A63">
        <w:rPr>
          <w:rFonts w:ascii="Palatino Linotype" w:eastAsia="Palatino Linotype" w:hAnsi="Palatino Linotype" w:cs="Palatino Linotype"/>
          <w:sz w:val="20"/>
          <w:szCs w:val="20"/>
        </w:rPr>
        <w:t>observed</w:t>
      </w:r>
      <w:proofErr w:type="gramEnd"/>
      <w:r w:rsidRPr="00C10A63">
        <w:rPr>
          <w:rFonts w:ascii="Palatino Linotype" w:eastAsia="Palatino Linotype" w:hAnsi="Palatino Linotype" w:cs="Palatino Linotype"/>
          <w:sz w:val="20"/>
          <w:szCs w:val="20"/>
        </w:rPr>
        <w:t xml:space="preserve"> </w:t>
      </w:r>
      <w:r w:rsidR="004D0B1E" w:rsidRPr="00C10A63">
        <w:rPr>
          <w:rFonts w:ascii="Palatino Linotype" w:eastAsia="Palatino Linotype" w:hAnsi="Palatino Linotype" w:cs="Palatino Linotype"/>
          <w:sz w:val="20"/>
          <w:szCs w:val="20"/>
        </w:rPr>
        <w:t xml:space="preserve">in </w:t>
      </w:r>
      <w:r w:rsidRPr="00C10A63">
        <w:rPr>
          <w:rFonts w:ascii="Palatino Linotype" w:eastAsia="Palatino Linotype" w:hAnsi="Palatino Linotype" w:cs="Palatino Linotype"/>
          <w:sz w:val="20"/>
          <w:szCs w:val="20"/>
        </w:rPr>
        <w:t>the map is that the occupant</w:t>
      </w:r>
      <w:r w:rsidR="004D0B1E" w:rsidRPr="00C10A63">
        <w:rPr>
          <w:rFonts w:ascii="Palatino Linotype" w:eastAsia="Palatino Linotype" w:hAnsi="Palatino Linotype" w:cs="Palatino Linotype"/>
          <w:sz w:val="20"/>
          <w:szCs w:val="20"/>
        </w:rPr>
        <w:t>s’</w:t>
      </w:r>
      <w:r w:rsidRPr="00C10A63">
        <w:rPr>
          <w:rFonts w:ascii="Palatino Linotype" w:eastAsia="Palatino Linotype" w:hAnsi="Palatino Linotype" w:cs="Palatino Linotype"/>
          <w:sz w:val="20"/>
          <w:szCs w:val="20"/>
        </w:rPr>
        <w:t xml:space="preserve"> comfort is the most </w:t>
      </w:r>
      <w:r w:rsidR="004D0B1E" w:rsidRPr="00C10A63">
        <w:rPr>
          <w:rFonts w:ascii="Palatino Linotype" w:eastAsia="Palatino Linotype" w:hAnsi="Palatino Linotype" w:cs="Palatino Linotype"/>
          <w:sz w:val="20"/>
          <w:szCs w:val="20"/>
        </w:rPr>
        <w:t xml:space="preserve">studied </w:t>
      </w:r>
      <w:r w:rsidRPr="00C10A63">
        <w:rPr>
          <w:rFonts w:ascii="Palatino Linotype" w:eastAsia="Palatino Linotype" w:hAnsi="Palatino Linotype" w:cs="Palatino Linotype"/>
          <w:sz w:val="20"/>
          <w:szCs w:val="20"/>
        </w:rPr>
        <w:t xml:space="preserve">and influential </w:t>
      </w:r>
      <w:r w:rsidR="004D0B1E" w:rsidRPr="00C10A63">
        <w:rPr>
          <w:rFonts w:ascii="Palatino Linotype" w:eastAsia="Palatino Linotype" w:hAnsi="Palatino Linotype" w:cs="Palatino Linotype"/>
          <w:sz w:val="20"/>
          <w:szCs w:val="20"/>
        </w:rPr>
        <w:t xml:space="preserve">aspect </w:t>
      </w:r>
      <w:r w:rsidRPr="00C10A63">
        <w:rPr>
          <w:rFonts w:ascii="Palatino Linotype" w:eastAsia="Palatino Linotype" w:hAnsi="Palatino Linotype" w:cs="Palatino Linotype"/>
          <w:sz w:val="20"/>
          <w:szCs w:val="20"/>
        </w:rPr>
        <w:t xml:space="preserve">of a green building. </w:t>
      </w:r>
      <w:r w:rsidR="00266442" w:rsidRPr="00C10A63">
        <w:rPr>
          <w:rFonts w:ascii="Palatino Linotype" w:eastAsia="Palatino Linotype" w:hAnsi="Palatino Linotype" w:cs="Palatino Linotype"/>
          <w:sz w:val="20"/>
          <w:szCs w:val="20"/>
        </w:rPr>
        <w:t>In addition</w:t>
      </w:r>
      <w:r w:rsidRPr="00C10A63">
        <w:rPr>
          <w:rFonts w:ascii="Palatino Linotype" w:eastAsia="Palatino Linotype" w:hAnsi="Palatino Linotype" w:cs="Palatino Linotype"/>
          <w:sz w:val="20"/>
          <w:szCs w:val="20"/>
        </w:rPr>
        <w:t xml:space="preserve">, </w:t>
      </w:r>
      <w:r w:rsidR="004D0B1E" w:rsidRPr="00C10A63">
        <w:rPr>
          <w:rFonts w:ascii="Palatino Linotype" w:eastAsia="Palatino Linotype" w:hAnsi="Palatino Linotype" w:cs="Palatino Linotype"/>
          <w:sz w:val="20"/>
          <w:szCs w:val="20"/>
        </w:rPr>
        <w:t>within</w:t>
      </w:r>
      <w:r w:rsidRPr="00C10A63">
        <w:rPr>
          <w:rFonts w:ascii="Palatino Linotype" w:eastAsia="Palatino Linotype" w:hAnsi="Palatino Linotype" w:cs="Palatino Linotype"/>
          <w:sz w:val="20"/>
          <w:szCs w:val="20"/>
        </w:rPr>
        <w:t xml:space="preserve"> the </w:t>
      </w:r>
      <w:r w:rsidR="004D0B1E" w:rsidRPr="00C10A63">
        <w:rPr>
          <w:rFonts w:ascii="Palatino Linotype" w:eastAsia="Palatino Linotype" w:hAnsi="Palatino Linotype" w:cs="Palatino Linotype"/>
          <w:sz w:val="20"/>
          <w:szCs w:val="20"/>
        </w:rPr>
        <w:t xml:space="preserve">topic of </w:t>
      </w:r>
      <w:r w:rsidRPr="00C10A63">
        <w:rPr>
          <w:rFonts w:ascii="Palatino Linotype" w:eastAsia="Palatino Linotype" w:hAnsi="Palatino Linotype" w:cs="Palatino Linotype"/>
          <w:sz w:val="20"/>
          <w:szCs w:val="20"/>
        </w:rPr>
        <w:t>BIM and building energy efficiency</w:t>
      </w:r>
      <w:r w:rsidR="004D0B1E" w:rsidRPr="00C10A63">
        <w:rPr>
          <w:rFonts w:ascii="Palatino Linotype" w:eastAsia="Palatino Linotype" w:hAnsi="Palatino Linotype" w:cs="Palatino Linotype"/>
          <w:sz w:val="20"/>
          <w:szCs w:val="20"/>
        </w:rPr>
        <w:t xml:space="preserve">, </w:t>
      </w:r>
      <w:ins w:id="213" w:author="English Editor" w:date="2021-09-17T16:16:00Z">
        <w:r w:rsidR="004D0B1E" w:rsidRPr="00C10A63">
          <w:rPr>
            <w:rFonts w:ascii="Palatino Linotype" w:eastAsia="Palatino Linotype" w:hAnsi="Palatino Linotype" w:cs="Palatino Linotype"/>
            <w:sz w:val="20"/>
            <w:szCs w:val="20"/>
          </w:rPr>
          <w:t xml:space="preserve">the most important participants </w:t>
        </w:r>
        <w:proofErr w:type="gramStart"/>
        <w:r w:rsidR="004D0B1E" w:rsidRPr="00C10A63">
          <w:rPr>
            <w:rFonts w:ascii="Palatino Linotype" w:eastAsia="Palatino Linotype" w:hAnsi="Palatino Linotype" w:cs="Palatino Linotype"/>
            <w:sz w:val="20"/>
            <w:szCs w:val="20"/>
          </w:rPr>
          <w:t>are identified</w:t>
        </w:r>
        <w:proofErr w:type="gramEnd"/>
        <w:r w:rsidR="004D0B1E" w:rsidRPr="00C10A63">
          <w:rPr>
            <w:rFonts w:ascii="Palatino Linotype" w:eastAsia="Palatino Linotype" w:hAnsi="Palatino Linotype" w:cs="Palatino Linotype"/>
            <w:sz w:val="20"/>
            <w:szCs w:val="20"/>
          </w:rPr>
          <w:t xml:space="preserve"> as the</w:t>
        </w:r>
      </w:ins>
      <w:r w:rsidRPr="00C10A63">
        <w:rPr>
          <w:rFonts w:ascii="Palatino Linotype" w:eastAsia="Palatino Linotype" w:hAnsi="Palatino Linotype" w:cs="Palatino Linotype"/>
          <w:sz w:val="20"/>
          <w:szCs w:val="20"/>
        </w:rPr>
        <w:t xml:space="preserve"> engineer and architect, who should </w:t>
      </w:r>
      <w:r w:rsidR="004D0B1E" w:rsidRPr="00C10A63">
        <w:rPr>
          <w:rFonts w:ascii="Palatino Linotype" w:eastAsia="Palatino Linotype" w:hAnsi="Palatino Linotype" w:cs="Palatino Linotype"/>
          <w:sz w:val="20"/>
          <w:szCs w:val="20"/>
        </w:rPr>
        <w:t xml:space="preserve">be familiar with </w:t>
      </w:r>
      <w:r w:rsidRPr="00C10A63">
        <w:rPr>
          <w:rFonts w:ascii="Palatino Linotype" w:eastAsia="Palatino Linotype" w:hAnsi="Palatino Linotype" w:cs="Palatino Linotype"/>
          <w:sz w:val="20"/>
          <w:szCs w:val="20"/>
        </w:rPr>
        <w:t>and apply BIM technology for building energy efficiency analysis (</w:t>
      </w:r>
      <w:r w:rsidRPr="00993E83">
        <w:rPr>
          <w:rFonts w:ascii="Palatino Linotype" w:eastAsia="Palatino Linotype" w:hAnsi="Palatino Linotype" w:cs="Palatino Linotype"/>
          <w:iCs/>
          <w:sz w:val="20"/>
          <w:szCs w:val="20"/>
        </w:rPr>
        <w:t>RQ-5</w:t>
      </w:r>
      <w:r w:rsidRPr="00C10A63">
        <w:rPr>
          <w:rFonts w:ascii="Palatino Linotype" w:eastAsia="Palatino Linotype" w:hAnsi="Palatino Linotype" w:cs="Palatino Linotype"/>
          <w:sz w:val="20"/>
          <w:szCs w:val="20"/>
        </w:rPr>
        <w:t xml:space="preserve">). </w:t>
      </w:r>
    </w:p>
    <w:p w14:paraId="10D5DC32" w14:textId="4A8CA651" w:rsidR="00517A54" w:rsidRDefault="00517A54" w:rsidP="00517A54">
      <w:pPr>
        <w:pBdr>
          <w:top w:val="nil"/>
          <w:left w:val="nil"/>
          <w:bottom w:val="nil"/>
          <w:right w:val="nil"/>
          <w:between w:val="nil"/>
        </w:pBdr>
        <w:spacing w:line="240" w:lineRule="auto"/>
        <w:ind w:firstLine="425"/>
        <w:rPr>
          <w:ins w:id="214" w:author="Tatjana Vilutienė" w:date="2021-09-23T18:58:00Z"/>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 xml:space="preserve">Third, we created </w:t>
      </w:r>
      <w:r w:rsidR="004D0B1E" w:rsidRPr="00C10A63">
        <w:rPr>
          <w:rFonts w:ascii="Palatino Linotype" w:eastAsia="Palatino Linotype" w:hAnsi="Palatino Linotype" w:cs="Palatino Linotype"/>
          <w:color w:val="auto"/>
          <w:sz w:val="20"/>
          <w:szCs w:val="20"/>
        </w:rPr>
        <w:t xml:space="preserve">a map of </w:t>
      </w:r>
      <w:r w:rsidRPr="00C10A63">
        <w:rPr>
          <w:rFonts w:ascii="Palatino Linotype" w:eastAsia="Palatino Linotype" w:hAnsi="Palatino Linotype" w:cs="Palatino Linotype"/>
          <w:color w:val="auto"/>
          <w:sz w:val="20"/>
          <w:szCs w:val="20"/>
        </w:rPr>
        <w:t xml:space="preserve">the least </w:t>
      </w:r>
      <w:r w:rsidR="004D0B1E" w:rsidRPr="00C10A63">
        <w:rPr>
          <w:rFonts w:ascii="Palatino Linotype" w:eastAsia="Palatino Linotype" w:hAnsi="Palatino Linotype" w:cs="Palatino Linotype"/>
          <w:color w:val="auto"/>
          <w:sz w:val="20"/>
          <w:szCs w:val="20"/>
        </w:rPr>
        <w:t xml:space="preserve">common </w:t>
      </w:r>
      <w:r w:rsidRPr="00C10A63">
        <w:rPr>
          <w:rFonts w:ascii="Palatino Linotype" w:eastAsia="Palatino Linotype" w:hAnsi="Palatino Linotype" w:cs="Palatino Linotype"/>
          <w:color w:val="auto"/>
          <w:sz w:val="20"/>
          <w:szCs w:val="20"/>
        </w:rPr>
        <w:t>keywords (Figure 5)</w:t>
      </w:r>
      <w:r w:rsidR="004D0B1E" w:rsidRPr="00C10A63">
        <w:rPr>
          <w:rFonts w:ascii="Palatino Linotype" w:eastAsia="Palatino Linotype" w:hAnsi="Palatino Linotype" w:cs="Palatino Linotype"/>
          <w:color w:val="auto"/>
          <w:sz w:val="20"/>
          <w:szCs w:val="20"/>
        </w:rPr>
        <w:t xml:space="preserve">; to create this map, </w:t>
      </w:r>
      <w:r w:rsidRPr="00C10A63">
        <w:rPr>
          <w:rFonts w:ascii="Palatino Linotype" w:eastAsia="Palatino Linotype" w:hAnsi="Palatino Linotype" w:cs="Palatino Linotype"/>
          <w:color w:val="auto"/>
          <w:sz w:val="20"/>
          <w:szCs w:val="20"/>
        </w:rPr>
        <w:t xml:space="preserve">we restricted the number of keyword occurrences </w:t>
      </w:r>
      <w:r w:rsidR="004D0B1E" w:rsidRPr="00C10A63">
        <w:rPr>
          <w:rFonts w:ascii="Palatino Linotype" w:eastAsia="Palatino Linotype" w:hAnsi="Palatino Linotype" w:cs="Palatino Linotype"/>
          <w:color w:val="auto"/>
          <w:sz w:val="20"/>
          <w:szCs w:val="20"/>
        </w:rPr>
        <w:t xml:space="preserve">to the range of </w:t>
      </w:r>
      <w:r w:rsidRPr="00C10A63">
        <w:rPr>
          <w:rFonts w:ascii="Palatino Linotype" w:eastAsia="Palatino Linotype" w:hAnsi="Palatino Linotype" w:cs="Palatino Linotype"/>
          <w:color w:val="auto"/>
          <w:sz w:val="20"/>
          <w:szCs w:val="20"/>
        </w:rPr>
        <w:t>10 to 20. The most relevant keywords (</w:t>
      </w:r>
      <w:r w:rsidRPr="00993E83">
        <w:rPr>
          <w:rFonts w:ascii="Palatino Linotype" w:eastAsia="Palatino Linotype" w:hAnsi="Palatino Linotype" w:cs="Palatino Linotype"/>
          <w:iCs/>
          <w:color w:val="auto"/>
          <w:sz w:val="20"/>
          <w:szCs w:val="20"/>
        </w:rPr>
        <w:t>RQ-2</w:t>
      </w:r>
      <w:r w:rsidRPr="00C10A63">
        <w:rPr>
          <w:rFonts w:ascii="Palatino Linotype" w:eastAsia="Palatino Linotype" w:hAnsi="Palatino Linotype" w:cs="Palatino Linotype"/>
          <w:color w:val="auto"/>
          <w:sz w:val="20"/>
          <w:szCs w:val="20"/>
        </w:rPr>
        <w:t xml:space="preserve">) </w:t>
      </w:r>
      <w:r w:rsidR="004D0B1E" w:rsidRPr="00C10A63">
        <w:rPr>
          <w:rFonts w:ascii="Palatino Linotype" w:eastAsia="Palatino Linotype" w:hAnsi="Palatino Linotype" w:cs="Palatino Linotype"/>
          <w:color w:val="auto"/>
          <w:sz w:val="20"/>
          <w:szCs w:val="20"/>
        </w:rPr>
        <w:t xml:space="preserve">were </w:t>
      </w:r>
      <w:r w:rsidRPr="00C10A63">
        <w:rPr>
          <w:rFonts w:ascii="Palatino Linotype" w:eastAsia="Palatino Linotype" w:hAnsi="Palatino Linotype" w:cs="Palatino Linotype"/>
          <w:color w:val="auto"/>
          <w:sz w:val="20"/>
          <w:szCs w:val="20"/>
        </w:rPr>
        <w:t xml:space="preserve">the following: building project (19), facade (19), society (19), Autodesk Revit (18), building energy (18), construction process (18), documentation (18), investment (18), IT (18), public building (18), ratio (18), refurbishment (18), reliability (18), Revit (18), specification (18) and team (18). As can be </w:t>
      </w:r>
      <w:r w:rsidR="004D0B1E" w:rsidRPr="00C10A63">
        <w:rPr>
          <w:rFonts w:ascii="Palatino Linotype" w:eastAsia="Palatino Linotype" w:hAnsi="Palatino Linotype" w:cs="Palatino Linotype"/>
          <w:color w:val="auto"/>
          <w:sz w:val="20"/>
          <w:szCs w:val="20"/>
        </w:rPr>
        <w:t xml:space="preserve">seen in </w:t>
      </w:r>
      <w:r w:rsidRPr="00C10A63">
        <w:rPr>
          <w:rFonts w:ascii="Palatino Linotype" w:eastAsia="Palatino Linotype" w:hAnsi="Palatino Linotype" w:cs="Palatino Linotype"/>
          <w:color w:val="auto"/>
          <w:sz w:val="20"/>
          <w:szCs w:val="20"/>
        </w:rPr>
        <w:t xml:space="preserve">Figure 5, </w:t>
      </w:r>
      <w:r w:rsidR="004D0B1E" w:rsidRPr="00C10A63">
        <w:rPr>
          <w:rFonts w:ascii="Palatino Linotype" w:eastAsia="Palatino Linotype" w:hAnsi="Palatino Linotype" w:cs="Palatino Linotype"/>
          <w:color w:val="auto"/>
          <w:sz w:val="20"/>
          <w:szCs w:val="20"/>
        </w:rPr>
        <w:t xml:space="preserve">the </w:t>
      </w:r>
      <w:r w:rsidRPr="00C10A63">
        <w:rPr>
          <w:rFonts w:ascii="Palatino Linotype" w:eastAsia="Palatino Linotype" w:hAnsi="Palatino Linotype" w:cs="Palatino Linotype"/>
          <w:color w:val="auto"/>
          <w:sz w:val="20"/>
          <w:szCs w:val="20"/>
        </w:rPr>
        <w:t>APY varie</w:t>
      </w:r>
      <w:r w:rsidR="004D0B1E" w:rsidRPr="00C10A63">
        <w:rPr>
          <w:rFonts w:ascii="Palatino Linotype" w:eastAsia="Palatino Linotype" w:hAnsi="Palatino Linotype" w:cs="Palatino Linotype"/>
          <w:color w:val="auto"/>
          <w:sz w:val="20"/>
          <w:szCs w:val="20"/>
        </w:rPr>
        <w:t>d</w:t>
      </w:r>
      <w:r w:rsidRPr="00C10A63">
        <w:rPr>
          <w:rFonts w:ascii="Palatino Linotype" w:eastAsia="Palatino Linotype" w:hAnsi="Palatino Linotype" w:cs="Palatino Linotype"/>
          <w:color w:val="auto"/>
          <w:sz w:val="20"/>
          <w:szCs w:val="20"/>
        </w:rPr>
        <w:t xml:space="preserve"> in</w:t>
      </w:r>
      <w:r w:rsidR="0089324E" w:rsidRPr="00C10A63">
        <w:rPr>
          <w:rFonts w:ascii="Palatino Linotype" w:eastAsia="Palatino Linotype" w:hAnsi="Palatino Linotype" w:cs="Palatino Linotype"/>
          <w:color w:val="auto"/>
          <w:sz w:val="20"/>
          <w:szCs w:val="20"/>
        </w:rPr>
        <w:t xml:space="preserve"> the</w:t>
      </w:r>
      <w:r w:rsidRPr="00C10A63">
        <w:rPr>
          <w:rFonts w:ascii="Palatino Linotype" w:eastAsia="Palatino Linotype" w:hAnsi="Palatino Linotype" w:cs="Palatino Linotype"/>
          <w:color w:val="auto"/>
          <w:sz w:val="20"/>
          <w:szCs w:val="20"/>
        </w:rPr>
        <w:t xml:space="preserve"> interval [2014; 2019]. </w:t>
      </w:r>
      <w:r w:rsidR="0089324E" w:rsidRPr="00C10A63">
        <w:rPr>
          <w:rFonts w:ascii="Palatino Linotype" w:eastAsia="Palatino Linotype" w:hAnsi="Palatino Linotype" w:cs="Palatino Linotype"/>
          <w:color w:val="auto"/>
          <w:sz w:val="20"/>
          <w:szCs w:val="20"/>
        </w:rPr>
        <w:t>T</w:t>
      </w:r>
      <w:r w:rsidRPr="00C10A63">
        <w:rPr>
          <w:rFonts w:ascii="Palatino Linotype" w:eastAsia="Palatino Linotype" w:hAnsi="Palatino Linotype" w:cs="Palatino Linotype"/>
          <w:color w:val="auto"/>
          <w:sz w:val="20"/>
          <w:szCs w:val="20"/>
        </w:rPr>
        <w:t>he newest keywords (</w:t>
      </w:r>
      <w:r w:rsidRPr="00993E83">
        <w:rPr>
          <w:rFonts w:ascii="Palatino Linotype" w:eastAsia="Palatino Linotype" w:hAnsi="Palatino Linotype" w:cs="Palatino Linotype"/>
          <w:iCs/>
          <w:color w:val="auto"/>
          <w:sz w:val="20"/>
          <w:szCs w:val="20"/>
        </w:rPr>
        <w:t>RQ-8</w:t>
      </w:r>
      <w:r w:rsidRPr="00C10A63">
        <w:rPr>
          <w:rFonts w:ascii="Palatino Linotype" w:eastAsia="Palatino Linotype" w:hAnsi="Palatino Linotype" w:cs="Palatino Linotype"/>
          <w:color w:val="auto"/>
          <w:sz w:val="20"/>
          <w:szCs w:val="20"/>
        </w:rPr>
        <w:t xml:space="preserve">), </w:t>
      </w:r>
      <w:r w:rsidR="0089324E" w:rsidRPr="00C10A63">
        <w:rPr>
          <w:rFonts w:ascii="Palatino Linotype" w:eastAsia="Palatino Linotype" w:hAnsi="Palatino Linotype" w:cs="Palatino Linotype"/>
          <w:color w:val="auto"/>
          <w:sz w:val="20"/>
          <w:szCs w:val="20"/>
        </w:rPr>
        <w:t xml:space="preserve">whose </w:t>
      </w:r>
      <w:r w:rsidRPr="00C10A63">
        <w:rPr>
          <w:rFonts w:ascii="Palatino Linotype" w:eastAsia="Palatino Linotype" w:hAnsi="Palatino Linotype" w:cs="Palatino Linotype"/>
          <w:color w:val="auto"/>
          <w:sz w:val="20"/>
          <w:szCs w:val="20"/>
        </w:rPr>
        <w:t xml:space="preserve">APY </w:t>
      </w:r>
      <w:r w:rsidR="0089324E" w:rsidRPr="00C10A63">
        <w:rPr>
          <w:rFonts w:ascii="Palatino Linotype" w:eastAsia="Palatino Linotype" w:hAnsi="Palatino Linotype" w:cs="Palatino Linotype"/>
          <w:color w:val="auto"/>
          <w:sz w:val="20"/>
          <w:szCs w:val="20"/>
        </w:rPr>
        <w:t xml:space="preserve">was </w:t>
      </w:r>
      <w:r w:rsidRPr="00C10A63">
        <w:rPr>
          <w:rFonts w:ascii="Palatino Linotype" w:eastAsia="Palatino Linotype" w:hAnsi="Palatino Linotype" w:cs="Palatino Linotype"/>
          <w:color w:val="auto"/>
          <w:sz w:val="20"/>
          <w:szCs w:val="20"/>
        </w:rPr>
        <w:t xml:space="preserve">2019 or 2018, </w:t>
      </w:r>
      <w:r w:rsidR="0089324E" w:rsidRPr="00C10A63">
        <w:rPr>
          <w:rFonts w:ascii="Palatino Linotype" w:eastAsia="Palatino Linotype" w:hAnsi="Palatino Linotype" w:cs="Palatino Linotype"/>
          <w:color w:val="auto"/>
          <w:sz w:val="20"/>
          <w:szCs w:val="20"/>
        </w:rPr>
        <w:t xml:space="preserve">were </w:t>
      </w:r>
      <w:r w:rsidRPr="00C10A63">
        <w:rPr>
          <w:rFonts w:ascii="Palatino Linotype" w:eastAsia="Palatino Linotype" w:hAnsi="Palatino Linotype" w:cs="Palatino Linotype"/>
          <w:color w:val="auto"/>
          <w:sz w:val="20"/>
          <w:szCs w:val="20"/>
        </w:rPr>
        <w:t xml:space="preserve">the following: questionnaire, </w:t>
      </w:r>
      <w:proofErr w:type="spellStart"/>
      <w:r w:rsidRPr="00C10A63">
        <w:rPr>
          <w:rFonts w:ascii="Palatino Linotype" w:eastAsia="Palatino Linotype" w:hAnsi="Palatino Linotype" w:cs="Palatino Linotype"/>
          <w:color w:val="auto"/>
          <w:sz w:val="20"/>
          <w:szCs w:val="20"/>
        </w:rPr>
        <w:t>IoT</w:t>
      </w:r>
      <w:proofErr w:type="spellEnd"/>
      <w:r w:rsidRPr="00C10A63">
        <w:rPr>
          <w:rFonts w:ascii="Palatino Linotype" w:eastAsia="Palatino Linotype" w:hAnsi="Palatino Linotype" w:cs="Palatino Linotype"/>
          <w:color w:val="auto"/>
          <w:sz w:val="20"/>
          <w:szCs w:val="20"/>
        </w:rPr>
        <w:t xml:space="preserve"> (Internet of Things), global warming, thermal comfort, sustainable construction, sensitivity analysis, air conditioning, correlation, classification, smart building, Autodesk Revit, BIM data, life cycle cost and operational energy.</w:t>
      </w:r>
    </w:p>
    <w:p w14:paraId="10D54DE4" w14:textId="16666E4A" w:rsidR="00A3246F" w:rsidRPr="00C10A63" w:rsidRDefault="00A3246F" w:rsidP="00517A54">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4276D8">
        <w:rPr>
          <w:rFonts w:ascii="Palatino Linotype" w:eastAsia="Palatino Linotype" w:hAnsi="Palatino Linotype" w:cs="Palatino Linotype"/>
          <w:noProof/>
          <w:color w:val="auto"/>
          <w:sz w:val="20"/>
          <w:szCs w:val="20"/>
          <w:lang w:val="lt-LT" w:eastAsia="lt-LT"/>
        </w:rPr>
        <w:lastRenderedPageBreak/>
        <w:drawing>
          <wp:inline distT="114300" distB="114300" distL="114300" distR="114300" wp14:anchorId="72A1CB72" wp14:editId="4406C7F4">
            <wp:extent cx="5413982" cy="3605842"/>
            <wp:effectExtent l="0" t="0" r="0" b="0"/>
            <wp:docPr id="2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4"/>
                    <a:srcRect l="16429" t="5814" b="911"/>
                    <a:stretch/>
                  </pic:blipFill>
                  <pic:spPr bwMode="auto">
                    <a:xfrm>
                      <a:off x="0" y="0"/>
                      <a:ext cx="5414328" cy="3606073"/>
                    </a:xfrm>
                    <a:prstGeom prst="rect">
                      <a:avLst/>
                    </a:prstGeom>
                    <a:ln>
                      <a:noFill/>
                    </a:ln>
                    <a:extLst>
                      <a:ext uri="{53640926-AAD7-44D8-BBD7-CCE9431645EC}">
                        <a14:shadowObscured xmlns:a14="http://schemas.microsoft.com/office/drawing/2010/main"/>
                      </a:ext>
                    </a:extLst>
                  </pic:spPr>
                </pic:pic>
              </a:graphicData>
            </a:graphic>
          </wp:inline>
        </w:drawing>
      </w:r>
    </w:p>
    <w:p w14:paraId="776D2AD3" w14:textId="6A358EDA" w:rsidR="00030BC0" w:rsidRPr="00C10A63" w:rsidRDefault="0020791C" w:rsidP="00956112">
      <w:pPr>
        <w:pBdr>
          <w:top w:val="nil"/>
          <w:left w:val="nil"/>
          <w:bottom w:val="nil"/>
          <w:right w:val="nil"/>
          <w:between w:val="nil"/>
        </w:pBdr>
        <w:spacing w:before="120" w:after="240" w:line="240" w:lineRule="auto"/>
        <w:ind w:left="425" w:right="425"/>
        <w:rPr>
          <w:rFonts w:ascii="Palatino Linotype" w:eastAsia="Palatino Linotype" w:hAnsi="Palatino Linotype" w:cs="Palatino Linotype"/>
          <w:color w:val="auto"/>
          <w:sz w:val="18"/>
          <w:szCs w:val="18"/>
        </w:rPr>
      </w:pPr>
      <w:r w:rsidRPr="00C10A63">
        <w:rPr>
          <w:rFonts w:ascii="Palatino Linotype" w:eastAsia="Palatino Linotype" w:hAnsi="Palatino Linotype" w:cs="Palatino Linotype"/>
          <w:b/>
          <w:color w:val="auto"/>
          <w:sz w:val="18"/>
          <w:szCs w:val="18"/>
        </w:rPr>
        <w:t>Figure 4.</w:t>
      </w:r>
      <w:r w:rsidRPr="00C10A63">
        <w:rPr>
          <w:rFonts w:ascii="Palatino Linotype" w:eastAsia="Palatino Linotype" w:hAnsi="Palatino Linotype" w:cs="Palatino Linotype"/>
          <w:color w:val="auto"/>
          <w:sz w:val="18"/>
          <w:szCs w:val="18"/>
        </w:rPr>
        <w:t xml:space="preserve"> The </w:t>
      </w:r>
      <w:r w:rsidR="0093389F" w:rsidRPr="00C10A63">
        <w:rPr>
          <w:rFonts w:ascii="Palatino Linotype" w:eastAsia="Palatino Linotype" w:hAnsi="Palatino Linotype" w:cs="Palatino Linotype"/>
          <w:color w:val="auto"/>
          <w:sz w:val="18"/>
          <w:szCs w:val="18"/>
        </w:rPr>
        <w:t>moderately used</w:t>
      </w:r>
      <w:r w:rsidRPr="00C10A63">
        <w:rPr>
          <w:rFonts w:ascii="Palatino Linotype" w:eastAsia="Palatino Linotype" w:hAnsi="Palatino Linotype" w:cs="Palatino Linotype"/>
          <w:color w:val="auto"/>
          <w:sz w:val="18"/>
          <w:szCs w:val="18"/>
        </w:rPr>
        <w:t xml:space="preserve"> keywords </w:t>
      </w:r>
      <w:r w:rsidR="0093389F" w:rsidRPr="00C10A63">
        <w:rPr>
          <w:rFonts w:ascii="Palatino Linotype" w:eastAsia="Palatino Linotype" w:hAnsi="Palatino Linotype" w:cs="Palatino Linotype"/>
          <w:color w:val="auto"/>
          <w:sz w:val="18"/>
          <w:szCs w:val="18"/>
        </w:rPr>
        <w:t>in</w:t>
      </w:r>
      <w:r w:rsidRPr="00C10A63">
        <w:rPr>
          <w:rFonts w:ascii="Palatino Linotype" w:eastAsia="Palatino Linotype" w:hAnsi="Palatino Linotype" w:cs="Palatino Linotype"/>
          <w:color w:val="auto"/>
          <w:sz w:val="18"/>
          <w:szCs w:val="18"/>
        </w:rPr>
        <w:t xml:space="preserve"> BIM and building energy efficiency.</w:t>
      </w:r>
    </w:p>
    <w:p w14:paraId="3210D77D" w14:textId="5965448A" w:rsidR="00030BC0" w:rsidRDefault="0020791C" w:rsidP="00FB14EA">
      <w:pPr>
        <w:pBdr>
          <w:top w:val="nil"/>
          <w:left w:val="nil"/>
          <w:bottom w:val="nil"/>
          <w:right w:val="nil"/>
          <w:between w:val="nil"/>
        </w:pBdr>
        <w:spacing w:line="240" w:lineRule="auto"/>
        <w:ind w:firstLine="425"/>
        <w:rPr>
          <w:ins w:id="215" w:author="Tatjana Vilutienė" w:date="2021-09-23T18:59:00Z"/>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 xml:space="preserve">From </w:t>
      </w:r>
      <w:r w:rsidR="0093389F" w:rsidRPr="00C10A63">
        <w:rPr>
          <w:rFonts w:ascii="Palatino Linotype" w:eastAsia="Palatino Linotype" w:hAnsi="Palatino Linotype" w:cs="Palatino Linotype"/>
          <w:color w:val="auto"/>
          <w:sz w:val="20"/>
          <w:szCs w:val="20"/>
        </w:rPr>
        <w:t>the above</w:t>
      </w:r>
      <w:r w:rsidR="00FB14EA"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 we can </w:t>
      </w:r>
      <w:r w:rsidR="0093389F" w:rsidRPr="00C10A63">
        <w:rPr>
          <w:rFonts w:ascii="Palatino Linotype" w:eastAsia="Palatino Linotype" w:hAnsi="Palatino Linotype" w:cs="Palatino Linotype"/>
          <w:color w:val="auto"/>
          <w:sz w:val="20"/>
          <w:szCs w:val="20"/>
        </w:rPr>
        <w:t xml:space="preserve">conclude </w:t>
      </w:r>
      <w:r w:rsidRPr="00C10A63">
        <w:rPr>
          <w:rFonts w:ascii="Palatino Linotype" w:eastAsia="Palatino Linotype" w:hAnsi="Palatino Linotype" w:cs="Palatino Linotype"/>
          <w:color w:val="auto"/>
          <w:sz w:val="20"/>
          <w:szCs w:val="20"/>
        </w:rPr>
        <w:t>that the</w:t>
      </w:r>
      <w:r w:rsidR="00FB14EA" w:rsidRPr="00C10A63">
        <w:rPr>
          <w:rFonts w:ascii="Palatino Linotype" w:eastAsia="Palatino Linotype" w:hAnsi="Palatino Linotype" w:cs="Palatino Linotype"/>
          <w:color w:val="auto"/>
          <w:sz w:val="20"/>
          <w:szCs w:val="20"/>
        </w:rPr>
        <w:t xml:space="preserve"> topic of</w:t>
      </w:r>
      <w:r w:rsidRPr="00C10A63">
        <w:rPr>
          <w:rFonts w:ascii="Palatino Linotype" w:eastAsia="Palatino Linotype" w:hAnsi="Palatino Linotype" w:cs="Palatino Linotype"/>
          <w:color w:val="auto"/>
          <w:sz w:val="20"/>
          <w:szCs w:val="20"/>
        </w:rPr>
        <w:t xml:space="preserve"> BIM and building energy efficiency </w:t>
      </w:r>
      <w:proofErr w:type="gramStart"/>
      <w:r w:rsidR="0093389F" w:rsidRPr="00C10A63">
        <w:rPr>
          <w:rFonts w:ascii="Palatino Linotype" w:eastAsia="Palatino Linotype" w:hAnsi="Palatino Linotype" w:cs="Palatino Linotype"/>
          <w:color w:val="auto"/>
          <w:sz w:val="20"/>
          <w:szCs w:val="20"/>
        </w:rPr>
        <w:t>is discussed</w:t>
      </w:r>
      <w:proofErr w:type="gramEnd"/>
      <w:r w:rsidR="0093389F" w:rsidRPr="00C10A63">
        <w:rPr>
          <w:rFonts w:ascii="Palatino Linotype" w:eastAsia="Palatino Linotype" w:hAnsi="Palatino Linotype" w:cs="Palatino Linotype"/>
          <w:color w:val="auto"/>
          <w:sz w:val="20"/>
          <w:szCs w:val="20"/>
        </w:rPr>
        <w:t xml:space="preserve"> in terms of </w:t>
      </w:r>
      <w:r w:rsidRPr="00C10A63">
        <w:rPr>
          <w:rFonts w:ascii="Palatino Linotype" w:eastAsia="Palatino Linotype" w:hAnsi="Palatino Linotype" w:cs="Palatino Linotype"/>
          <w:color w:val="auto"/>
          <w:sz w:val="20"/>
          <w:szCs w:val="20"/>
        </w:rPr>
        <w:t xml:space="preserve">global warming, thermal comfort, sustainable construction, sensitivity analysis, air conditioning, smart building and operational energy. Moreover, the data </w:t>
      </w:r>
      <w:r w:rsidR="0093389F" w:rsidRPr="00C10A63">
        <w:rPr>
          <w:rFonts w:ascii="Palatino Linotype" w:eastAsia="Palatino Linotype" w:hAnsi="Palatino Linotype" w:cs="Palatino Linotype"/>
          <w:color w:val="auto"/>
          <w:sz w:val="20"/>
          <w:szCs w:val="20"/>
        </w:rPr>
        <w:t xml:space="preserve">are </w:t>
      </w:r>
      <w:r w:rsidR="00517A54" w:rsidRPr="00C10A63">
        <w:rPr>
          <w:rFonts w:ascii="Palatino Linotype" w:eastAsia="Palatino Linotype" w:hAnsi="Palatino Linotype" w:cs="Palatino Linotype"/>
          <w:color w:val="auto"/>
          <w:sz w:val="20"/>
          <w:szCs w:val="20"/>
        </w:rPr>
        <w:t>analy</w:t>
      </w:r>
      <w:r w:rsidR="0093389F" w:rsidRPr="00C10A63">
        <w:rPr>
          <w:rFonts w:ascii="Palatino Linotype" w:eastAsia="Palatino Linotype" w:hAnsi="Palatino Linotype" w:cs="Palatino Linotype"/>
          <w:color w:val="auto"/>
          <w:sz w:val="20"/>
          <w:szCs w:val="20"/>
        </w:rPr>
        <w:t>z</w:t>
      </w:r>
      <w:r w:rsidR="00517A54" w:rsidRPr="00C10A63">
        <w:rPr>
          <w:rFonts w:ascii="Palatino Linotype" w:eastAsia="Palatino Linotype" w:hAnsi="Palatino Linotype" w:cs="Palatino Linotype"/>
          <w:color w:val="auto"/>
          <w:sz w:val="20"/>
          <w:szCs w:val="20"/>
        </w:rPr>
        <w:t>ed</w:t>
      </w:r>
      <w:r w:rsidRPr="00C10A63">
        <w:rPr>
          <w:rFonts w:ascii="Palatino Linotype" w:eastAsia="Palatino Linotype" w:hAnsi="Palatino Linotype" w:cs="Palatino Linotype"/>
          <w:color w:val="auto"/>
          <w:sz w:val="20"/>
          <w:szCs w:val="20"/>
        </w:rPr>
        <w:t xml:space="preserve"> (</w:t>
      </w:r>
      <w:r w:rsidRPr="00993E83">
        <w:rPr>
          <w:rFonts w:ascii="Palatino Linotype" w:eastAsia="Palatino Linotype" w:hAnsi="Palatino Linotype" w:cs="Palatino Linotype"/>
          <w:iCs/>
          <w:color w:val="auto"/>
          <w:sz w:val="20"/>
          <w:szCs w:val="20"/>
        </w:rPr>
        <w:t>RQ-2, RQ-3</w:t>
      </w:r>
      <w:r w:rsidRPr="00C10A63">
        <w:rPr>
          <w:rFonts w:ascii="Palatino Linotype" w:eastAsia="Palatino Linotype" w:hAnsi="Palatino Linotype" w:cs="Palatino Linotype"/>
          <w:color w:val="auto"/>
          <w:sz w:val="20"/>
          <w:szCs w:val="20"/>
        </w:rPr>
        <w:t xml:space="preserve">) </w:t>
      </w:r>
      <w:r w:rsidR="0093389F" w:rsidRPr="00C10A63">
        <w:rPr>
          <w:rFonts w:ascii="Palatino Linotype" w:eastAsia="Palatino Linotype" w:hAnsi="Palatino Linotype" w:cs="Palatino Linotype"/>
          <w:color w:val="auto"/>
          <w:sz w:val="20"/>
          <w:szCs w:val="20"/>
        </w:rPr>
        <w:t xml:space="preserve">by drawing upon the following concepts: </w:t>
      </w:r>
      <w:r w:rsidRPr="00C10A63">
        <w:rPr>
          <w:rFonts w:ascii="Palatino Linotype" w:eastAsia="Palatino Linotype" w:hAnsi="Palatino Linotype" w:cs="Palatino Linotype"/>
          <w:color w:val="auto"/>
          <w:sz w:val="20"/>
          <w:szCs w:val="20"/>
        </w:rPr>
        <w:t>3</w:t>
      </w:r>
      <w:r w:rsidR="004D7C17" w:rsidRPr="00C10A63">
        <w:rPr>
          <w:rFonts w:ascii="Palatino Linotype" w:eastAsia="Palatino Linotype" w:hAnsi="Palatino Linotype" w:cs="Palatino Linotype"/>
          <w:color w:val="auto"/>
          <w:sz w:val="20"/>
          <w:szCs w:val="20"/>
        </w:rPr>
        <w:t>D</w:t>
      </w:r>
      <w:r w:rsidRPr="00C10A63">
        <w:rPr>
          <w:rFonts w:ascii="Palatino Linotype" w:eastAsia="Palatino Linotype" w:hAnsi="Palatino Linotype" w:cs="Palatino Linotype"/>
          <w:color w:val="auto"/>
          <w:sz w:val="20"/>
          <w:szCs w:val="20"/>
        </w:rPr>
        <w:t xml:space="preserve"> model, classification, correlation, energy simulation, experiment, questionnaire, sensitivity analysis, design decision, green building design and sustainable building design. </w:t>
      </w:r>
    </w:p>
    <w:p w14:paraId="1D03505B" w14:textId="6CD88027" w:rsidR="00A3246F" w:rsidRPr="00C10A63" w:rsidRDefault="00A3246F" w:rsidP="00FB14EA">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4276D8">
        <w:rPr>
          <w:rFonts w:ascii="Palatino Linotype" w:eastAsia="Palatino Linotype" w:hAnsi="Palatino Linotype" w:cs="Palatino Linotype"/>
          <w:noProof/>
          <w:color w:val="auto"/>
          <w:sz w:val="20"/>
          <w:szCs w:val="20"/>
          <w:lang w:val="lt-LT" w:eastAsia="lt-LT"/>
        </w:rPr>
        <w:drawing>
          <wp:inline distT="114300" distB="114300" distL="114300" distR="114300" wp14:anchorId="48B95752" wp14:editId="0E73B7A3">
            <wp:extent cx="5615940" cy="3621959"/>
            <wp:effectExtent l="0" t="0" r="3810" b="0"/>
            <wp:docPr id="2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5"/>
                    <a:srcRect l="14564" t="6393" b="1258"/>
                    <a:stretch/>
                  </pic:blipFill>
                  <pic:spPr bwMode="auto">
                    <a:xfrm>
                      <a:off x="0" y="0"/>
                      <a:ext cx="5615940" cy="3621959"/>
                    </a:xfrm>
                    <a:prstGeom prst="rect">
                      <a:avLst/>
                    </a:prstGeom>
                    <a:ln>
                      <a:noFill/>
                    </a:ln>
                    <a:extLst>
                      <a:ext uri="{53640926-AAD7-44D8-BBD7-CCE9431645EC}">
                        <a14:shadowObscured xmlns:a14="http://schemas.microsoft.com/office/drawing/2010/main"/>
                      </a:ext>
                    </a:extLst>
                  </pic:spPr>
                </pic:pic>
              </a:graphicData>
            </a:graphic>
          </wp:inline>
        </w:drawing>
      </w:r>
    </w:p>
    <w:p w14:paraId="4B27B38C" w14:textId="168480C7" w:rsidR="00030BC0" w:rsidRPr="00C10A63" w:rsidRDefault="0020791C" w:rsidP="00956112">
      <w:pPr>
        <w:pBdr>
          <w:top w:val="nil"/>
          <w:left w:val="nil"/>
          <w:bottom w:val="nil"/>
          <w:right w:val="nil"/>
          <w:between w:val="nil"/>
        </w:pBdr>
        <w:spacing w:before="120" w:after="240" w:line="240" w:lineRule="auto"/>
        <w:ind w:left="425" w:right="425"/>
        <w:rPr>
          <w:rFonts w:ascii="Palatino Linotype" w:eastAsia="Palatino Linotype" w:hAnsi="Palatino Linotype" w:cs="Palatino Linotype"/>
          <w:color w:val="auto"/>
          <w:sz w:val="18"/>
          <w:szCs w:val="18"/>
        </w:rPr>
      </w:pPr>
      <w:r w:rsidRPr="00C10A63">
        <w:rPr>
          <w:rFonts w:ascii="Palatino Linotype" w:eastAsia="Palatino Linotype" w:hAnsi="Palatino Linotype" w:cs="Palatino Linotype"/>
          <w:b/>
          <w:color w:val="auto"/>
          <w:sz w:val="18"/>
          <w:szCs w:val="18"/>
        </w:rPr>
        <w:t>Figure 5.</w:t>
      </w:r>
      <w:r w:rsidRPr="00C10A63">
        <w:rPr>
          <w:rFonts w:ascii="Palatino Linotype" w:eastAsia="Palatino Linotype" w:hAnsi="Palatino Linotype" w:cs="Palatino Linotype"/>
          <w:color w:val="auto"/>
          <w:sz w:val="18"/>
          <w:szCs w:val="18"/>
        </w:rPr>
        <w:t xml:space="preserve"> The least </w:t>
      </w:r>
      <w:r w:rsidR="0093389F" w:rsidRPr="00C10A63">
        <w:rPr>
          <w:rFonts w:ascii="Palatino Linotype" w:eastAsia="Palatino Linotype" w:hAnsi="Palatino Linotype" w:cs="Palatino Linotype"/>
          <w:color w:val="auto"/>
          <w:sz w:val="18"/>
          <w:szCs w:val="18"/>
        </w:rPr>
        <w:t xml:space="preserve">common </w:t>
      </w:r>
      <w:r w:rsidRPr="00C10A63">
        <w:rPr>
          <w:rFonts w:ascii="Palatino Linotype" w:eastAsia="Palatino Linotype" w:hAnsi="Palatino Linotype" w:cs="Palatino Linotype"/>
          <w:color w:val="auto"/>
          <w:sz w:val="18"/>
          <w:szCs w:val="18"/>
        </w:rPr>
        <w:t xml:space="preserve">keywords </w:t>
      </w:r>
      <w:r w:rsidR="0093389F" w:rsidRPr="00C10A63">
        <w:rPr>
          <w:rFonts w:ascii="Palatino Linotype" w:eastAsia="Palatino Linotype" w:hAnsi="Palatino Linotype" w:cs="Palatino Linotype"/>
          <w:color w:val="auto"/>
          <w:sz w:val="18"/>
          <w:szCs w:val="18"/>
        </w:rPr>
        <w:t>in</w:t>
      </w:r>
      <w:r w:rsidRPr="00C10A63">
        <w:rPr>
          <w:rFonts w:ascii="Palatino Linotype" w:eastAsia="Palatino Linotype" w:hAnsi="Palatino Linotype" w:cs="Palatino Linotype"/>
          <w:color w:val="auto"/>
          <w:sz w:val="18"/>
          <w:szCs w:val="18"/>
        </w:rPr>
        <w:t xml:space="preserve"> BIM and building energy efficiency.</w:t>
      </w:r>
    </w:p>
    <w:p w14:paraId="4D1FD33B" w14:textId="02B7C683" w:rsidR="00517A54" w:rsidRPr="00C10A63" w:rsidRDefault="00517A54" w:rsidP="00517A54">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lastRenderedPageBreak/>
        <w:t xml:space="preserve">Software or computational tools used for BIM and </w:t>
      </w:r>
      <w:proofErr w:type="gramStart"/>
      <w:r w:rsidRPr="00C10A63">
        <w:rPr>
          <w:rFonts w:ascii="Palatino Linotype" w:eastAsia="Palatino Linotype" w:hAnsi="Palatino Linotype" w:cs="Palatino Linotype"/>
          <w:color w:val="auto"/>
          <w:sz w:val="20"/>
          <w:szCs w:val="20"/>
        </w:rPr>
        <w:t>building energy efficiency analysis</w:t>
      </w:r>
      <w:proofErr w:type="gramEnd"/>
      <w:r w:rsidRPr="00C10A63">
        <w:rPr>
          <w:rFonts w:ascii="Palatino Linotype" w:eastAsia="Palatino Linotype" w:hAnsi="Palatino Linotype" w:cs="Palatino Linotype"/>
          <w:color w:val="auto"/>
          <w:sz w:val="20"/>
          <w:szCs w:val="20"/>
        </w:rPr>
        <w:t xml:space="preserve"> (</w:t>
      </w:r>
      <w:r w:rsidRPr="00993E83">
        <w:rPr>
          <w:rFonts w:ascii="Palatino Linotype" w:eastAsia="Palatino Linotype" w:hAnsi="Palatino Linotype" w:cs="Palatino Linotype"/>
          <w:iCs/>
          <w:color w:val="auto"/>
          <w:sz w:val="20"/>
          <w:szCs w:val="20"/>
        </w:rPr>
        <w:t>RQ-3</w:t>
      </w:r>
      <w:r w:rsidRPr="00C10A63">
        <w:rPr>
          <w:rFonts w:ascii="Palatino Linotype" w:eastAsia="Palatino Linotype" w:hAnsi="Palatino Linotype" w:cs="Palatino Linotype"/>
          <w:color w:val="auto"/>
          <w:sz w:val="20"/>
          <w:szCs w:val="20"/>
        </w:rPr>
        <w:t xml:space="preserve">) </w:t>
      </w:r>
      <w:r w:rsidR="0093389F" w:rsidRPr="00C10A63">
        <w:rPr>
          <w:rFonts w:ascii="Palatino Linotype" w:eastAsia="Palatino Linotype" w:hAnsi="Palatino Linotype" w:cs="Palatino Linotype"/>
          <w:color w:val="auto"/>
          <w:sz w:val="20"/>
          <w:szCs w:val="20"/>
        </w:rPr>
        <w:t xml:space="preserve">could be </w:t>
      </w:r>
      <w:r w:rsidRPr="00C10A63">
        <w:rPr>
          <w:rFonts w:ascii="Palatino Linotype" w:eastAsia="Palatino Linotype" w:hAnsi="Palatino Linotype" w:cs="Palatino Linotype"/>
          <w:color w:val="auto"/>
          <w:sz w:val="20"/>
          <w:szCs w:val="20"/>
        </w:rPr>
        <w:t xml:space="preserve">found in </w:t>
      </w:r>
      <w:r w:rsidR="0093389F" w:rsidRPr="00C10A63">
        <w:rPr>
          <w:rFonts w:ascii="Palatino Linotype" w:eastAsia="Palatino Linotype" w:hAnsi="Palatino Linotype" w:cs="Palatino Linotype"/>
          <w:color w:val="auto"/>
          <w:sz w:val="20"/>
          <w:szCs w:val="20"/>
        </w:rPr>
        <w:t xml:space="preserve">the </w:t>
      </w:r>
      <w:r w:rsidRPr="00C10A63">
        <w:rPr>
          <w:rFonts w:ascii="Palatino Linotype" w:eastAsia="Palatino Linotype" w:hAnsi="Palatino Linotype" w:cs="Palatino Linotype"/>
          <w:color w:val="auto"/>
          <w:sz w:val="20"/>
          <w:szCs w:val="20"/>
        </w:rPr>
        <w:t>analy</w:t>
      </w:r>
      <w:r w:rsidR="0093389F" w:rsidRPr="00C10A63">
        <w:rPr>
          <w:rFonts w:ascii="Palatino Linotype" w:eastAsia="Palatino Linotype" w:hAnsi="Palatino Linotype" w:cs="Palatino Linotype"/>
          <w:color w:val="auto"/>
          <w:sz w:val="20"/>
          <w:szCs w:val="20"/>
        </w:rPr>
        <w:t>z</w:t>
      </w:r>
      <w:r w:rsidRPr="00C10A63">
        <w:rPr>
          <w:rFonts w:ascii="Palatino Linotype" w:eastAsia="Palatino Linotype" w:hAnsi="Palatino Linotype" w:cs="Palatino Linotype"/>
          <w:color w:val="auto"/>
          <w:sz w:val="20"/>
          <w:szCs w:val="20"/>
        </w:rPr>
        <w:t>ed papers. The most</w:t>
      </w:r>
      <w:r w:rsidR="0093389F"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used BIM </w:t>
      </w:r>
      <w:r w:rsidR="0093389F" w:rsidRPr="00C10A63">
        <w:rPr>
          <w:rFonts w:ascii="Palatino Linotype" w:eastAsia="Palatino Linotype" w:hAnsi="Palatino Linotype" w:cs="Palatino Linotype"/>
          <w:color w:val="auto"/>
          <w:sz w:val="20"/>
          <w:szCs w:val="20"/>
        </w:rPr>
        <w:t>a</w:t>
      </w:r>
      <w:r w:rsidRPr="00C10A63">
        <w:rPr>
          <w:rFonts w:ascii="Palatino Linotype" w:eastAsia="Palatino Linotype" w:hAnsi="Palatino Linotype" w:cs="Palatino Linotype"/>
          <w:color w:val="auto"/>
          <w:sz w:val="20"/>
          <w:szCs w:val="20"/>
        </w:rPr>
        <w:t xml:space="preserve">uthoring </w:t>
      </w:r>
      <w:r w:rsidR="0093389F" w:rsidRPr="00C10A63">
        <w:rPr>
          <w:rFonts w:ascii="Palatino Linotype" w:eastAsia="Palatino Linotype" w:hAnsi="Palatino Linotype" w:cs="Palatino Linotype"/>
          <w:color w:val="auto"/>
          <w:sz w:val="20"/>
          <w:szCs w:val="20"/>
        </w:rPr>
        <w:t>s</w:t>
      </w:r>
      <w:r w:rsidRPr="00C10A63">
        <w:rPr>
          <w:rFonts w:ascii="Palatino Linotype" w:eastAsia="Palatino Linotype" w:hAnsi="Palatino Linotype" w:cs="Palatino Linotype"/>
          <w:color w:val="auto"/>
          <w:sz w:val="20"/>
          <w:szCs w:val="20"/>
        </w:rPr>
        <w:t xml:space="preserve">oftware </w:t>
      </w:r>
      <w:r w:rsidR="0093389F" w:rsidRPr="00C10A63">
        <w:rPr>
          <w:rFonts w:ascii="Palatino Linotype" w:eastAsia="Palatino Linotype" w:hAnsi="Palatino Linotype" w:cs="Palatino Linotype"/>
          <w:color w:val="auto"/>
          <w:sz w:val="20"/>
          <w:szCs w:val="20"/>
        </w:rPr>
        <w:t xml:space="preserve">included </w:t>
      </w:r>
      <w:r w:rsidRPr="00C10A63">
        <w:rPr>
          <w:rFonts w:ascii="Palatino Linotype" w:eastAsia="Palatino Linotype" w:hAnsi="Palatino Linotype" w:cs="Palatino Linotype"/>
          <w:color w:val="auto"/>
          <w:sz w:val="20"/>
          <w:szCs w:val="20"/>
        </w:rPr>
        <w:t xml:space="preserve">the following: Autodesk Revit, </w:t>
      </w:r>
      <w:proofErr w:type="spellStart"/>
      <w:r w:rsidRPr="00C10A63">
        <w:rPr>
          <w:rFonts w:ascii="Palatino Linotype" w:eastAsia="Palatino Linotype" w:hAnsi="Palatino Linotype" w:cs="Palatino Linotype"/>
          <w:color w:val="auto"/>
          <w:sz w:val="20"/>
          <w:szCs w:val="20"/>
        </w:rPr>
        <w:t>ArchiCAD</w:t>
      </w:r>
      <w:proofErr w:type="spellEnd"/>
      <w:r w:rsidRPr="00C10A63">
        <w:rPr>
          <w:rFonts w:ascii="Palatino Linotype" w:eastAsia="Palatino Linotype" w:hAnsi="Palatino Linotype" w:cs="Palatino Linotype"/>
          <w:color w:val="auto"/>
          <w:sz w:val="20"/>
          <w:szCs w:val="20"/>
        </w:rPr>
        <w:t xml:space="preserve">, </w:t>
      </w:r>
      <w:proofErr w:type="spellStart"/>
      <w:r w:rsidRPr="00C10A63">
        <w:rPr>
          <w:rFonts w:ascii="Palatino Linotype" w:eastAsia="Palatino Linotype" w:hAnsi="Palatino Linotype" w:cs="Palatino Linotype"/>
          <w:color w:val="auto"/>
          <w:sz w:val="20"/>
          <w:szCs w:val="20"/>
        </w:rPr>
        <w:t>OpenBuildings</w:t>
      </w:r>
      <w:proofErr w:type="spellEnd"/>
      <w:r w:rsidRPr="00C10A63">
        <w:rPr>
          <w:rFonts w:ascii="Palatino Linotype" w:eastAsia="Palatino Linotype" w:hAnsi="Palatino Linotype" w:cs="Palatino Linotype"/>
          <w:color w:val="auto"/>
          <w:sz w:val="20"/>
          <w:szCs w:val="20"/>
        </w:rPr>
        <w:t xml:space="preserve">, </w:t>
      </w:r>
      <w:proofErr w:type="spellStart"/>
      <w:r w:rsidRPr="00C10A63">
        <w:rPr>
          <w:rFonts w:ascii="Palatino Linotype" w:eastAsia="Palatino Linotype" w:hAnsi="Palatino Linotype" w:cs="Palatino Linotype"/>
          <w:color w:val="auto"/>
          <w:sz w:val="20"/>
          <w:szCs w:val="20"/>
        </w:rPr>
        <w:t>Sketchup</w:t>
      </w:r>
      <w:proofErr w:type="spellEnd"/>
      <w:r w:rsidRPr="00C10A63">
        <w:rPr>
          <w:rFonts w:ascii="Palatino Linotype" w:eastAsia="Palatino Linotype" w:hAnsi="Palatino Linotype" w:cs="Palatino Linotype"/>
          <w:color w:val="auto"/>
          <w:sz w:val="20"/>
          <w:szCs w:val="20"/>
        </w:rPr>
        <w:t xml:space="preserve">, ArcGIS, </w:t>
      </w:r>
      <w:proofErr w:type="spellStart"/>
      <w:r w:rsidRPr="00C10A63">
        <w:rPr>
          <w:rFonts w:ascii="Palatino Linotype" w:eastAsia="Palatino Linotype" w:hAnsi="Palatino Linotype" w:cs="Palatino Linotype"/>
          <w:color w:val="auto"/>
          <w:sz w:val="20"/>
          <w:szCs w:val="20"/>
        </w:rPr>
        <w:t>Allplan</w:t>
      </w:r>
      <w:proofErr w:type="spellEnd"/>
      <w:r w:rsidRPr="00C10A63">
        <w:rPr>
          <w:rFonts w:ascii="Palatino Linotype" w:eastAsia="Palatino Linotype" w:hAnsi="Palatino Linotype" w:cs="Palatino Linotype"/>
          <w:color w:val="auto"/>
          <w:sz w:val="20"/>
          <w:szCs w:val="20"/>
        </w:rPr>
        <w:t xml:space="preserve">, and energy simulation tools such as Autodesk Green Building Studios (GBS), Autodesk </w:t>
      </w:r>
      <w:proofErr w:type="spellStart"/>
      <w:r w:rsidRPr="00C10A63">
        <w:rPr>
          <w:rFonts w:ascii="Palatino Linotype" w:eastAsia="Palatino Linotype" w:hAnsi="Palatino Linotype" w:cs="Palatino Linotype"/>
          <w:color w:val="auto"/>
          <w:sz w:val="20"/>
          <w:szCs w:val="20"/>
        </w:rPr>
        <w:t>Ecotect</w:t>
      </w:r>
      <w:proofErr w:type="spellEnd"/>
      <w:r w:rsidRPr="00C10A63">
        <w:rPr>
          <w:rFonts w:ascii="Palatino Linotype" w:eastAsia="Palatino Linotype" w:hAnsi="Palatino Linotype" w:cs="Palatino Linotype"/>
          <w:color w:val="auto"/>
          <w:sz w:val="20"/>
          <w:szCs w:val="20"/>
        </w:rPr>
        <w:t xml:space="preserve"> Analysis, </w:t>
      </w:r>
      <w:proofErr w:type="spellStart"/>
      <w:r w:rsidRPr="00C10A63">
        <w:rPr>
          <w:rFonts w:ascii="Palatino Linotype" w:eastAsia="Palatino Linotype" w:hAnsi="Palatino Linotype" w:cs="Palatino Linotype"/>
          <w:color w:val="auto"/>
          <w:sz w:val="20"/>
          <w:szCs w:val="20"/>
        </w:rPr>
        <w:t>OpenStudio</w:t>
      </w:r>
      <w:proofErr w:type="spellEnd"/>
      <w:r w:rsidRPr="00C10A63">
        <w:rPr>
          <w:rFonts w:ascii="Palatino Linotype" w:eastAsia="Palatino Linotype" w:hAnsi="Palatino Linotype" w:cs="Palatino Linotype"/>
          <w:color w:val="auto"/>
          <w:sz w:val="20"/>
          <w:szCs w:val="20"/>
        </w:rPr>
        <w:t xml:space="preserve">, Energy Plus, IES-VE, </w:t>
      </w:r>
      <w:proofErr w:type="spellStart"/>
      <w:r w:rsidRPr="00C10A63">
        <w:rPr>
          <w:rFonts w:ascii="Palatino Linotype" w:eastAsia="Palatino Linotype" w:hAnsi="Palatino Linotype" w:cs="Palatino Linotype"/>
          <w:color w:val="auto"/>
          <w:sz w:val="20"/>
          <w:szCs w:val="20"/>
        </w:rPr>
        <w:t>DesignBuilder</w:t>
      </w:r>
      <w:proofErr w:type="spellEnd"/>
      <w:r w:rsidRPr="00C10A63">
        <w:rPr>
          <w:rFonts w:ascii="Palatino Linotype" w:eastAsia="Palatino Linotype" w:hAnsi="Palatino Linotype" w:cs="Palatino Linotype"/>
          <w:color w:val="auto"/>
          <w:sz w:val="20"/>
          <w:szCs w:val="20"/>
        </w:rPr>
        <w:t xml:space="preserve">, </w:t>
      </w:r>
      <w:proofErr w:type="spellStart"/>
      <w:r w:rsidRPr="00C10A63">
        <w:rPr>
          <w:rFonts w:ascii="Palatino Linotype" w:eastAsia="Palatino Linotype" w:hAnsi="Palatino Linotype" w:cs="Palatino Linotype"/>
          <w:color w:val="auto"/>
          <w:sz w:val="20"/>
          <w:szCs w:val="20"/>
        </w:rPr>
        <w:t>BEopt</w:t>
      </w:r>
      <w:proofErr w:type="spellEnd"/>
      <w:r w:rsidRPr="00C10A63">
        <w:rPr>
          <w:rFonts w:ascii="Palatino Linotype" w:eastAsia="Palatino Linotype" w:hAnsi="Palatino Linotype" w:cs="Palatino Linotype"/>
          <w:color w:val="auto"/>
          <w:sz w:val="20"/>
          <w:szCs w:val="20"/>
        </w:rPr>
        <w:t xml:space="preserve">, </w:t>
      </w:r>
      <w:proofErr w:type="spellStart"/>
      <w:r w:rsidRPr="00C10A63">
        <w:rPr>
          <w:rFonts w:ascii="Palatino Linotype" w:eastAsia="Palatino Linotype" w:hAnsi="Palatino Linotype" w:cs="Palatino Linotype"/>
          <w:color w:val="auto"/>
          <w:sz w:val="20"/>
          <w:szCs w:val="20"/>
        </w:rPr>
        <w:t>eQuest</w:t>
      </w:r>
      <w:proofErr w:type="spellEnd"/>
      <w:r w:rsidRPr="00C10A63">
        <w:rPr>
          <w:rFonts w:ascii="Palatino Linotype" w:eastAsia="Palatino Linotype" w:hAnsi="Palatino Linotype" w:cs="Palatino Linotype"/>
          <w:color w:val="auto"/>
          <w:sz w:val="20"/>
          <w:szCs w:val="20"/>
        </w:rPr>
        <w:t>, TRNSYS</w:t>
      </w:r>
      <w:r w:rsidR="0093389F" w:rsidRPr="00C10A63">
        <w:rPr>
          <w:rFonts w:ascii="Palatino Linotype" w:eastAsia="Palatino Linotype" w:hAnsi="Palatino Linotype" w:cs="Palatino Linotype"/>
          <w:color w:val="auto"/>
          <w:sz w:val="20"/>
          <w:szCs w:val="20"/>
        </w:rPr>
        <w:t xml:space="preserve"> and </w:t>
      </w:r>
      <w:r w:rsidRPr="00C10A63">
        <w:rPr>
          <w:rFonts w:ascii="Palatino Linotype" w:eastAsia="Palatino Linotype" w:hAnsi="Palatino Linotype" w:cs="Palatino Linotype"/>
          <w:color w:val="auto"/>
          <w:sz w:val="20"/>
          <w:szCs w:val="20"/>
        </w:rPr>
        <w:t xml:space="preserve">IDA-ICE. In addition, </w:t>
      </w:r>
      <w:r w:rsidR="0093389F" w:rsidRPr="00C10A63">
        <w:rPr>
          <w:rFonts w:ascii="Palatino Linotype" w:eastAsia="Palatino Linotype" w:hAnsi="Palatino Linotype" w:cs="Palatino Linotype"/>
          <w:color w:val="auto"/>
          <w:sz w:val="20"/>
          <w:szCs w:val="20"/>
        </w:rPr>
        <w:t xml:space="preserve">use of </w:t>
      </w:r>
      <w:r w:rsidRPr="00C10A63">
        <w:rPr>
          <w:rFonts w:ascii="Palatino Linotype" w:eastAsia="Palatino Linotype" w:hAnsi="Palatino Linotype" w:cs="Palatino Linotype"/>
          <w:color w:val="auto"/>
          <w:sz w:val="20"/>
          <w:szCs w:val="20"/>
        </w:rPr>
        <w:t>these tools enable</w:t>
      </w:r>
      <w:r w:rsidR="0093389F" w:rsidRPr="00C10A63">
        <w:rPr>
          <w:rFonts w:ascii="Palatino Linotype" w:eastAsia="Palatino Linotype" w:hAnsi="Palatino Linotype" w:cs="Palatino Linotype"/>
          <w:color w:val="auto"/>
          <w:sz w:val="20"/>
          <w:szCs w:val="20"/>
        </w:rPr>
        <w:t>d</w:t>
      </w:r>
      <w:r w:rsidRPr="00C10A63">
        <w:rPr>
          <w:rFonts w:ascii="Palatino Linotype" w:eastAsia="Palatino Linotype" w:hAnsi="Palatino Linotype" w:cs="Palatino Linotype"/>
          <w:color w:val="auto"/>
          <w:sz w:val="20"/>
          <w:szCs w:val="20"/>
        </w:rPr>
        <w:t xml:space="preserve"> the collection of data </w:t>
      </w:r>
      <w:r w:rsidR="0093389F" w:rsidRPr="00C10A63">
        <w:rPr>
          <w:rFonts w:ascii="Palatino Linotype" w:eastAsia="Palatino Linotype" w:hAnsi="Palatino Linotype" w:cs="Palatino Linotype"/>
          <w:color w:val="auto"/>
          <w:sz w:val="20"/>
          <w:szCs w:val="20"/>
        </w:rPr>
        <w:t xml:space="preserve">on </w:t>
      </w:r>
      <w:r w:rsidRPr="00C10A63">
        <w:rPr>
          <w:rFonts w:ascii="Palatino Linotype" w:eastAsia="Palatino Linotype" w:hAnsi="Palatino Linotype" w:cs="Palatino Linotype"/>
          <w:color w:val="auto"/>
          <w:sz w:val="20"/>
          <w:szCs w:val="20"/>
        </w:rPr>
        <w:t xml:space="preserve">building energy systems and HVAC systems from existing BEMS, using </w:t>
      </w:r>
      <w:proofErr w:type="spellStart"/>
      <w:r w:rsidRPr="00C10A63">
        <w:rPr>
          <w:rFonts w:ascii="Palatino Linotype" w:eastAsia="Palatino Linotype" w:hAnsi="Palatino Linotype" w:cs="Palatino Linotype"/>
          <w:color w:val="auto"/>
          <w:sz w:val="20"/>
          <w:szCs w:val="20"/>
        </w:rPr>
        <w:t>IoT</w:t>
      </w:r>
      <w:proofErr w:type="spellEnd"/>
      <w:r w:rsidRPr="00C10A63">
        <w:rPr>
          <w:rFonts w:ascii="Palatino Linotype" w:eastAsia="Palatino Linotype" w:hAnsi="Palatino Linotype" w:cs="Palatino Linotype"/>
          <w:color w:val="auto"/>
          <w:sz w:val="20"/>
          <w:szCs w:val="20"/>
        </w:rPr>
        <w:t xml:space="preserve"> and integrating them into the common BIM environment.</w:t>
      </w:r>
    </w:p>
    <w:p w14:paraId="58F76250" w14:textId="77777777" w:rsidR="00030BC0" w:rsidRPr="00C10A63" w:rsidRDefault="0020791C" w:rsidP="00E82960">
      <w:pPr>
        <w:pBdr>
          <w:top w:val="nil"/>
          <w:left w:val="nil"/>
          <w:bottom w:val="nil"/>
          <w:right w:val="nil"/>
          <w:between w:val="nil"/>
        </w:pBdr>
        <w:spacing w:line="240" w:lineRule="auto"/>
        <w:ind w:firstLine="425"/>
        <w:rPr>
          <w:rFonts w:ascii="Palatino Linotype" w:eastAsia="Palatino Linotype" w:hAnsi="Palatino Linotype" w:cs="Palatino Linotype"/>
          <w:sz w:val="20"/>
          <w:szCs w:val="20"/>
          <w:highlight w:val="yellow"/>
        </w:rPr>
      </w:pPr>
      <w:r w:rsidRPr="00C10A63">
        <w:rPr>
          <w:rFonts w:ascii="Palatino Linotype" w:eastAsia="Palatino Linotype" w:hAnsi="Palatino Linotype" w:cs="Palatino Linotype"/>
          <w:sz w:val="20"/>
          <w:szCs w:val="20"/>
        </w:rPr>
        <w:t xml:space="preserve">To answer </w:t>
      </w:r>
      <w:r w:rsidRPr="00993E83">
        <w:rPr>
          <w:rFonts w:ascii="Palatino Linotype" w:eastAsia="Palatino Linotype" w:hAnsi="Palatino Linotype" w:cs="Palatino Linotype"/>
          <w:sz w:val="20"/>
          <w:szCs w:val="20"/>
        </w:rPr>
        <w:t>RQ-4</w:t>
      </w:r>
      <w:r w:rsidRPr="00C10A63">
        <w:rPr>
          <w:rFonts w:ascii="Palatino Linotype" w:eastAsia="Palatino Linotype" w:hAnsi="Palatino Linotype" w:cs="Palatino Linotype"/>
          <w:sz w:val="20"/>
          <w:szCs w:val="20"/>
        </w:rPr>
        <w:t xml:space="preserve"> (</w:t>
      </w:r>
      <w:r w:rsidR="0093389F" w:rsidRPr="00C10A63">
        <w:rPr>
          <w:rFonts w:ascii="Palatino Linotype" w:eastAsia="Palatino Linotype" w:hAnsi="Palatino Linotype" w:cs="Palatino Linotype"/>
          <w:sz w:val="20"/>
          <w:szCs w:val="20"/>
        </w:rPr>
        <w:t xml:space="preserve">Which </w:t>
      </w:r>
      <w:r w:rsidRPr="00C10A63">
        <w:rPr>
          <w:rFonts w:ascii="Palatino Linotype" w:eastAsia="Palatino Linotype" w:hAnsi="Palatino Linotype" w:cs="Palatino Linotype"/>
          <w:sz w:val="20"/>
          <w:szCs w:val="20"/>
        </w:rPr>
        <w:t xml:space="preserve">stage of the building’s life cycle do the authors discuss in their research?), we </w:t>
      </w:r>
      <w:r w:rsidR="00517A54" w:rsidRPr="00C10A63">
        <w:rPr>
          <w:rFonts w:ascii="Palatino Linotype" w:eastAsia="Palatino Linotype" w:hAnsi="Palatino Linotype" w:cs="Palatino Linotype"/>
          <w:sz w:val="20"/>
          <w:szCs w:val="20"/>
        </w:rPr>
        <w:t>analy</w:t>
      </w:r>
      <w:r w:rsidR="0093389F" w:rsidRPr="00C10A63">
        <w:rPr>
          <w:rFonts w:ascii="Palatino Linotype" w:eastAsia="Palatino Linotype" w:hAnsi="Palatino Linotype" w:cs="Palatino Linotype"/>
          <w:sz w:val="20"/>
          <w:szCs w:val="20"/>
        </w:rPr>
        <w:t>z</w:t>
      </w:r>
      <w:r w:rsidR="00517A54" w:rsidRPr="00C10A63">
        <w:rPr>
          <w:rFonts w:ascii="Palatino Linotype" w:eastAsia="Palatino Linotype" w:hAnsi="Palatino Linotype" w:cs="Palatino Linotype"/>
          <w:sz w:val="20"/>
          <w:szCs w:val="20"/>
        </w:rPr>
        <w:t>ed</w:t>
      </w:r>
      <w:r w:rsidRPr="00C10A63">
        <w:rPr>
          <w:rFonts w:ascii="Palatino Linotype" w:eastAsia="Palatino Linotype" w:hAnsi="Palatino Linotype" w:cs="Palatino Linotype"/>
          <w:sz w:val="20"/>
          <w:szCs w:val="20"/>
        </w:rPr>
        <w:t xml:space="preserve"> all the keywords found in the </w:t>
      </w:r>
      <w:proofErr w:type="gramStart"/>
      <w:r w:rsidRPr="00C10A63">
        <w:rPr>
          <w:rFonts w:ascii="Palatino Linotype" w:eastAsia="Palatino Linotype" w:hAnsi="Palatino Linotype" w:cs="Palatino Linotype"/>
          <w:sz w:val="20"/>
          <w:szCs w:val="20"/>
        </w:rPr>
        <w:t>three keyword</w:t>
      </w:r>
      <w:proofErr w:type="gramEnd"/>
      <w:r w:rsidRPr="00C10A63">
        <w:rPr>
          <w:rFonts w:ascii="Palatino Linotype" w:eastAsia="Palatino Linotype" w:hAnsi="Palatino Linotype" w:cs="Palatino Linotype"/>
          <w:sz w:val="20"/>
          <w:szCs w:val="20"/>
        </w:rPr>
        <w:t xml:space="preserve"> maps. Extracted keywords </w:t>
      </w:r>
      <w:proofErr w:type="gramStart"/>
      <w:r w:rsidRPr="00C10A63">
        <w:rPr>
          <w:rFonts w:ascii="Palatino Linotype" w:eastAsia="Palatino Linotype" w:hAnsi="Palatino Linotype" w:cs="Palatino Linotype"/>
          <w:sz w:val="20"/>
          <w:szCs w:val="20"/>
        </w:rPr>
        <w:t>were classified</w:t>
      </w:r>
      <w:proofErr w:type="gramEnd"/>
      <w:r w:rsidRPr="00C10A63">
        <w:rPr>
          <w:rFonts w:ascii="Palatino Linotype" w:eastAsia="Palatino Linotype" w:hAnsi="Palatino Linotype" w:cs="Palatino Linotype"/>
          <w:sz w:val="20"/>
          <w:szCs w:val="20"/>
        </w:rPr>
        <w:t xml:space="preserve"> </w:t>
      </w:r>
      <w:r w:rsidR="00150DAE" w:rsidRPr="00C10A63">
        <w:rPr>
          <w:rFonts w:ascii="Palatino Linotype" w:eastAsia="Palatino Linotype" w:hAnsi="Palatino Linotype" w:cs="Palatino Linotype"/>
          <w:sz w:val="20"/>
          <w:szCs w:val="20"/>
        </w:rPr>
        <w:t>in</w:t>
      </w:r>
      <w:r w:rsidRPr="00C10A63">
        <w:rPr>
          <w:rFonts w:ascii="Palatino Linotype" w:eastAsia="Palatino Linotype" w:hAnsi="Palatino Linotype" w:cs="Palatino Linotype"/>
          <w:sz w:val="20"/>
          <w:szCs w:val="20"/>
        </w:rPr>
        <w:t>to three categories</w:t>
      </w:r>
      <w:r w:rsidR="00E82960" w:rsidRPr="00C10A63">
        <w:rPr>
          <w:rFonts w:ascii="Palatino Linotype" w:eastAsia="Palatino Linotype" w:hAnsi="Palatino Linotype" w:cs="Palatino Linotype"/>
          <w:sz w:val="20"/>
          <w:szCs w:val="20"/>
        </w:rPr>
        <w:t xml:space="preserve">: 1) building life cycle stage; </w:t>
      </w:r>
      <w:r w:rsidRPr="00C10A63">
        <w:rPr>
          <w:rFonts w:ascii="Palatino Linotype" w:eastAsia="Palatino Linotype" w:hAnsi="Palatino Linotype" w:cs="Palatino Linotype"/>
          <w:sz w:val="20"/>
          <w:szCs w:val="20"/>
        </w:rPr>
        <w:t>2) BIM use case</w:t>
      </w:r>
      <w:r w:rsidR="00E82960"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sz w:val="20"/>
          <w:szCs w:val="20"/>
        </w:rPr>
        <w:t xml:space="preserve"> 3)</w:t>
      </w:r>
      <w:r w:rsidR="00E82960" w:rsidRPr="00C10A63">
        <w:rPr>
          <w:rFonts w:ascii="Palatino Linotype" w:eastAsia="Palatino Linotype" w:hAnsi="Palatino Linotype" w:cs="Palatino Linotype"/>
          <w:sz w:val="20"/>
          <w:szCs w:val="20"/>
        </w:rPr>
        <w:t> </w:t>
      </w:r>
      <w:r w:rsidRPr="00C10A63">
        <w:rPr>
          <w:rFonts w:ascii="Palatino Linotype" w:eastAsia="Palatino Linotype" w:hAnsi="Palatino Linotype" w:cs="Palatino Linotype"/>
          <w:sz w:val="20"/>
          <w:szCs w:val="20"/>
        </w:rPr>
        <w:t xml:space="preserve">activity of a building life cycle stage. </w:t>
      </w:r>
      <w:r w:rsidRPr="00993E83">
        <w:rPr>
          <w:rFonts w:ascii="Palatino Linotype" w:eastAsia="Palatino Linotype" w:hAnsi="Palatino Linotype" w:cs="Palatino Linotype"/>
          <w:iCs/>
          <w:sz w:val="20"/>
          <w:szCs w:val="20"/>
        </w:rPr>
        <w:t>Note</w:t>
      </w:r>
      <w:r w:rsidRPr="00C10A63">
        <w:rPr>
          <w:rFonts w:ascii="Palatino Linotype" w:eastAsia="Palatino Linotype" w:hAnsi="Palatino Linotype" w:cs="Palatino Linotype"/>
          <w:sz w:val="20"/>
          <w:szCs w:val="20"/>
        </w:rPr>
        <w:t xml:space="preserve"> that</w:t>
      </w:r>
      <w:r w:rsidR="0093389F"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sz w:val="20"/>
          <w:szCs w:val="20"/>
        </w:rPr>
        <w:t xml:space="preserve"> in the table</w:t>
      </w:r>
      <w:r w:rsidR="00150DAE"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sz w:val="20"/>
          <w:szCs w:val="20"/>
        </w:rPr>
        <w:t xml:space="preserve"> synonym</w:t>
      </w:r>
      <w:r w:rsidR="0093389F" w:rsidRPr="00C10A63">
        <w:rPr>
          <w:rFonts w:ascii="Palatino Linotype" w:eastAsia="Palatino Linotype" w:hAnsi="Palatino Linotype" w:cs="Palatino Linotype"/>
          <w:sz w:val="20"/>
          <w:szCs w:val="20"/>
        </w:rPr>
        <w:t>s for the</w:t>
      </w:r>
      <w:r w:rsidRPr="00C10A63">
        <w:rPr>
          <w:rFonts w:ascii="Palatino Linotype" w:eastAsia="Palatino Linotype" w:hAnsi="Palatino Linotype" w:cs="Palatino Linotype"/>
          <w:sz w:val="20"/>
          <w:szCs w:val="20"/>
        </w:rPr>
        <w:t xml:space="preserve"> roles of participants </w:t>
      </w:r>
      <w:proofErr w:type="gramStart"/>
      <w:r w:rsidRPr="00C10A63">
        <w:rPr>
          <w:rFonts w:ascii="Palatino Linotype" w:eastAsia="Palatino Linotype" w:hAnsi="Palatino Linotype" w:cs="Palatino Linotype"/>
          <w:sz w:val="20"/>
          <w:szCs w:val="20"/>
        </w:rPr>
        <w:t xml:space="preserve">are </w:t>
      </w:r>
      <w:r w:rsidR="0093389F" w:rsidRPr="00C10A63">
        <w:rPr>
          <w:rFonts w:ascii="Palatino Linotype" w:eastAsia="Palatino Linotype" w:hAnsi="Palatino Linotype" w:cs="Palatino Linotype"/>
          <w:sz w:val="20"/>
          <w:szCs w:val="20"/>
        </w:rPr>
        <w:t>indicated</w:t>
      </w:r>
      <w:proofErr w:type="gramEnd"/>
      <w:r w:rsidR="0093389F" w:rsidRPr="00C10A63">
        <w:rPr>
          <w:rFonts w:ascii="Palatino Linotype" w:eastAsia="Palatino Linotype" w:hAnsi="Palatino Linotype" w:cs="Palatino Linotype"/>
          <w:sz w:val="20"/>
          <w:szCs w:val="20"/>
        </w:rPr>
        <w:t xml:space="preserve"> </w:t>
      </w:r>
      <w:r w:rsidRPr="00C10A63">
        <w:rPr>
          <w:rFonts w:ascii="Palatino Linotype" w:eastAsia="Palatino Linotype" w:hAnsi="Palatino Linotype" w:cs="Palatino Linotype"/>
          <w:sz w:val="20"/>
          <w:szCs w:val="20"/>
        </w:rPr>
        <w:t xml:space="preserve">with </w:t>
      </w:r>
      <w:r w:rsidR="00150DAE" w:rsidRPr="00C10A63">
        <w:rPr>
          <w:rFonts w:ascii="Palatino Linotype" w:eastAsia="Palatino Linotype" w:hAnsi="Palatino Linotype" w:cs="Palatino Linotype"/>
          <w:sz w:val="20"/>
          <w:szCs w:val="20"/>
        </w:rPr>
        <w:t xml:space="preserve">a </w:t>
      </w:r>
      <w:r w:rsidRPr="00C10A63">
        <w:rPr>
          <w:rFonts w:ascii="Palatino Linotype" w:eastAsia="Palatino Linotype" w:hAnsi="Palatino Linotype" w:cs="Palatino Linotype"/>
          <w:sz w:val="20"/>
          <w:szCs w:val="20"/>
        </w:rPr>
        <w:t xml:space="preserve">slash (“/”). Consequently, we found thirteen keywords representing various life cycle stages (see Table 3) mentioned </w:t>
      </w:r>
      <w:r w:rsidR="0093389F" w:rsidRPr="00C10A63">
        <w:rPr>
          <w:rFonts w:ascii="Palatino Linotype" w:eastAsia="Palatino Linotype" w:hAnsi="Palatino Linotype" w:cs="Palatino Linotype"/>
          <w:sz w:val="20"/>
          <w:szCs w:val="20"/>
        </w:rPr>
        <w:t xml:space="preserve">regarding </w:t>
      </w:r>
      <w:r w:rsidRPr="00C10A63">
        <w:rPr>
          <w:rFonts w:ascii="Palatino Linotype" w:eastAsia="Palatino Linotype" w:hAnsi="Palatino Linotype" w:cs="Palatino Linotype"/>
          <w:sz w:val="20"/>
          <w:szCs w:val="20"/>
        </w:rPr>
        <w:t xml:space="preserve">the </w:t>
      </w:r>
      <w:r w:rsidR="0093389F" w:rsidRPr="00C10A63">
        <w:rPr>
          <w:rFonts w:ascii="Palatino Linotype" w:eastAsia="Palatino Linotype" w:hAnsi="Palatino Linotype" w:cs="Palatino Linotype"/>
          <w:sz w:val="20"/>
          <w:szCs w:val="20"/>
        </w:rPr>
        <w:t xml:space="preserve">topic of </w:t>
      </w:r>
      <w:r w:rsidRPr="00C10A63">
        <w:rPr>
          <w:rFonts w:ascii="Palatino Linotype" w:eastAsia="Palatino Linotype" w:hAnsi="Palatino Linotype" w:cs="Palatino Linotype"/>
          <w:sz w:val="20"/>
          <w:szCs w:val="20"/>
        </w:rPr>
        <w:t>BIM and building energy effici</w:t>
      </w:r>
      <w:r w:rsidR="009E45AC" w:rsidRPr="00C10A63">
        <w:rPr>
          <w:rFonts w:ascii="Palatino Linotype" w:eastAsia="Palatino Linotype" w:hAnsi="Palatino Linotype" w:cs="Palatino Linotype"/>
          <w:sz w:val="20"/>
          <w:szCs w:val="20"/>
        </w:rPr>
        <w:t xml:space="preserve">ency. </w:t>
      </w:r>
      <w:ins w:id="216" w:author="Tatjana Vilutienė" w:date="2021-09-22T10:30:00Z">
        <w:r w:rsidR="000A0AF3">
          <w:rPr>
            <w:rFonts w:ascii="Palatino Linotype" w:eastAsia="Palatino Linotype" w:hAnsi="Palatino Linotype" w:cs="Palatino Linotype"/>
            <w:sz w:val="20"/>
            <w:szCs w:val="20"/>
            <w:lang w:val="en-GB"/>
          </w:rPr>
          <w:t xml:space="preserve">The found keywords </w:t>
        </w:r>
        <w:proofErr w:type="gramStart"/>
        <w:r w:rsidR="000A0AF3">
          <w:rPr>
            <w:rFonts w:ascii="Palatino Linotype" w:eastAsia="Palatino Linotype" w:hAnsi="Palatino Linotype" w:cs="Palatino Linotype"/>
            <w:sz w:val="20"/>
            <w:szCs w:val="20"/>
            <w:lang w:val="en-GB"/>
          </w:rPr>
          <w:t>were presented</w:t>
        </w:r>
        <w:proofErr w:type="gramEnd"/>
        <w:r w:rsidR="000A0AF3">
          <w:rPr>
            <w:rFonts w:ascii="Palatino Linotype" w:eastAsia="Palatino Linotype" w:hAnsi="Palatino Linotype" w:cs="Palatino Linotype"/>
            <w:sz w:val="20"/>
            <w:szCs w:val="20"/>
            <w:lang w:val="en-GB"/>
          </w:rPr>
          <w:t xml:space="preserve"> according to their occurrence in sources. </w:t>
        </w:r>
      </w:ins>
      <w:r w:rsidR="009E45AC" w:rsidRPr="00C10A63">
        <w:rPr>
          <w:rFonts w:ascii="Palatino Linotype" w:eastAsia="Palatino Linotype" w:hAnsi="Palatino Linotype" w:cs="Palatino Linotype"/>
          <w:sz w:val="20"/>
          <w:szCs w:val="20"/>
        </w:rPr>
        <w:t xml:space="preserve">As </w:t>
      </w:r>
      <w:proofErr w:type="gramStart"/>
      <w:r w:rsidR="009E45AC" w:rsidRPr="00C10A63">
        <w:rPr>
          <w:rFonts w:ascii="Palatino Linotype" w:eastAsia="Palatino Linotype" w:hAnsi="Palatino Linotype" w:cs="Palatino Linotype"/>
          <w:sz w:val="20"/>
          <w:szCs w:val="20"/>
        </w:rPr>
        <w:t>can be seen</w:t>
      </w:r>
      <w:proofErr w:type="gramEnd"/>
      <w:r w:rsidR="009E45AC" w:rsidRPr="00C10A63">
        <w:rPr>
          <w:rFonts w:ascii="Palatino Linotype" w:eastAsia="Palatino Linotype" w:hAnsi="Palatino Linotype" w:cs="Palatino Linotype"/>
          <w:sz w:val="20"/>
          <w:szCs w:val="20"/>
        </w:rPr>
        <w:t xml:space="preserve"> </w:t>
      </w:r>
      <w:r w:rsidR="0093389F" w:rsidRPr="00C10A63">
        <w:rPr>
          <w:rFonts w:ascii="Palatino Linotype" w:eastAsia="Palatino Linotype" w:hAnsi="Palatino Linotype" w:cs="Palatino Linotype"/>
          <w:sz w:val="20"/>
          <w:szCs w:val="20"/>
        </w:rPr>
        <w:t xml:space="preserve">in </w:t>
      </w:r>
      <w:r w:rsidR="009E45AC" w:rsidRPr="00C10A63">
        <w:rPr>
          <w:rFonts w:ascii="Palatino Linotype" w:eastAsia="Palatino Linotype" w:hAnsi="Palatino Linotype" w:cs="Palatino Linotype"/>
          <w:sz w:val="20"/>
          <w:szCs w:val="20"/>
        </w:rPr>
        <w:t>T</w:t>
      </w:r>
      <w:r w:rsidRPr="00C10A63">
        <w:rPr>
          <w:rFonts w:ascii="Palatino Linotype" w:eastAsia="Palatino Linotype" w:hAnsi="Palatino Linotype" w:cs="Palatino Linotype"/>
          <w:sz w:val="20"/>
          <w:szCs w:val="20"/>
        </w:rPr>
        <w:t>able</w:t>
      </w:r>
      <w:r w:rsidR="009E45AC" w:rsidRPr="00C10A63">
        <w:rPr>
          <w:rFonts w:ascii="Palatino Linotype" w:eastAsia="Palatino Linotype" w:hAnsi="Palatino Linotype" w:cs="Palatino Linotype"/>
          <w:sz w:val="20"/>
          <w:szCs w:val="20"/>
        </w:rPr>
        <w:t xml:space="preserve"> 3</w:t>
      </w:r>
      <w:r w:rsidR="00E82960"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sz w:val="20"/>
          <w:szCs w:val="20"/>
        </w:rPr>
        <w:t xml:space="preserve"> the three </w:t>
      </w:r>
      <w:r w:rsidR="0093389F" w:rsidRPr="00C10A63">
        <w:rPr>
          <w:rFonts w:ascii="Palatino Linotype" w:eastAsia="Palatino Linotype" w:hAnsi="Palatino Linotype" w:cs="Palatino Linotype"/>
          <w:sz w:val="20"/>
          <w:szCs w:val="20"/>
        </w:rPr>
        <w:t xml:space="preserve">most frequently </w:t>
      </w:r>
      <w:r w:rsidR="00E82960" w:rsidRPr="00C10A63">
        <w:rPr>
          <w:rFonts w:ascii="Palatino Linotype" w:eastAsia="Palatino Linotype" w:hAnsi="Palatino Linotype" w:cs="Palatino Linotype"/>
          <w:sz w:val="20"/>
          <w:szCs w:val="20"/>
        </w:rPr>
        <w:t>occurring</w:t>
      </w:r>
      <w:r w:rsidRPr="00C10A63">
        <w:rPr>
          <w:rFonts w:ascii="Palatino Linotype" w:eastAsia="Palatino Linotype" w:hAnsi="Palatino Linotype" w:cs="Palatino Linotype"/>
          <w:sz w:val="20"/>
          <w:szCs w:val="20"/>
        </w:rPr>
        <w:t xml:space="preserve"> keywords </w:t>
      </w:r>
      <w:r w:rsidR="0093389F" w:rsidRPr="00C10A63">
        <w:rPr>
          <w:rFonts w:ascii="Palatino Linotype" w:eastAsia="Palatino Linotype" w:hAnsi="Palatino Linotype" w:cs="Palatino Linotype"/>
          <w:sz w:val="20"/>
          <w:szCs w:val="20"/>
        </w:rPr>
        <w:t xml:space="preserve">were </w:t>
      </w:r>
      <w:r w:rsidRPr="00C10A63">
        <w:rPr>
          <w:rFonts w:ascii="Palatino Linotype" w:eastAsia="Palatino Linotype" w:hAnsi="Palatino Linotype" w:cs="Palatino Linotype"/>
          <w:sz w:val="20"/>
          <w:szCs w:val="20"/>
        </w:rPr>
        <w:t>the following: building design (248), implementation (79) and early design (</w:t>
      </w:r>
      <w:r w:rsidR="00E82960" w:rsidRPr="00C10A63">
        <w:rPr>
          <w:rFonts w:ascii="Palatino Linotype" w:eastAsia="Palatino Linotype" w:hAnsi="Palatino Linotype" w:cs="Palatino Linotype"/>
          <w:sz w:val="20"/>
          <w:szCs w:val="20"/>
        </w:rPr>
        <w:t>6</w:t>
      </w:r>
      <w:r w:rsidRPr="00C10A63">
        <w:rPr>
          <w:rFonts w:ascii="Palatino Linotype" w:eastAsia="Palatino Linotype" w:hAnsi="Palatino Linotype" w:cs="Palatino Linotype"/>
          <w:sz w:val="20"/>
          <w:szCs w:val="20"/>
        </w:rPr>
        <w:t>2). The newest keywords (</w:t>
      </w:r>
      <w:r w:rsidRPr="00993E83">
        <w:rPr>
          <w:rFonts w:ascii="Palatino Linotype" w:eastAsia="Palatino Linotype" w:hAnsi="Palatino Linotype" w:cs="Palatino Linotype"/>
          <w:iCs/>
          <w:sz w:val="20"/>
          <w:szCs w:val="20"/>
        </w:rPr>
        <w:t>RQ-8</w:t>
      </w:r>
      <w:r w:rsidRPr="00C10A63">
        <w:rPr>
          <w:rFonts w:ascii="Palatino Linotype" w:eastAsia="Palatino Linotype" w:hAnsi="Palatino Linotype" w:cs="Palatino Linotype"/>
          <w:sz w:val="20"/>
          <w:szCs w:val="20"/>
        </w:rPr>
        <w:t xml:space="preserve">) </w:t>
      </w:r>
      <w:r w:rsidR="0093389F" w:rsidRPr="00C10A63">
        <w:rPr>
          <w:rFonts w:ascii="Palatino Linotype" w:eastAsia="Palatino Linotype" w:hAnsi="Palatino Linotype" w:cs="Palatino Linotype"/>
          <w:sz w:val="20"/>
          <w:szCs w:val="20"/>
        </w:rPr>
        <w:t xml:space="preserve">were </w:t>
      </w:r>
      <w:r w:rsidRPr="00C10A63">
        <w:rPr>
          <w:rFonts w:ascii="Palatino Linotype" w:eastAsia="Palatino Linotype" w:hAnsi="Palatino Linotype" w:cs="Palatino Linotype"/>
          <w:sz w:val="20"/>
          <w:szCs w:val="20"/>
        </w:rPr>
        <w:t>the following: sustainable construction (APY 2019), facility management (APY 2018), construction process (APY 2018), green building design (APY 2018) and operation phase (APY 2018).</w:t>
      </w:r>
    </w:p>
    <w:p w14:paraId="258375C6" w14:textId="2FB0474B" w:rsidR="00030BC0" w:rsidRPr="00C10A63" w:rsidRDefault="0020791C" w:rsidP="00E82960">
      <w:pPr>
        <w:pBdr>
          <w:top w:val="nil"/>
          <w:left w:val="nil"/>
          <w:bottom w:val="nil"/>
          <w:right w:val="nil"/>
          <w:between w:val="nil"/>
        </w:pBdr>
        <w:spacing w:before="240" w:after="120" w:line="240" w:lineRule="auto"/>
        <w:ind w:left="425" w:right="425"/>
        <w:jc w:val="center"/>
        <w:rPr>
          <w:rFonts w:ascii="Palatino Linotype" w:eastAsia="Palatino Linotype" w:hAnsi="Palatino Linotype" w:cs="Palatino Linotype"/>
          <w:sz w:val="20"/>
          <w:szCs w:val="20"/>
        </w:rPr>
      </w:pPr>
      <w:r w:rsidRPr="00C10A63">
        <w:rPr>
          <w:rFonts w:ascii="Palatino Linotype" w:eastAsia="Palatino Linotype" w:hAnsi="Palatino Linotype" w:cs="Palatino Linotype"/>
          <w:b/>
          <w:sz w:val="18"/>
          <w:szCs w:val="18"/>
        </w:rPr>
        <w:t>Table 3.</w:t>
      </w:r>
      <w:r w:rsidRPr="00C10A63">
        <w:rPr>
          <w:rFonts w:ascii="Palatino Linotype" w:eastAsia="Palatino Linotype" w:hAnsi="Palatino Linotype" w:cs="Palatino Linotype"/>
          <w:sz w:val="18"/>
          <w:szCs w:val="18"/>
        </w:rPr>
        <w:t xml:space="preserve"> Stages of the building’s life cycle </w:t>
      </w:r>
      <w:r w:rsidR="00601E14" w:rsidRPr="00C10A63">
        <w:rPr>
          <w:rFonts w:ascii="Palatino Linotype" w:eastAsia="Palatino Linotype" w:hAnsi="Palatino Linotype" w:cs="Palatino Linotype"/>
          <w:sz w:val="18"/>
          <w:szCs w:val="18"/>
        </w:rPr>
        <w:t xml:space="preserve">as </w:t>
      </w:r>
      <w:r w:rsidR="00517A54" w:rsidRPr="00C10A63">
        <w:rPr>
          <w:rFonts w:ascii="Palatino Linotype" w:eastAsia="Palatino Linotype" w:hAnsi="Palatino Linotype" w:cs="Palatino Linotype"/>
          <w:sz w:val="18"/>
          <w:szCs w:val="18"/>
        </w:rPr>
        <w:t>analy</w:t>
      </w:r>
      <w:r w:rsidR="00601E14" w:rsidRPr="00C10A63">
        <w:rPr>
          <w:rFonts w:ascii="Palatino Linotype" w:eastAsia="Palatino Linotype" w:hAnsi="Palatino Linotype" w:cs="Palatino Linotype"/>
          <w:sz w:val="18"/>
          <w:szCs w:val="18"/>
        </w:rPr>
        <w:t>z</w:t>
      </w:r>
      <w:r w:rsidR="00517A54" w:rsidRPr="00C10A63">
        <w:rPr>
          <w:rFonts w:ascii="Palatino Linotype" w:eastAsia="Palatino Linotype" w:hAnsi="Palatino Linotype" w:cs="Palatino Linotype"/>
          <w:sz w:val="18"/>
          <w:szCs w:val="18"/>
        </w:rPr>
        <w:t>ed</w:t>
      </w:r>
      <w:r w:rsidRPr="00C10A63">
        <w:rPr>
          <w:rFonts w:ascii="Palatino Linotype" w:eastAsia="Palatino Linotype" w:hAnsi="Palatino Linotype" w:cs="Palatino Linotype"/>
          <w:sz w:val="18"/>
          <w:szCs w:val="18"/>
        </w:rPr>
        <w:t xml:space="preserve"> in papers on BIM</w:t>
      </w:r>
      <w:r w:rsidR="00E82960" w:rsidRPr="00C10A63">
        <w:rPr>
          <w:rFonts w:ascii="Palatino Linotype" w:eastAsia="Palatino Linotype" w:hAnsi="Palatino Linotype" w:cs="Palatino Linotype"/>
          <w:sz w:val="18"/>
          <w:szCs w:val="18"/>
        </w:rPr>
        <w:t xml:space="preserve"> and building energy efficiency</w:t>
      </w:r>
      <w:r w:rsidRPr="00C10A63">
        <w:rPr>
          <w:rFonts w:ascii="Palatino Linotype" w:eastAsia="Palatino Linotype" w:hAnsi="Palatino Linotype" w:cs="Palatino Linotype"/>
          <w:sz w:val="18"/>
          <w:szCs w:val="18"/>
        </w:rPr>
        <w:t>.</w:t>
      </w:r>
    </w:p>
    <w:tbl>
      <w:tblPr>
        <w:tblW w:w="5000" w:type="pct"/>
        <w:tblBorders>
          <w:top w:val="single" w:sz="4" w:space="0" w:color="auto"/>
          <w:bottom w:val="single" w:sz="4" w:space="0" w:color="auto"/>
        </w:tblBorders>
        <w:tblLook w:val="04A0" w:firstRow="1" w:lastRow="0" w:firstColumn="1" w:lastColumn="0" w:noHBand="0" w:noVBand="1"/>
      </w:tblPr>
      <w:tblGrid>
        <w:gridCol w:w="4983"/>
        <w:gridCol w:w="2108"/>
        <w:gridCol w:w="1753"/>
      </w:tblGrid>
      <w:tr w:rsidR="00E96C47" w:rsidRPr="004276D8" w14:paraId="76D0D603" w14:textId="77777777" w:rsidTr="003D59D1">
        <w:trPr>
          <w:trHeight w:val="20"/>
          <w:tblHeader/>
        </w:trPr>
        <w:tc>
          <w:tcPr>
            <w:tcW w:w="2817" w:type="pct"/>
            <w:tcBorders>
              <w:top w:val="single" w:sz="4" w:space="0" w:color="auto"/>
              <w:bottom w:val="single" w:sz="4" w:space="0" w:color="auto"/>
            </w:tcBorders>
          </w:tcPr>
          <w:p w14:paraId="580F914D"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b/>
                <w:sz w:val="20"/>
                <w:szCs w:val="20"/>
                <w:lang w:val="en-GB"/>
              </w:rPr>
            </w:pPr>
            <w:r w:rsidRPr="004276D8">
              <w:rPr>
                <w:rFonts w:ascii="Palatino Linotype" w:eastAsia="Palatino Linotype" w:hAnsi="Palatino Linotype" w:cs="Palatino Linotype"/>
                <w:b/>
                <w:sz w:val="20"/>
                <w:szCs w:val="20"/>
                <w:lang w:val="en-GB"/>
              </w:rPr>
              <w:t>Keywords</w:t>
            </w:r>
          </w:p>
        </w:tc>
        <w:tc>
          <w:tcPr>
            <w:tcW w:w="1192" w:type="pct"/>
            <w:tcBorders>
              <w:top w:val="single" w:sz="4" w:space="0" w:color="auto"/>
              <w:bottom w:val="single" w:sz="4" w:space="0" w:color="auto"/>
            </w:tcBorders>
          </w:tcPr>
          <w:p w14:paraId="68460E30"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b/>
                <w:sz w:val="20"/>
                <w:szCs w:val="20"/>
                <w:lang w:val="en-GB"/>
              </w:rPr>
            </w:pPr>
            <w:r w:rsidRPr="004276D8">
              <w:rPr>
                <w:rFonts w:ascii="Palatino Linotype" w:eastAsia="Palatino Linotype" w:hAnsi="Palatino Linotype" w:cs="Palatino Linotype"/>
                <w:b/>
                <w:sz w:val="20"/>
                <w:szCs w:val="20"/>
                <w:lang w:val="en-GB"/>
              </w:rPr>
              <w:t>Occurrences</w:t>
            </w:r>
          </w:p>
        </w:tc>
        <w:tc>
          <w:tcPr>
            <w:tcW w:w="991" w:type="pct"/>
            <w:tcBorders>
              <w:top w:val="single" w:sz="4" w:space="0" w:color="auto"/>
              <w:bottom w:val="single" w:sz="4" w:space="0" w:color="auto"/>
            </w:tcBorders>
          </w:tcPr>
          <w:p w14:paraId="629B31C2"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b/>
                <w:sz w:val="20"/>
                <w:szCs w:val="20"/>
                <w:lang w:val="en-GB"/>
              </w:rPr>
            </w:pPr>
            <w:r w:rsidRPr="004276D8">
              <w:rPr>
                <w:rFonts w:ascii="Palatino Linotype" w:eastAsia="Palatino Linotype" w:hAnsi="Palatino Linotype" w:cs="Palatino Linotype"/>
                <w:b/>
                <w:sz w:val="20"/>
                <w:szCs w:val="20"/>
                <w:lang w:val="en-GB"/>
              </w:rPr>
              <w:t>APY</w:t>
            </w:r>
          </w:p>
        </w:tc>
      </w:tr>
      <w:tr w:rsidR="00E96C47" w:rsidRPr="004276D8" w14:paraId="5ED3D10B" w14:textId="77777777" w:rsidTr="003D59D1">
        <w:trPr>
          <w:trHeight w:val="20"/>
        </w:trPr>
        <w:tc>
          <w:tcPr>
            <w:tcW w:w="2817" w:type="pct"/>
            <w:tcBorders>
              <w:top w:val="single" w:sz="4" w:space="0" w:color="auto"/>
            </w:tcBorders>
          </w:tcPr>
          <w:p w14:paraId="44AF1891"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building design</w:t>
            </w:r>
          </w:p>
        </w:tc>
        <w:tc>
          <w:tcPr>
            <w:tcW w:w="1192" w:type="pct"/>
            <w:tcBorders>
              <w:top w:val="single" w:sz="4" w:space="0" w:color="auto"/>
            </w:tcBorders>
          </w:tcPr>
          <w:p w14:paraId="0C4E46AD"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248</w:t>
            </w:r>
          </w:p>
        </w:tc>
        <w:tc>
          <w:tcPr>
            <w:tcW w:w="991" w:type="pct"/>
            <w:tcBorders>
              <w:top w:val="single" w:sz="4" w:space="0" w:color="auto"/>
            </w:tcBorders>
          </w:tcPr>
          <w:p w14:paraId="31F9FFB7"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E96C47" w:rsidRPr="004276D8" w14:paraId="6DE814F5" w14:textId="77777777" w:rsidTr="003D59D1">
        <w:trPr>
          <w:trHeight w:val="20"/>
        </w:trPr>
        <w:tc>
          <w:tcPr>
            <w:tcW w:w="2817" w:type="pct"/>
          </w:tcPr>
          <w:p w14:paraId="7F076A5C"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implementation</w:t>
            </w:r>
          </w:p>
        </w:tc>
        <w:tc>
          <w:tcPr>
            <w:tcW w:w="1192" w:type="pct"/>
          </w:tcPr>
          <w:p w14:paraId="5A8843AE"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79</w:t>
            </w:r>
          </w:p>
        </w:tc>
        <w:tc>
          <w:tcPr>
            <w:tcW w:w="991" w:type="pct"/>
          </w:tcPr>
          <w:p w14:paraId="38995895"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E96C47" w:rsidRPr="004276D8" w14:paraId="4ACC672A" w14:textId="77777777" w:rsidTr="003D59D1">
        <w:trPr>
          <w:trHeight w:val="20"/>
        </w:trPr>
        <w:tc>
          <w:tcPr>
            <w:tcW w:w="2817" w:type="pct"/>
          </w:tcPr>
          <w:p w14:paraId="7B78EA1F"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early design</w:t>
            </w:r>
          </w:p>
        </w:tc>
        <w:tc>
          <w:tcPr>
            <w:tcW w:w="1192" w:type="pct"/>
          </w:tcPr>
          <w:p w14:paraId="68BA8F7C"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62</w:t>
            </w:r>
          </w:p>
        </w:tc>
        <w:tc>
          <w:tcPr>
            <w:tcW w:w="991" w:type="pct"/>
          </w:tcPr>
          <w:p w14:paraId="581F7B5C"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E96C47" w:rsidRPr="004276D8" w14:paraId="51672459" w14:textId="77777777" w:rsidTr="003D59D1">
        <w:trPr>
          <w:trHeight w:val="20"/>
        </w:trPr>
        <w:tc>
          <w:tcPr>
            <w:tcW w:w="2817" w:type="pct"/>
          </w:tcPr>
          <w:p w14:paraId="1E9EA1EF"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planning</w:t>
            </w:r>
          </w:p>
        </w:tc>
        <w:tc>
          <w:tcPr>
            <w:tcW w:w="1192" w:type="pct"/>
          </w:tcPr>
          <w:p w14:paraId="46B701F9"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40</w:t>
            </w:r>
          </w:p>
        </w:tc>
        <w:tc>
          <w:tcPr>
            <w:tcW w:w="991" w:type="pct"/>
          </w:tcPr>
          <w:p w14:paraId="75D3977A"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E96C47" w:rsidRPr="004276D8" w14:paraId="281ADA4E" w14:textId="77777777" w:rsidTr="003D59D1">
        <w:trPr>
          <w:trHeight w:val="20"/>
        </w:trPr>
        <w:tc>
          <w:tcPr>
            <w:tcW w:w="2817" w:type="pct"/>
          </w:tcPr>
          <w:p w14:paraId="7CEA3C13"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facility management</w:t>
            </w:r>
          </w:p>
        </w:tc>
        <w:tc>
          <w:tcPr>
            <w:tcW w:w="1192" w:type="pct"/>
          </w:tcPr>
          <w:p w14:paraId="410FABA0"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27</w:t>
            </w:r>
          </w:p>
        </w:tc>
        <w:tc>
          <w:tcPr>
            <w:tcW w:w="991" w:type="pct"/>
          </w:tcPr>
          <w:p w14:paraId="1137E362"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2018</w:t>
            </w:r>
          </w:p>
        </w:tc>
      </w:tr>
      <w:tr w:rsidR="00E96C47" w:rsidRPr="004276D8" w14:paraId="6C60EB21" w14:textId="77777777" w:rsidTr="003D59D1">
        <w:trPr>
          <w:trHeight w:val="20"/>
        </w:trPr>
        <w:tc>
          <w:tcPr>
            <w:tcW w:w="2817" w:type="pct"/>
          </w:tcPr>
          <w:p w14:paraId="2935A28D"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construction project/building project</w:t>
            </w:r>
          </w:p>
        </w:tc>
        <w:tc>
          <w:tcPr>
            <w:tcW w:w="1192" w:type="pct"/>
          </w:tcPr>
          <w:p w14:paraId="09A9C841"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44</w:t>
            </w:r>
          </w:p>
        </w:tc>
        <w:tc>
          <w:tcPr>
            <w:tcW w:w="991" w:type="pct"/>
          </w:tcPr>
          <w:p w14:paraId="51740E99"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E96C47" w:rsidRPr="004276D8" w14:paraId="433FE649" w14:textId="77777777" w:rsidTr="003D59D1">
        <w:trPr>
          <w:trHeight w:val="20"/>
        </w:trPr>
        <w:tc>
          <w:tcPr>
            <w:tcW w:w="2817" w:type="pct"/>
          </w:tcPr>
          <w:p w14:paraId="5D29523D"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architectural design</w:t>
            </w:r>
          </w:p>
        </w:tc>
        <w:tc>
          <w:tcPr>
            <w:tcW w:w="1192" w:type="pct"/>
          </w:tcPr>
          <w:p w14:paraId="1544D4BD"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21</w:t>
            </w:r>
          </w:p>
        </w:tc>
        <w:tc>
          <w:tcPr>
            <w:tcW w:w="991" w:type="pct"/>
          </w:tcPr>
          <w:p w14:paraId="0CA223B1"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2016</w:t>
            </w:r>
          </w:p>
        </w:tc>
      </w:tr>
      <w:tr w:rsidR="00E96C47" w:rsidRPr="004276D8" w14:paraId="45D22A81" w14:textId="77777777" w:rsidTr="003D59D1">
        <w:trPr>
          <w:trHeight w:val="20"/>
        </w:trPr>
        <w:tc>
          <w:tcPr>
            <w:tcW w:w="2817" w:type="pct"/>
          </w:tcPr>
          <w:p w14:paraId="05726613"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construction process</w:t>
            </w:r>
          </w:p>
        </w:tc>
        <w:tc>
          <w:tcPr>
            <w:tcW w:w="1192" w:type="pct"/>
          </w:tcPr>
          <w:p w14:paraId="10C29B6E"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18</w:t>
            </w:r>
          </w:p>
        </w:tc>
        <w:tc>
          <w:tcPr>
            <w:tcW w:w="991" w:type="pct"/>
          </w:tcPr>
          <w:p w14:paraId="14D18B1A"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2018</w:t>
            </w:r>
          </w:p>
        </w:tc>
      </w:tr>
      <w:tr w:rsidR="00E96C47" w:rsidRPr="004276D8" w14:paraId="27CA6DE2" w14:textId="77777777" w:rsidTr="003D59D1">
        <w:trPr>
          <w:trHeight w:val="20"/>
        </w:trPr>
        <w:tc>
          <w:tcPr>
            <w:tcW w:w="2817" w:type="pct"/>
          </w:tcPr>
          <w:p w14:paraId="2AB56A56"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sustainable building design</w:t>
            </w:r>
          </w:p>
        </w:tc>
        <w:tc>
          <w:tcPr>
            <w:tcW w:w="1192" w:type="pct"/>
          </w:tcPr>
          <w:p w14:paraId="0CBD260F"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11</w:t>
            </w:r>
          </w:p>
        </w:tc>
        <w:tc>
          <w:tcPr>
            <w:tcW w:w="991" w:type="pct"/>
          </w:tcPr>
          <w:p w14:paraId="4F69C57F"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2015</w:t>
            </w:r>
          </w:p>
        </w:tc>
      </w:tr>
      <w:tr w:rsidR="00E96C47" w:rsidRPr="004276D8" w14:paraId="1A658DB6" w14:textId="77777777" w:rsidTr="003D59D1">
        <w:trPr>
          <w:trHeight w:val="20"/>
        </w:trPr>
        <w:tc>
          <w:tcPr>
            <w:tcW w:w="2817" w:type="pct"/>
          </w:tcPr>
          <w:p w14:paraId="1BE63B4A"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sustainable construction</w:t>
            </w:r>
          </w:p>
        </w:tc>
        <w:tc>
          <w:tcPr>
            <w:tcW w:w="1192" w:type="pct"/>
          </w:tcPr>
          <w:p w14:paraId="6A7D4498"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11</w:t>
            </w:r>
          </w:p>
        </w:tc>
        <w:tc>
          <w:tcPr>
            <w:tcW w:w="991" w:type="pct"/>
          </w:tcPr>
          <w:p w14:paraId="62BD7CB1"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2019</w:t>
            </w:r>
          </w:p>
        </w:tc>
      </w:tr>
      <w:tr w:rsidR="00E96C47" w:rsidRPr="004276D8" w14:paraId="0B9CF967" w14:textId="77777777" w:rsidTr="003D59D1">
        <w:trPr>
          <w:trHeight w:val="20"/>
        </w:trPr>
        <w:tc>
          <w:tcPr>
            <w:tcW w:w="2817" w:type="pct"/>
          </w:tcPr>
          <w:p w14:paraId="44FA38D0"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green building design</w:t>
            </w:r>
          </w:p>
        </w:tc>
        <w:tc>
          <w:tcPr>
            <w:tcW w:w="1192" w:type="pct"/>
          </w:tcPr>
          <w:p w14:paraId="4E625828"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10</w:t>
            </w:r>
          </w:p>
        </w:tc>
        <w:tc>
          <w:tcPr>
            <w:tcW w:w="991" w:type="pct"/>
          </w:tcPr>
          <w:p w14:paraId="2DDCD325"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2018</w:t>
            </w:r>
          </w:p>
        </w:tc>
      </w:tr>
      <w:tr w:rsidR="00E96C47" w:rsidRPr="004276D8" w14:paraId="32284C7E" w14:textId="77777777" w:rsidTr="003D59D1">
        <w:trPr>
          <w:trHeight w:val="20"/>
        </w:trPr>
        <w:tc>
          <w:tcPr>
            <w:tcW w:w="2817" w:type="pct"/>
          </w:tcPr>
          <w:p w14:paraId="2018986C"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operation phase</w:t>
            </w:r>
          </w:p>
        </w:tc>
        <w:tc>
          <w:tcPr>
            <w:tcW w:w="1192" w:type="pct"/>
          </w:tcPr>
          <w:p w14:paraId="6A9C1CF5"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10</w:t>
            </w:r>
          </w:p>
        </w:tc>
        <w:tc>
          <w:tcPr>
            <w:tcW w:w="991" w:type="pct"/>
          </w:tcPr>
          <w:p w14:paraId="020FC5EA" w14:textId="77777777" w:rsidR="00E96C47" w:rsidRPr="004276D8" w:rsidRDefault="00E96C47" w:rsidP="003D59D1">
            <w:pPr>
              <w:pBdr>
                <w:top w:val="nil"/>
                <w:left w:val="nil"/>
                <w:bottom w:val="nil"/>
                <w:right w:val="nil"/>
                <w:between w:val="nil"/>
              </w:pBd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2018</w:t>
            </w:r>
          </w:p>
        </w:tc>
      </w:tr>
    </w:tbl>
    <w:p w14:paraId="3F49F72F" w14:textId="35659752" w:rsidR="001A393F" w:rsidRPr="00C10A63" w:rsidRDefault="001A393F" w:rsidP="00E82960">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p>
    <w:p w14:paraId="139CA024" w14:textId="7DD56305" w:rsidR="00030BC0" w:rsidRPr="00C10A63" w:rsidRDefault="0020791C" w:rsidP="00E82960">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 xml:space="preserve">According to the most commonly used classification proposed by </w:t>
      </w:r>
      <w:r w:rsidR="00601E14" w:rsidRPr="00C10A63">
        <w:rPr>
          <w:rFonts w:ascii="Palatino Linotype" w:eastAsia="Palatino Linotype" w:hAnsi="Palatino Linotype" w:cs="Palatino Linotype"/>
          <w:sz w:val="20"/>
          <w:szCs w:val="20"/>
        </w:rPr>
        <w:t>t</w:t>
      </w:r>
      <w:r w:rsidRPr="00C10A63">
        <w:rPr>
          <w:rFonts w:ascii="Palatino Linotype" w:eastAsia="Palatino Linotype" w:hAnsi="Palatino Linotype" w:cs="Palatino Linotype"/>
          <w:sz w:val="20"/>
          <w:szCs w:val="20"/>
        </w:rPr>
        <w:t>he Royal Institute of British Architects in the RIBA Plan of Work 2020</w:t>
      </w:r>
      <w:r w:rsidR="000812AE" w:rsidRPr="00C10A63">
        <w:rPr>
          <w:rFonts w:ascii="Palatino Linotype" w:eastAsia="Palatino Linotype" w:hAnsi="Palatino Linotype" w:cs="Palatino Linotype"/>
          <w:sz w:val="20"/>
          <w:szCs w:val="20"/>
        </w:rPr>
        <w:t xml:space="preserve"> </w:t>
      </w:r>
      <w:r w:rsidR="000812AE" w:rsidRPr="00C10A63">
        <w:rPr>
          <w:rFonts w:ascii="Palatino Linotype" w:eastAsia="Palatino Linotype" w:hAnsi="Palatino Linotype" w:cs="Palatino Linotype"/>
          <w:sz w:val="20"/>
          <w:szCs w:val="20"/>
        </w:rPr>
        <w:fldChar w:fldCharType="begin" w:fldLock="1"/>
      </w:r>
      <w:r w:rsidR="00C86927">
        <w:rPr>
          <w:rFonts w:ascii="Palatino Linotype" w:eastAsia="Palatino Linotype" w:hAnsi="Palatino Linotype" w:cs="Palatino Linotype"/>
          <w:sz w:val="20"/>
          <w:szCs w:val="20"/>
        </w:rPr>
        <w:instrText>ADDIN CSL_CITATION {"citationItems":[{"id":"ITEM-1","itemData":{"DOI":"10.4324/9780429347177-2","abstract":"Intended to be used as a reference document for all those involved in the briefing, design, construction and post occupancy process. It comprises of eight work stages each with clear boundaries, detailing the tasks and outputs required at each stage. The content of some stages may vary or overlap to suit specific project requirements.","author":[{"dropping-particle":"","family":"Davies","given":"Ian","non-dropping-particle":"","parse-names":false,"suffix":""}],"container-title":"Contract Administration","id":"ITEM-1","issued":{"date-parts":[["2020"]]},"page":"10-11","title":"The RIBA Plan of Work 2013","type":"article-journal"},"uris":["http://www.mendeley.com/documents/?uuid=783caa63-daf5-477f-9203-2441b56cd4e6"]}],"mendeley":{"formattedCitation":"[79]","plainTextFormattedCitation":"[79]","previouslyFormattedCitation":"[76]"},"properties":{"noteIndex":0},"schema":"https://github.com/citation-style-language/schema/raw/master/csl-citation.json"}</w:instrText>
      </w:r>
      <w:r w:rsidR="000812AE" w:rsidRPr="00C10A63">
        <w:rPr>
          <w:rFonts w:ascii="Palatino Linotype" w:eastAsia="Palatino Linotype" w:hAnsi="Palatino Linotype" w:cs="Palatino Linotype"/>
          <w:sz w:val="20"/>
          <w:szCs w:val="20"/>
        </w:rPr>
        <w:fldChar w:fldCharType="separate"/>
      </w:r>
      <w:r w:rsidR="00C86927" w:rsidRPr="00C86927">
        <w:rPr>
          <w:rFonts w:ascii="Palatino Linotype" w:eastAsia="Palatino Linotype" w:hAnsi="Palatino Linotype" w:cs="Palatino Linotype"/>
          <w:noProof/>
          <w:sz w:val="20"/>
          <w:szCs w:val="20"/>
        </w:rPr>
        <w:t>[79]</w:t>
      </w:r>
      <w:r w:rsidR="000812AE" w:rsidRPr="00C10A63">
        <w:rPr>
          <w:rFonts w:ascii="Palatino Linotype" w:eastAsia="Palatino Linotype" w:hAnsi="Palatino Linotype" w:cs="Palatino Linotype"/>
          <w:sz w:val="20"/>
          <w:szCs w:val="20"/>
        </w:rPr>
        <w:fldChar w:fldCharType="end"/>
      </w:r>
      <w:r w:rsidRPr="00C10A63">
        <w:rPr>
          <w:rFonts w:ascii="Palatino Linotype" w:eastAsia="Palatino Linotype" w:hAnsi="Palatino Linotype" w:cs="Palatino Linotype"/>
          <w:sz w:val="20"/>
          <w:szCs w:val="20"/>
        </w:rPr>
        <w:t>, there are eight</w:t>
      </w:r>
      <w:r w:rsidR="00601E14" w:rsidRPr="00C10A63">
        <w:rPr>
          <w:rFonts w:ascii="Palatino Linotype" w:eastAsia="Palatino Linotype" w:hAnsi="Palatino Linotype" w:cs="Palatino Linotype"/>
          <w:sz w:val="20"/>
          <w:szCs w:val="20"/>
        </w:rPr>
        <w:t xml:space="preserve"> stages in a</w:t>
      </w:r>
      <w:r w:rsidRPr="00C10A63">
        <w:rPr>
          <w:rFonts w:ascii="Palatino Linotype" w:eastAsia="Palatino Linotype" w:hAnsi="Palatino Linotype" w:cs="Palatino Linotype"/>
          <w:sz w:val="20"/>
          <w:szCs w:val="20"/>
        </w:rPr>
        <w:t xml:space="preserve"> building’s life cycle</w:t>
      </w:r>
      <w:r w:rsidR="00601E14" w:rsidRPr="00C10A63">
        <w:rPr>
          <w:rFonts w:ascii="Palatino Linotype" w:eastAsia="Palatino Linotype" w:hAnsi="Palatino Linotype" w:cs="Palatino Linotype"/>
          <w:sz w:val="20"/>
          <w:szCs w:val="20"/>
        </w:rPr>
        <w:t xml:space="preserve">, which are </w:t>
      </w:r>
      <w:r w:rsidRPr="00C10A63">
        <w:rPr>
          <w:rFonts w:ascii="Palatino Linotype" w:eastAsia="Palatino Linotype" w:hAnsi="Palatino Linotype" w:cs="Palatino Linotype"/>
          <w:sz w:val="20"/>
          <w:szCs w:val="20"/>
        </w:rPr>
        <w:t xml:space="preserve">as follows: (0) strategic definition; (1) preparation and brief; (2) concept design; (3) spatial coordination; (4) technical design; (5) manufacturing and construction; (6) handover; (7) use. The keywords related to </w:t>
      </w:r>
      <w:r w:rsidR="00A3664E" w:rsidRPr="00C10A63">
        <w:rPr>
          <w:rFonts w:ascii="Palatino Linotype" w:eastAsia="Palatino Linotype" w:hAnsi="Palatino Linotype" w:cs="Palatino Linotype"/>
          <w:sz w:val="20"/>
          <w:szCs w:val="20"/>
        </w:rPr>
        <w:t xml:space="preserve">the building’s life cycle stages </w:t>
      </w:r>
      <w:proofErr w:type="gramStart"/>
      <w:r w:rsidR="00601E14" w:rsidRPr="00C10A63">
        <w:rPr>
          <w:rFonts w:ascii="Palatino Linotype" w:eastAsia="Palatino Linotype" w:hAnsi="Palatino Linotype" w:cs="Palatino Linotype"/>
          <w:sz w:val="20"/>
          <w:szCs w:val="20"/>
        </w:rPr>
        <w:t xml:space="preserve">could be </w:t>
      </w:r>
      <w:r w:rsidR="00A3664E" w:rsidRPr="00C10A63">
        <w:rPr>
          <w:rFonts w:ascii="Palatino Linotype" w:eastAsia="Palatino Linotype" w:hAnsi="Palatino Linotype" w:cs="Palatino Linotype"/>
          <w:sz w:val="20"/>
          <w:szCs w:val="20"/>
        </w:rPr>
        <w:t>found</w:t>
      </w:r>
      <w:proofErr w:type="gramEnd"/>
      <w:r w:rsidR="00A3664E" w:rsidRPr="00C10A63">
        <w:rPr>
          <w:rFonts w:ascii="Palatino Linotype" w:eastAsia="Palatino Linotype" w:hAnsi="Palatino Linotype" w:cs="Palatino Linotype"/>
          <w:sz w:val="20"/>
          <w:szCs w:val="20"/>
        </w:rPr>
        <w:t xml:space="preserve"> in </w:t>
      </w:r>
      <w:r w:rsidR="00601E14" w:rsidRPr="00C10A63">
        <w:rPr>
          <w:rFonts w:ascii="Palatino Linotype" w:eastAsia="Palatino Linotype" w:hAnsi="Palatino Linotype" w:cs="Palatino Linotype"/>
          <w:sz w:val="20"/>
          <w:szCs w:val="20"/>
        </w:rPr>
        <w:t>the</w:t>
      </w:r>
      <w:r w:rsidR="003D5607" w:rsidRPr="00C10A63">
        <w:rPr>
          <w:rFonts w:ascii="Palatino Linotype" w:eastAsia="Palatino Linotype" w:hAnsi="Palatino Linotype" w:cs="Palatino Linotype"/>
          <w:sz w:val="20"/>
          <w:szCs w:val="20"/>
        </w:rPr>
        <w:t xml:space="preserve"> relevant papers </w:t>
      </w:r>
      <w:r w:rsidR="00601E14" w:rsidRPr="00C10A63">
        <w:rPr>
          <w:rFonts w:ascii="Palatino Linotype" w:eastAsia="Palatino Linotype" w:hAnsi="Palatino Linotype" w:cs="Palatino Linotype"/>
          <w:sz w:val="20"/>
          <w:szCs w:val="20"/>
        </w:rPr>
        <w:t xml:space="preserve">reviewed in this study, which are </w:t>
      </w:r>
      <w:r w:rsidR="003D5607" w:rsidRPr="00C10A63">
        <w:rPr>
          <w:rFonts w:ascii="Palatino Linotype" w:eastAsia="Palatino Linotype" w:hAnsi="Palatino Linotype" w:cs="Palatino Linotype"/>
          <w:sz w:val="20"/>
          <w:szCs w:val="20"/>
        </w:rPr>
        <w:t>presented in Table 3</w:t>
      </w:r>
      <w:r w:rsidR="00AC5915" w:rsidRPr="00C10A63">
        <w:rPr>
          <w:rFonts w:ascii="Palatino Linotype" w:eastAsia="Palatino Linotype" w:hAnsi="Palatino Linotype" w:cs="Palatino Linotype"/>
          <w:sz w:val="20"/>
          <w:szCs w:val="20"/>
        </w:rPr>
        <w:t xml:space="preserve">. </w:t>
      </w:r>
      <w:proofErr w:type="gramStart"/>
      <w:r w:rsidR="00AC5915" w:rsidRPr="00C10A63">
        <w:rPr>
          <w:rFonts w:ascii="Palatino Linotype" w:eastAsia="Palatino Linotype" w:hAnsi="Palatino Linotype" w:cs="Palatino Linotype"/>
          <w:sz w:val="20"/>
          <w:szCs w:val="20"/>
        </w:rPr>
        <w:t xml:space="preserve">They </w:t>
      </w:r>
      <w:r w:rsidRPr="00C10A63">
        <w:rPr>
          <w:rFonts w:ascii="Palatino Linotype" w:eastAsia="Palatino Linotype" w:hAnsi="Palatino Linotype" w:cs="Palatino Linotype"/>
          <w:sz w:val="20"/>
          <w:szCs w:val="20"/>
        </w:rPr>
        <w:t>co</w:t>
      </w:r>
      <w:r w:rsidR="00AC5915" w:rsidRPr="00C10A63">
        <w:rPr>
          <w:rFonts w:ascii="Palatino Linotype" w:eastAsia="Palatino Linotype" w:hAnsi="Palatino Linotype" w:cs="Palatino Linotype"/>
          <w:sz w:val="20"/>
          <w:szCs w:val="20"/>
        </w:rPr>
        <w:t>incide with the RIBA stages as</w:t>
      </w:r>
      <w:r w:rsidRPr="00C10A63">
        <w:rPr>
          <w:rFonts w:ascii="Palatino Linotype" w:eastAsia="Palatino Linotype" w:hAnsi="Palatino Linotype" w:cs="Palatino Linotype"/>
          <w:sz w:val="20"/>
          <w:szCs w:val="20"/>
        </w:rPr>
        <w:t xml:space="preserve"> follows: </w:t>
      </w:r>
      <w:r w:rsidR="00601E14" w:rsidRPr="00C10A63">
        <w:rPr>
          <w:rFonts w:ascii="Palatino Linotype" w:eastAsia="Palatino Linotype" w:hAnsi="Palatino Linotype" w:cs="Palatino Linotype"/>
          <w:sz w:val="20"/>
          <w:szCs w:val="20"/>
        </w:rPr>
        <w:t xml:space="preserve">stages </w:t>
      </w:r>
      <w:r w:rsidRPr="00C10A63">
        <w:rPr>
          <w:rFonts w:ascii="Palatino Linotype" w:eastAsia="Palatino Linotype" w:hAnsi="Palatino Linotype" w:cs="Palatino Linotype"/>
          <w:sz w:val="20"/>
          <w:szCs w:val="20"/>
        </w:rPr>
        <w:t>(0) and (1) represented as “planning”</w:t>
      </w:r>
      <w:r w:rsidR="00601E14" w:rsidRPr="00C10A63">
        <w:rPr>
          <w:rFonts w:ascii="Palatino Linotype" w:eastAsia="Palatino Linotype" w:hAnsi="Palatino Linotype" w:cs="Palatino Linotype"/>
          <w:sz w:val="20"/>
          <w:szCs w:val="20"/>
        </w:rPr>
        <w:t>; stages</w:t>
      </w:r>
      <w:r w:rsidRPr="00C10A63">
        <w:rPr>
          <w:rFonts w:ascii="Palatino Linotype" w:eastAsia="Palatino Linotype" w:hAnsi="Palatino Linotype" w:cs="Palatino Linotype"/>
          <w:sz w:val="20"/>
          <w:szCs w:val="20"/>
        </w:rPr>
        <w:t xml:space="preserve"> (2) and (3) represented as “early design”,</w:t>
      </w:r>
      <w:r w:rsidR="00601E14" w:rsidRPr="00C10A63">
        <w:rPr>
          <w:rFonts w:ascii="Palatino Linotype" w:eastAsia="Palatino Linotype" w:hAnsi="Palatino Linotype" w:cs="Palatino Linotype"/>
          <w:sz w:val="20"/>
          <w:szCs w:val="20"/>
        </w:rPr>
        <w:t xml:space="preserve"> stage</w:t>
      </w:r>
      <w:r w:rsidRPr="00C10A63">
        <w:rPr>
          <w:rFonts w:ascii="Palatino Linotype" w:eastAsia="Palatino Linotype" w:hAnsi="Palatino Linotype" w:cs="Palatino Linotype"/>
          <w:sz w:val="20"/>
          <w:szCs w:val="20"/>
        </w:rPr>
        <w:t xml:space="preserve"> (4) represented as ”building design”, ”architectural design”, “sustainable building design” and “green building design”; </w:t>
      </w:r>
      <w:r w:rsidR="00601E14" w:rsidRPr="00C10A63">
        <w:rPr>
          <w:rFonts w:ascii="Palatino Linotype" w:eastAsia="Palatino Linotype" w:hAnsi="Palatino Linotype" w:cs="Palatino Linotype"/>
          <w:sz w:val="20"/>
          <w:szCs w:val="20"/>
        </w:rPr>
        <w:t xml:space="preserve">stages </w:t>
      </w:r>
      <w:r w:rsidRPr="00C10A63">
        <w:rPr>
          <w:rFonts w:ascii="Palatino Linotype" w:eastAsia="Palatino Linotype" w:hAnsi="Palatino Linotype" w:cs="Palatino Linotype"/>
          <w:sz w:val="20"/>
          <w:szCs w:val="20"/>
        </w:rPr>
        <w:t xml:space="preserve">(5) and (6) represented as “implementation”, “construction project/building project”, “construction process” and “sustainable construction”; </w:t>
      </w:r>
      <w:r w:rsidR="00FC6FB4" w:rsidRPr="00C10A63">
        <w:rPr>
          <w:rFonts w:ascii="Palatino Linotype" w:eastAsia="Palatino Linotype" w:hAnsi="Palatino Linotype" w:cs="Palatino Linotype"/>
          <w:sz w:val="20"/>
          <w:szCs w:val="20"/>
        </w:rPr>
        <w:t xml:space="preserve">stage </w:t>
      </w:r>
      <w:r w:rsidRPr="00C10A63">
        <w:rPr>
          <w:rFonts w:ascii="Palatino Linotype" w:eastAsia="Palatino Linotype" w:hAnsi="Palatino Linotype" w:cs="Palatino Linotype"/>
          <w:sz w:val="20"/>
          <w:szCs w:val="20"/>
        </w:rPr>
        <w:t>(7) represented as “operation phase” and “facility management”.</w:t>
      </w:r>
      <w:proofErr w:type="gramEnd"/>
      <w:r w:rsidRPr="00C10A63">
        <w:rPr>
          <w:rFonts w:ascii="Palatino Linotype" w:eastAsia="Palatino Linotype" w:hAnsi="Palatino Linotype" w:cs="Palatino Linotype"/>
          <w:sz w:val="20"/>
          <w:szCs w:val="20"/>
        </w:rPr>
        <w:t xml:space="preserve"> The preliminary conclusion </w:t>
      </w:r>
      <w:proofErr w:type="gramStart"/>
      <w:r w:rsidRPr="00C10A63">
        <w:rPr>
          <w:rFonts w:ascii="Palatino Linotype" w:eastAsia="Palatino Linotype" w:hAnsi="Palatino Linotype" w:cs="Palatino Linotype"/>
          <w:sz w:val="20"/>
          <w:szCs w:val="20"/>
        </w:rPr>
        <w:t>can be made</w:t>
      </w:r>
      <w:proofErr w:type="gramEnd"/>
      <w:r w:rsidRPr="00C10A63">
        <w:rPr>
          <w:rFonts w:ascii="Palatino Linotype" w:eastAsia="Palatino Linotype" w:hAnsi="Palatino Linotype" w:cs="Palatino Linotype"/>
          <w:sz w:val="20"/>
          <w:szCs w:val="20"/>
        </w:rPr>
        <w:t xml:space="preserve"> that the most </w:t>
      </w:r>
      <w:r w:rsidR="008763A8" w:rsidRPr="00C10A63">
        <w:rPr>
          <w:rFonts w:ascii="Palatino Linotype" w:eastAsia="Palatino Linotype" w:hAnsi="Palatino Linotype" w:cs="Palatino Linotype"/>
          <w:sz w:val="20"/>
          <w:szCs w:val="20"/>
        </w:rPr>
        <w:t>analy</w:t>
      </w:r>
      <w:r w:rsidR="00FC6FB4" w:rsidRPr="00C10A63">
        <w:rPr>
          <w:rFonts w:ascii="Palatino Linotype" w:eastAsia="Palatino Linotype" w:hAnsi="Palatino Linotype" w:cs="Palatino Linotype"/>
          <w:sz w:val="20"/>
          <w:szCs w:val="20"/>
        </w:rPr>
        <w:t>z</w:t>
      </w:r>
      <w:r w:rsidR="008763A8" w:rsidRPr="00C10A63">
        <w:rPr>
          <w:rFonts w:ascii="Palatino Linotype" w:eastAsia="Palatino Linotype" w:hAnsi="Palatino Linotype" w:cs="Palatino Linotype"/>
          <w:sz w:val="20"/>
          <w:szCs w:val="20"/>
        </w:rPr>
        <w:t>ed</w:t>
      </w:r>
      <w:r w:rsidRPr="00C10A63">
        <w:rPr>
          <w:rFonts w:ascii="Palatino Linotype" w:eastAsia="Palatino Linotype" w:hAnsi="Palatino Linotype" w:cs="Palatino Linotype"/>
          <w:sz w:val="20"/>
          <w:szCs w:val="20"/>
        </w:rPr>
        <w:t xml:space="preserve"> life cycle stages are building design and construction</w:t>
      </w:r>
      <w:r w:rsidR="00150DAE" w:rsidRPr="00C10A63">
        <w:rPr>
          <w:rFonts w:ascii="Palatino Linotype" w:eastAsia="Palatino Linotype" w:hAnsi="Palatino Linotype" w:cs="Palatino Linotype"/>
          <w:sz w:val="20"/>
          <w:szCs w:val="20"/>
        </w:rPr>
        <w:t>. T</w:t>
      </w:r>
      <w:r w:rsidRPr="00C10A63">
        <w:rPr>
          <w:rFonts w:ascii="Palatino Linotype" w:eastAsia="Palatino Linotype" w:hAnsi="Palatino Linotype" w:cs="Palatino Linotype"/>
          <w:sz w:val="20"/>
          <w:szCs w:val="20"/>
        </w:rPr>
        <w:t xml:space="preserve">he least </w:t>
      </w:r>
      <w:r w:rsidR="00FC6FB4" w:rsidRPr="00C10A63">
        <w:rPr>
          <w:rFonts w:ascii="Palatino Linotype" w:eastAsia="Palatino Linotype" w:hAnsi="Palatino Linotype" w:cs="Palatino Linotype"/>
          <w:sz w:val="20"/>
          <w:szCs w:val="20"/>
        </w:rPr>
        <w:t xml:space="preserve">studied </w:t>
      </w:r>
      <w:r w:rsidRPr="00C10A63">
        <w:rPr>
          <w:rFonts w:ascii="Palatino Linotype" w:eastAsia="Palatino Linotype" w:hAnsi="Palatino Linotype" w:cs="Palatino Linotype"/>
          <w:sz w:val="20"/>
          <w:szCs w:val="20"/>
        </w:rPr>
        <w:t>life cycle stages are strategic definition, preparation and brief, concept design, spatial coordination and use.</w:t>
      </w:r>
    </w:p>
    <w:p w14:paraId="7AB8454A" w14:textId="2E34C782" w:rsidR="00030BC0" w:rsidRPr="00C10A63" w:rsidRDefault="0020791C" w:rsidP="000812AE">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 xml:space="preserve">Table 4 presents the BIM use cases of the building’s life cycle. The most </w:t>
      </w:r>
      <w:r w:rsidR="00FC6FB4" w:rsidRPr="00C10A63">
        <w:rPr>
          <w:rFonts w:ascii="Palatino Linotype" w:eastAsia="Palatino Linotype" w:hAnsi="Palatino Linotype" w:cs="Palatino Linotype"/>
          <w:sz w:val="20"/>
          <w:szCs w:val="20"/>
        </w:rPr>
        <w:t xml:space="preserve">frequently </w:t>
      </w:r>
      <w:r w:rsidR="000812AE" w:rsidRPr="00C10A63">
        <w:rPr>
          <w:rFonts w:ascii="Palatino Linotype" w:eastAsia="Palatino Linotype" w:hAnsi="Palatino Linotype" w:cs="Palatino Linotype"/>
          <w:sz w:val="20"/>
          <w:szCs w:val="20"/>
        </w:rPr>
        <w:t>occurring</w:t>
      </w:r>
      <w:r w:rsidRPr="00C10A63">
        <w:rPr>
          <w:rFonts w:ascii="Palatino Linotype" w:eastAsia="Palatino Linotype" w:hAnsi="Palatino Linotype" w:cs="Palatino Linotype"/>
          <w:sz w:val="20"/>
          <w:szCs w:val="20"/>
        </w:rPr>
        <w:t xml:space="preserve"> BIM use cases (</w:t>
      </w:r>
      <w:r w:rsidRPr="00993E83">
        <w:rPr>
          <w:rFonts w:ascii="Palatino Linotype" w:eastAsia="Palatino Linotype" w:hAnsi="Palatino Linotype" w:cs="Palatino Linotype"/>
          <w:iCs/>
          <w:sz w:val="20"/>
          <w:szCs w:val="20"/>
        </w:rPr>
        <w:t>RQ-4</w:t>
      </w:r>
      <w:r w:rsidRPr="00C10A63">
        <w:rPr>
          <w:rFonts w:ascii="Palatino Linotype" w:eastAsia="Palatino Linotype" w:hAnsi="Palatino Linotype" w:cs="Palatino Linotype"/>
          <w:sz w:val="20"/>
          <w:szCs w:val="20"/>
        </w:rPr>
        <w:t xml:space="preserve">) </w:t>
      </w:r>
      <w:r w:rsidR="00FC6FB4" w:rsidRPr="00C10A63">
        <w:rPr>
          <w:rFonts w:ascii="Palatino Linotype" w:eastAsia="Palatino Linotype" w:hAnsi="Palatino Linotype" w:cs="Palatino Linotype"/>
          <w:sz w:val="20"/>
          <w:szCs w:val="20"/>
        </w:rPr>
        <w:t xml:space="preserve">were </w:t>
      </w:r>
      <w:r w:rsidRPr="00C10A63">
        <w:rPr>
          <w:rFonts w:ascii="Palatino Linotype" w:eastAsia="Palatino Linotype" w:hAnsi="Palatino Linotype" w:cs="Palatino Linotype"/>
          <w:sz w:val="20"/>
          <w:szCs w:val="20"/>
        </w:rPr>
        <w:t>the following: analysis</w:t>
      </w:r>
      <w:r w:rsidR="00150DAE"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sz w:val="20"/>
          <w:szCs w:val="20"/>
        </w:rPr>
        <w:t xml:space="preserve">energy analysis (295), </w:t>
      </w:r>
      <w:r w:rsidR="000812AE" w:rsidRPr="00C10A63">
        <w:rPr>
          <w:rFonts w:ascii="Palatino Linotype" w:eastAsia="Palatino Linotype" w:hAnsi="Palatino Linotype" w:cs="Palatino Linotype"/>
          <w:sz w:val="20"/>
          <w:szCs w:val="20"/>
        </w:rPr>
        <w:t>assessment</w:t>
      </w:r>
      <w:r w:rsidR="00150DAE" w:rsidRPr="00C10A63">
        <w:rPr>
          <w:rFonts w:ascii="Palatino Linotype" w:eastAsia="Palatino Linotype" w:hAnsi="Palatino Linotype" w:cs="Palatino Linotype"/>
          <w:sz w:val="20"/>
          <w:szCs w:val="20"/>
        </w:rPr>
        <w:t>/</w:t>
      </w:r>
      <w:r w:rsidR="000812AE" w:rsidRPr="00C10A63">
        <w:rPr>
          <w:rFonts w:ascii="Palatino Linotype" w:eastAsia="Palatino Linotype" w:hAnsi="Palatino Linotype" w:cs="Palatino Linotype"/>
          <w:sz w:val="20"/>
          <w:szCs w:val="20"/>
        </w:rPr>
        <w:t xml:space="preserve">evaluation (216), </w:t>
      </w:r>
      <w:r w:rsidRPr="00C10A63">
        <w:rPr>
          <w:rFonts w:ascii="Palatino Linotype" w:eastAsia="Palatino Linotype" w:hAnsi="Palatino Linotype" w:cs="Palatino Linotype"/>
          <w:sz w:val="20"/>
          <w:szCs w:val="20"/>
        </w:rPr>
        <w:t>simulation</w:t>
      </w:r>
      <w:r w:rsidR="00150DAE"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sz w:val="20"/>
          <w:szCs w:val="20"/>
        </w:rPr>
        <w:t xml:space="preserve">energy simulation (200), management (115) and energy efficiency (111). </w:t>
      </w:r>
      <w:ins w:id="217" w:author="Tatjana Vilutienė" w:date="2021-09-22T10:48:00Z">
        <w:r w:rsidR="00D44C1A">
          <w:rPr>
            <w:rFonts w:ascii="Palatino Linotype" w:eastAsia="Palatino Linotype" w:hAnsi="Palatino Linotype" w:cs="Palatino Linotype"/>
            <w:sz w:val="20"/>
            <w:szCs w:val="20"/>
          </w:rPr>
          <w:t xml:space="preserve">As </w:t>
        </w:r>
      </w:ins>
      <w:ins w:id="218" w:author="Tatjana Vilutienė" w:date="2021-09-22T10:49:00Z">
        <w:r w:rsidR="00D44C1A">
          <w:rPr>
            <w:rFonts w:ascii="Palatino Linotype" w:eastAsia="Palatino Linotype" w:hAnsi="Palatino Linotype" w:cs="Palatino Linotype"/>
            <w:sz w:val="20"/>
            <w:szCs w:val="20"/>
          </w:rPr>
          <w:t xml:space="preserve">can be seen from Table 4, some of presented keywords are seems being similar, like </w:t>
        </w:r>
        <w:r w:rsidR="00D44C1A" w:rsidRPr="00D56695">
          <w:rPr>
            <w:rFonts w:ascii="Palatino Linotype" w:eastAsia="Palatino Linotype" w:hAnsi="Palatino Linotype" w:cs="Palatino Linotype"/>
            <w:sz w:val="20"/>
            <w:szCs w:val="20"/>
            <w:lang w:val="en-GB" w:eastAsia="en-US"/>
          </w:rPr>
          <w:t xml:space="preserve">“building model”, “3d </w:t>
        </w:r>
        <w:r w:rsidR="00D44C1A" w:rsidRPr="00D56695">
          <w:rPr>
            <w:rFonts w:ascii="Palatino Linotype" w:eastAsia="Palatino Linotype" w:hAnsi="Palatino Linotype" w:cs="Palatino Linotype"/>
            <w:sz w:val="20"/>
            <w:szCs w:val="20"/>
            <w:lang w:val="en-GB" w:eastAsia="en-US"/>
          </w:rPr>
          <w:lastRenderedPageBreak/>
          <w:t>model” and “modelling”</w:t>
        </w:r>
        <w:r w:rsidR="00D44C1A">
          <w:rPr>
            <w:rFonts w:ascii="Palatino Linotype" w:eastAsia="Palatino Linotype" w:hAnsi="Palatino Linotype" w:cs="Palatino Linotype"/>
            <w:sz w:val="20"/>
            <w:szCs w:val="20"/>
          </w:rPr>
          <w:t xml:space="preserve">. </w:t>
        </w:r>
      </w:ins>
      <w:ins w:id="219" w:author="Tatjana Vilutienė" w:date="2021-09-22T10:48:00Z">
        <w:r w:rsidR="00D44C1A" w:rsidRPr="00D56695">
          <w:rPr>
            <w:rFonts w:ascii="Palatino Linotype" w:eastAsia="Palatino Linotype" w:hAnsi="Palatino Linotype" w:cs="Palatino Linotype"/>
            <w:sz w:val="20"/>
            <w:szCs w:val="20"/>
            <w:lang w:val="en-GB"/>
          </w:rPr>
          <w:t xml:space="preserve">Although </w:t>
        </w:r>
      </w:ins>
      <w:ins w:id="220" w:author="Tatjana Vilutienė" w:date="2021-09-22T10:49:00Z">
        <w:r w:rsidR="00D44C1A">
          <w:rPr>
            <w:rFonts w:ascii="Palatino Linotype" w:eastAsia="Palatino Linotype" w:hAnsi="Palatino Linotype" w:cs="Palatino Linotype"/>
            <w:sz w:val="20"/>
            <w:szCs w:val="20"/>
            <w:lang w:val="en-GB"/>
          </w:rPr>
          <w:t>there</w:t>
        </w:r>
        <w:r w:rsidR="00D44C1A">
          <w:rPr>
            <w:rFonts w:ascii="Palatino Linotype" w:eastAsia="Palatino Linotype" w:hAnsi="Palatino Linotype" w:cs="Palatino Linotype"/>
            <w:sz w:val="20"/>
            <w:szCs w:val="20"/>
            <w:lang w:val="en-GB" w:eastAsia="en-US"/>
          </w:rPr>
          <w:t xml:space="preserve"> </w:t>
        </w:r>
      </w:ins>
      <w:ins w:id="221" w:author="Tatjana Vilutienė" w:date="2021-09-22T10:48:00Z">
        <w:r w:rsidR="00D44C1A" w:rsidRPr="00D56695">
          <w:rPr>
            <w:rFonts w:ascii="Palatino Linotype" w:eastAsia="Palatino Linotype" w:hAnsi="Palatino Linotype" w:cs="Palatino Linotype"/>
            <w:sz w:val="20"/>
            <w:szCs w:val="20"/>
            <w:lang w:val="en-GB"/>
          </w:rPr>
          <w:t>are similar</w:t>
        </w:r>
      </w:ins>
      <w:ins w:id="222" w:author="Tatjana Vilutienė" w:date="2021-09-22T10:50:00Z">
        <w:r w:rsidR="00D44C1A">
          <w:rPr>
            <w:rFonts w:ascii="Palatino Linotype" w:eastAsia="Palatino Linotype" w:hAnsi="Palatino Linotype" w:cs="Palatino Linotype"/>
            <w:sz w:val="20"/>
            <w:szCs w:val="20"/>
            <w:lang w:val="en-GB"/>
          </w:rPr>
          <w:t>ities</w:t>
        </w:r>
      </w:ins>
      <w:ins w:id="223" w:author="Tatjana Vilutienė" w:date="2021-09-22T10:48:00Z">
        <w:r w:rsidR="00D44C1A" w:rsidRPr="00D56695">
          <w:rPr>
            <w:rFonts w:ascii="Palatino Linotype" w:eastAsia="Palatino Linotype" w:hAnsi="Palatino Linotype" w:cs="Palatino Linotype"/>
            <w:sz w:val="20"/>
            <w:szCs w:val="20"/>
            <w:lang w:val="en-GB"/>
          </w:rPr>
          <w:t xml:space="preserve">, </w:t>
        </w:r>
      </w:ins>
      <w:ins w:id="224" w:author="Tatjana Vilutienė" w:date="2021-09-22T10:50:00Z">
        <w:r w:rsidR="00D44C1A">
          <w:rPr>
            <w:rFonts w:ascii="Palatino Linotype" w:eastAsia="Palatino Linotype" w:hAnsi="Palatino Linotype" w:cs="Palatino Linotype"/>
            <w:sz w:val="20"/>
            <w:szCs w:val="20"/>
            <w:lang w:val="en-GB"/>
          </w:rPr>
          <w:t>those terms</w:t>
        </w:r>
      </w:ins>
      <w:ins w:id="225" w:author="Tatjana Vilutienė" w:date="2021-09-22T10:51:00Z">
        <w:r w:rsidR="00D44C1A">
          <w:rPr>
            <w:rFonts w:ascii="Palatino Linotype" w:eastAsia="Palatino Linotype" w:hAnsi="Palatino Linotype" w:cs="Palatino Linotype"/>
            <w:sz w:val="20"/>
            <w:szCs w:val="20"/>
            <w:lang w:val="en-GB"/>
          </w:rPr>
          <w:t>,</w:t>
        </w:r>
      </w:ins>
      <w:ins w:id="226" w:author="Tatjana Vilutienė" w:date="2021-09-22T10:48:00Z">
        <w:r w:rsidR="00D44C1A" w:rsidRPr="00D56695">
          <w:rPr>
            <w:rFonts w:ascii="Palatino Linotype" w:eastAsia="Palatino Linotype" w:hAnsi="Palatino Linotype" w:cs="Palatino Linotype"/>
            <w:sz w:val="20"/>
            <w:szCs w:val="20"/>
            <w:lang w:val="en-GB"/>
          </w:rPr>
          <w:t xml:space="preserve"> along with the number of years and occurrences, reflect the evolution of BIM concepts. In 2015, </w:t>
        </w:r>
        <w:r w:rsidR="00D44C1A">
          <w:rPr>
            <w:rFonts w:ascii="Palatino Linotype" w:eastAsia="Palatino Linotype" w:hAnsi="Palatino Linotype" w:cs="Palatino Linotype"/>
            <w:sz w:val="20"/>
            <w:szCs w:val="20"/>
            <w:lang w:val="en-GB"/>
          </w:rPr>
          <w:t>“</w:t>
        </w:r>
        <w:r w:rsidR="00D44C1A" w:rsidRPr="00D56695">
          <w:rPr>
            <w:rFonts w:ascii="Palatino Linotype" w:eastAsia="Palatino Linotype" w:hAnsi="Palatino Linotype" w:cs="Palatino Linotype"/>
            <w:sz w:val="20"/>
            <w:szCs w:val="20"/>
            <w:lang w:val="en-GB"/>
          </w:rPr>
          <w:t>3D model</w:t>
        </w:r>
        <w:r w:rsidR="00D44C1A">
          <w:rPr>
            <w:rFonts w:ascii="Palatino Linotype" w:eastAsia="Palatino Linotype" w:hAnsi="Palatino Linotype" w:cs="Palatino Linotype"/>
            <w:sz w:val="20"/>
            <w:szCs w:val="20"/>
            <w:lang w:val="en-GB"/>
          </w:rPr>
          <w:t>”</w:t>
        </w:r>
        <w:r w:rsidR="00D44C1A" w:rsidRPr="00D56695">
          <w:rPr>
            <w:rFonts w:ascii="Palatino Linotype" w:eastAsia="Palatino Linotype" w:hAnsi="Palatino Linotype" w:cs="Palatino Linotype"/>
            <w:sz w:val="20"/>
            <w:szCs w:val="20"/>
            <w:lang w:val="en-GB"/>
          </w:rPr>
          <w:t xml:space="preserve"> </w:t>
        </w:r>
        <w:r w:rsidR="00D44C1A">
          <w:rPr>
            <w:rFonts w:ascii="Palatino Linotype" w:eastAsia="Palatino Linotype" w:hAnsi="Palatino Linotype" w:cs="Palatino Linotype"/>
            <w:sz w:val="20"/>
            <w:szCs w:val="20"/>
            <w:lang w:val="en-GB"/>
          </w:rPr>
          <w:t xml:space="preserve">implied a technique </w:t>
        </w:r>
        <w:r w:rsidR="00D44C1A" w:rsidRPr="00D56695">
          <w:rPr>
            <w:rFonts w:ascii="Palatino Linotype" w:eastAsia="Palatino Linotype" w:hAnsi="Palatino Linotype" w:cs="Palatino Linotype"/>
            <w:sz w:val="20"/>
            <w:szCs w:val="20"/>
            <w:lang w:val="en-GB"/>
          </w:rPr>
          <w:t>that ref</w:t>
        </w:r>
        <w:r w:rsidR="00D44C1A">
          <w:rPr>
            <w:rFonts w:ascii="Palatino Linotype" w:eastAsia="Palatino Linotype" w:hAnsi="Palatino Linotype" w:cs="Palatino Linotype"/>
            <w:sz w:val="20"/>
            <w:szCs w:val="20"/>
            <w:lang w:val="en-GB"/>
          </w:rPr>
          <w:t>ers to</w:t>
        </w:r>
        <w:r w:rsidR="00D44C1A" w:rsidRPr="00D56695">
          <w:rPr>
            <w:rFonts w:ascii="Palatino Linotype" w:eastAsia="Palatino Linotype" w:hAnsi="Palatino Linotype" w:cs="Palatino Linotype"/>
            <w:sz w:val="20"/>
            <w:szCs w:val="20"/>
            <w:lang w:val="en-GB"/>
          </w:rPr>
          <w:t xml:space="preserve"> the </w:t>
        </w:r>
        <w:r w:rsidR="00D44C1A">
          <w:rPr>
            <w:rFonts w:ascii="Palatino Linotype" w:eastAsia="Palatino Linotype" w:hAnsi="Palatino Linotype" w:cs="Palatino Linotype"/>
            <w:sz w:val="20"/>
            <w:szCs w:val="20"/>
            <w:lang w:val="en-GB"/>
          </w:rPr>
          <w:t xml:space="preserve">3D </w:t>
        </w:r>
        <w:r w:rsidR="00D44C1A" w:rsidRPr="00D56695">
          <w:rPr>
            <w:rFonts w:ascii="Palatino Linotype" w:eastAsia="Palatino Linotype" w:hAnsi="Palatino Linotype" w:cs="Palatino Linotype"/>
            <w:sz w:val="20"/>
            <w:szCs w:val="20"/>
            <w:lang w:val="en-GB"/>
          </w:rPr>
          <w:t>drawing</w:t>
        </w:r>
        <w:r w:rsidR="00D44C1A">
          <w:rPr>
            <w:rFonts w:ascii="Palatino Linotype" w:eastAsia="Palatino Linotype" w:hAnsi="Palatino Linotype" w:cs="Palatino Linotype"/>
            <w:sz w:val="20"/>
            <w:szCs w:val="20"/>
            <w:lang w:val="en-GB"/>
          </w:rPr>
          <w:t>.</w:t>
        </w:r>
        <w:r w:rsidR="00D44C1A" w:rsidRPr="00D56695">
          <w:rPr>
            <w:rFonts w:ascii="Palatino Linotype" w:eastAsia="Palatino Linotype" w:hAnsi="Palatino Linotype" w:cs="Palatino Linotype"/>
            <w:sz w:val="20"/>
            <w:szCs w:val="20"/>
            <w:lang w:val="en-GB"/>
          </w:rPr>
          <w:t xml:space="preserve"> </w:t>
        </w:r>
        <w:r w:rsidR="00D44C1A">
          <w:rPr>
            <w:rFonts w:ascii="Palatino Linotype" w:eastAsia="Palatino Linotype" w:hAnsi="Palatino Linotype" w:cs="Palatino Linotype"/>
            <w:sz w:val="20"/>
            <w:szCs w:val="20"/>
            <w:lang w:val="en-GB"/>
          </w:rPr>
          <w:t>Later this concept evolved to</w:t>
        </w:r>
        <w:r w:rsidR="00D44C1A" w:rsidRPr="00D56695">
          <w:rPr>
            <w:rFonts w:ascii="Palatino Linotype" w:eastAsia="Palatino Linotype" w:hAnsi="Palatino Linotype" w:cs="Palatino Linotype"/>
            <w:sz w:val="20"/>
            <w:szCs w:val="20"/>
            <w:lang w:val="en-GB"/>
          </w:rPr>
          <w:t xml:space="preserve"> “</w:t>
        </w:r>
        <w:proofErr w:type="spellStart"/>
        <w:r w:rsidR="00D44C1A" w:rsidRPr="00D56695">
          <w:rPr>
            <w:rFonts w:ascii="Palatino Linotype" w:eastAsia="Palatino Linotype" w:hAnsi="Palatino Linotype" w:cs="Palatino Linotype"/>
            <w:sz w:val="20"/>
            <w:szCs w:val="20"/>
            <w:lang w:val="en-GB"/>
          </w:rPr>
          <w:t>modeling</w:t>
        </w:r>
        <w:proofErr w:type="spellEnd"/>
        <w:r w:rsidR="00D44C1A" w:rsidRPr="00D56695">
          <w:rPr>
            <w:rFonts w:ascii="Palatino Linotype" w:eastAsia="Palatino Linotype" w:hAnsi="Palatino Linotype" w:cs="Palatino Linotype"/>
            <w:sz w:val="20"/>
            <w:szCs w:val="20"/>
            <w:lang w:val="en-GB"/>
          </w:rPr>
          <w:t>” and “building model”</w:t>
        </w:r>
        <w:r w:rsidR="00D44C1A">
          <w:rPr>
            <w:rFonts w:ascii="Palatino Linotype" w:eastAsia="Palatino Linotype" w:hAnsi="Palatino Linotype" w:cs="Palatino Linotype"/>
            <w:sz w:val="20"/>
            <w:szCs w:val="20"/>
            <w:lang w:val="en-GB"/>
          </w:rPr>
          <w:t xml:space="preserve"> that</w:t>
        </w:r>
        <w:r w:rsidR="00D44C1A" w:rsidRPr="00D56695">
          <w:rPr>
            <w:rFonts w:ascii="Palatino Linotype" w:eastAsia="Palatino Linotype" w:hAnsi="Palatino Linotype" w:cs="Palatino Linotype"/>
            <w:sz w:val="20"/>
            <w:szCs w:val="20"/>
            <w:lang w:val="en-GB"/>
          </w:rPr>
          <w:t xml:space="preserve"> include more variables, </w:t>
        </w:r>
        <w:r w:rsidR="00D44C1A">
          <w:rPr>
            <w:rFonts w:ascii="Palatino Linotype" w:eastAsia="Palatino Linotype" w:hAnsi="Palatino Linotype" w:cs="Palatino Linotype"/>
            <w:sz w:val="20"/>
            <w:szCs w:val="20"/>
            <w:lang w:val="en-GB"/>
          </w:rPr>
          <w:t>like</w:t>
        </w:r>
        <w:r w:rsidR="00D44C1A" w:rsidRPr="00D56695">
          <w:rPr>
            <w:rFonts w:ascii="Palatino Linotype" w:eastAsia="Palatino Linotype" w:hAnsi="Palatino Linotype" w:cs="Palatino Linotype"/>
            <w:sz w:val="20"/>
            <w:szCs w:val="20"/>
            <w:lang w:val="en-GB"/>
          </w:rPr>
          <w:t xml:space="preserve"> time and cost.</w:t>
        </w:r>
        <w:r w:rsidR="00D44C1A">
          <w:rPr>
            <w:rFonts w:ascii="Palatino Linotype" w:eastAsia="Palatino Linotype" w:hAnsi="Palatino Linotype" w:cs="Palatino Linotype"/>
            <w:sz w:val="20"/>
            <w:szCs w:val="20"/>
            <w:lang w:val="en-GB"/>
          </w:rPr>
          <w:t xml:space="preserve"> </w:t>
        </w:r>
      </w:ins>
      <w:proofErr w:type="gramStart"/>
      <w:r w:rsidRPr="00C10A63">
        <w:rPr>
          <w:rFonts w:ascii="Palatino Linotype" w:eastAsia="Palatino Linotype" w:hAnsi="Palatino Linotype" w:cs="Palatino Linotype"/>
          <w:sz w:val="20"/>
          <w:szCs w:val="20"/>
        </w:rPr>
        <w:t>The newest keywords (</w:t>
      </w:r>
      <w:r w:rsidRPr="00993E83">
        <w:rPr>
          <w:rFonts w:ascii="Palatino Linotype" w:eastAsia="Palatino Linotype" w:hAnsi="Palatino Linotype" w:cs="Palatino Linotype"/>
          <w:iCs/>
          <w:sz w:val="20"/>
          <w:szCs w:val="20"/>
        </w:rPr>
        <w:t>RQ-8</w:t>
      </w:r>
      <w:r w:rsidRPr="00C10A63">
        <w:rPr>
          <w:rFonts w:ascii="Palatino Linotype" w:eastAsia="Palatino Linotype" w:hAnsi="Palatino Linotype" w:cs="Palatino Linotype"/>
          <w:sz w:val="20"/>
          <w:szCs w:val="20"/>
        </w:rPr>
        <w:t xml:space="preserve">) </w:t>
      </w:r>
      <w:r w:rsidR="00FC6FB4" w:rsidRPr="00C10A63">
        <w:rPr>
          <w:rFonts w:ascii="Palatino Linotype" w:eastAsia="Palatino Linotype" w:hAnsi="Palatino Linotype" w:cs="Palatino Linotype"/>
          <w:sz w:val="20"/>
          <w:szCs w:val="20"/>
        </w:rPr>
        <w:t xml:space="preserve">were </w:t>
      </w:r>
      <w:r w:rsidRPr="00C10A63">
        <w:rPr>
          <w:rFonts w:ascii="Palatino Linotype" w:eastAsia="Palatino Linotype" w:hAnsi="Palatino Linotype" w:cs="Palatino Linotype"/>
          <w:sz w:val="20"/>
          <w:szCs w:val="20"/>
        </w:rPr>
        <w:t>the following: sensitivity analysis (APY 2019), simulation</w:t>
      </w:r>
      <w:r w:rsidR="00150DAE"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sz w:val="20"/>
          <w:szCs w:val="20"/>
        </w:rPr>
        <w:t>energy simulation (APY 2018), management (APY 2018), consumption (APY 2018), optimi</w:t>
      </w:r>
      <w:r w:rsidR="00A5047E" w:rsidRPr="00C10A63">
        <w:rPr>
          <w:rFonts w:ascii="Palatino Linotype" w:eastAsia="Palatino Linotype" w:hAnsi="Palatino Linotype" w:cs="Palatino Linotype"/>
          <w:sz w:val="20"/>
          <w:szCs w:val="20"/>
        </w:rPr>
        <w:t>z</w:t>
      </w:r>
      <w:r w:rsidRPr="00C10A63">
        <w:rPr>
          <w:rFonts w:ascii="Palatino Linotype" w:eastAsia="Palatino Linotype" w:hAnsi="Palatino Linotype" w:cs="Palatino Linotype"/>
          <w:sz w:val="20"/>
          <w:szCs w:val="20"/>
        </w:rPr>
        <w:t>ation (APY 2018), scenario (APY 2018), modeling (APY 2018), accuracy (APY 2018), energy demand (APY 2018), estimation</w:t>
      </w:r>
      <w:r w:rsidR="00150DAE"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sz w:val="20"/>
          <w:szCs w:val="20"/>
        </w:rPr>
        <w:t>life cycle cost (APY 2018), energy model (APY 2018), uncertainty (APY 2018), energy management (APY 2018), correlation (APY 2018), environmental impact / environmental performance (APY 2018)</w:t>
      </w:r>
      <w:r w:rsidR="00FC6FB4" w:rsidRPr="00C10A63">
        <w:rPr>
          <w:rFonts w:ascii="Palatino Linotype" w:eastAsia="Palatino Linotype" w:hAnsi="Palatino Linotype" w:cs="Palatino Linotype"/>
          <w:sz w:val="20"/>
          <w:szCs w:val="20"/>
        </w:rPr>
        <w:t xml:space="preserve"> </w:t>
      </w:r>
      <w:r w:rsidRPr="00C10A63">
        <w:rPr>
          <w:rFonts w:ascii="Palatino Linotype" w:eastAsia="Palatino Linotype" w:hAnsi="Palatino Linotype" w:cs="Palatino Linotype"/>
          <w:sz w:val="20"/>
          <w:szCs w:val="20"/>
        </w:rPr>
        <w:t>and real</w:t>
      </w:r>
      <w:r w:rsidR="00150DAE"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sz w:val="20"/>
          <w:szCs w:val="20"/>
        </w:rPr>
        <w:t>time (APY 2018).</w:t>
      </w:r>
      <w:proofErr w:type="gramEnd"/>
      <w:r w:rsidRPr="00C10A63">
        <w:rPr>
          <w:rFonts w:ascii="Palatino Linotype" w:eastAsia="Palatino Linotype" w:hAnsi="Palatino Linotype" w:cs="Palatino Linotype"/>
          <w:sz w:val="20"/>
          <w:szCs w:val="20"/>
        </w:rPr>
        <w:t xml:space="preserve"> </w:t>
      </w:r>
      <w:r w:rsidR="001859E2" w:rsidRPr="00C10A63">
        <w:rPr>
          <w:rFonts w:ascii="Palatino Linotype" w:eastAsia="Palatino Linotype" w:hAnsi="Palatino Linotype" w:cs="Palatino Linotype"/>
          <w:sz w:val="20"/>
          <w:szCs w:val="20"/>
        </w:rPr>
        <w:t>Therefore</w:t>
      </w:r>
      <w:r w:rsidR="00523820" w:rsidRPr="00C10A63">
        <w:rPr>
          <w:rFonts w:ascii="Palatino Linotype" w:eastAsia="Palatino Linotype" w:hAnsi="Palatino Linotype" w:cs="Palatino Linotype"/>
          <w:sz w:val="20"/>
          <w:szCs w:val="20"/>
        </w:rPr>
        <w:t>, in the last three years</w:t>
      </w:r>
      <w:r w:rsidR="001859E2" w:rsidRPr="00C10A63">
        <w:rPr>
          <w:rFonts w:ascii="Palatino Linotype" w:eastAsia="Palatino Linotype" w:hAnsi="Palatino Linotype" w:cs="Palatino Linotype"/>
          <w:sz w:val="20"/>
          <w:szCs w:val="20"/>
        </w:rPr>
        <w:t xml:space="preserve">, </w:t>
      </w:r>
      <w:r w:rsidR="00FC6FB4" w:rsidRPr="00C10A63">
        <w:rPr>
          <w:rFonts w:ascii="Palatino Linotype" w:eastAsia="Palatino Linotype" w:hAnsi="Palatino Linotype" w:cs="Palatino Linotype"/>
          <w:sz w:val="20"/>
          <w:szCs w:val="20"/>
        </w:rPr>
        <w:t xml:space="preserve">in order </w:t>
      </w:r>
      <w:r w:rsidR="001859E2" w:rsidRPr="00C10A63">
        <w:rPr>
          <w:rFonts w:ascii="Palatino Linotype" w:eastAsia="Palatino Linotype" w:hAnsi="Palatino Linotype" w:cs="Palatino Linotype"/>
          <w:sz w:val="20"/>
          <w:szCs w:val="20"/>
        </w:rPr>
        <w:t>to increase the sustainability of the new and built environment, optimi</w:t>
      </w:r>
      <w:r w:rsidR="00A5047E" w:rsidRPr="00C10A63">
        <w:rPr>
          <w:rFonts w:ascii="Palatino Linotype" w:eastAsia="Palatino Linotype" w:hAnsi="Palatino Linotype" w:cs="Palatino Linotype"/>
          <w:sz w:val="20"/>
          <w:szCs w:val="20"/>
        </w:rPr>
        <w:t>z</w:t>
      </w:r>
      <w:r w:rsidR="001859E2" w:rsidRPr="00C10A63">
        <w:rPr>
          <w:rFonts w:ascii="Palatino Linotype" w:eastAsia="Palatino Linotype" w:hAnsi="Palatino Linotype" w:cs="Palatino Linotype"/>
          <w:sz w:val="20"/>
          <w:szCs w:val="20"/>
        </w:rPr>
        <w:t xml:space="preserve">e the </w:t>
      </w:r>
      <w:r w:rsidR="00523820" w:rsidRPr="00C10A63">
        <w:rPr>
          <w:rFonts w:ascii="Palatino Linotype" w:eastAsia="Palatino Linotype" w:hAnsi="Palatino Linotype" w:cs="Palatino Linotype"/>
          <w:sz w:val="20"/>
          <w:szCs w:val="20"/>
        </w:rPr>
        <w:t>design</w:t>
      </w:r>
      <w:r w:rsidR="001859E2" w:rsidRPr="00C10A63">
        <w:rPr>
          <w:rFonts w:ascii="Palatino Linotype" w:eastAsia="Palatino Linotype" w:hAnsi="Palatino Linotype" w:cs="Palatino Linotype"/>
          <w:sz w:val="20"/>
          <w:szCs w:val="20"/>
        </w:rPr>
        <w:t xml:space="preserve"> of green building</w:t>
      </w:r>
      <w:r w:rsidR="00523820" w:rsidRPr="00C10A63">
        <w:rPr>
          <w:rFonts w:ascii="Palatino Linotype" w:eastAsia="Palatino Linotype" w:hAnsi="Palatino Linotype" w:cs="Palatino Linotype"/>
          <w:sz w:val="20"/>
          <w:szCs w:val="20"/>
        </w:rPr>
        <w:t>s and NZEB</w:t>
      </w:r>
      <w:r w:rsidR="00FC6FB4" w:rsidRPr="00C10A63">
        <w:rPr>
          <w:rFonts w:ascii="Palatino Linotype" w:eastAsia="Palatino Linotype" w:hAnsi="Palatino Linotype" w:cs="Palatino Linotype"/>
          <w:sz w:val="20"/>
          <w:szCs w:val="20"/>
        </w:rPr>
        <w:t xml:space="preserve"> and </w:t>
      </w:r>
      <w:r w:rsidR="00523820" w:rsidRPr="00C10A63">
        <w:rPr>
          <w:rFonts w:ascii="Palatino Linotype" w:eastAsia="Palatino Linotype" w:hAnsi="Palatino Linotype" w:cs="Palatino Linotype"/>
          <w:sz w:val="20"/>
          <w:szCs w:val="20"/>
        </w:rPr>
        <w:t>exten</w:t>
      </w:r>
      <w:r w:rsidR="00150DAE" w:rsidRPr="00C10A63">
        <w:rPr>
          <w:rFonts w:ascii="Palatino Linotype" w:eastAsia="Palatino Linotype" w:hAnsi="Palatino Linotype" w:cs="Palatino Linotype"/>
          <w:sz w:val="20"/>
          <w:szCs w:val="20"/>
        </w:rPr>
        <w:t>d</w:t>
      </w:r>
      <w:r w:rsidR="00FC6FB4" w:rsidRPr="00C10A63">
        <w:rPr>
          <w:rFonts w:ascii="Palatino Linotype" w:eastAsia="Palatino Linotype" w:hAnsi="Palatino Linotype" w:cs="Palatino Linotype"/>
          <w:sz w:val="20"/>
          <w:szCs w:val="20"/>
        </w:rPr>
        <w:t xml:space="preserve"> the</w:t>
      </w:r>
      <w:r w:rsidR="00523820" w:rsidRPr="00C10A63">
        <w:rPr>
          <w:rFonts w:ascii="Palatino Linotype" w:eastAsia="Palatino Linotype" w:hAnsi="Palatino Linotype" w:cs="Palatino Linotype"/>
          <w:sz w:val="20"/>
          <w:szCs w:val="20"/>
        </w:rPr>
        <w:t xml:space="preserve"> use of BIM-based energy analysis, </w:t>
      </w:r>
      <w:r w:rsidR="00FC6FB4" w:rsidRPr="00C10A63">
        <w:rPr>
          <w:rFonts w:ascii="Palatino Linotype" w:eastAsia="Palatino Linotype" w:hAnsi="Palatino Linotype" w:cs="Palatino Linotype"/>
          <w:sz w:val="20"/>
          <w:szCs w:val="20"/>
        </w:rPr>
        <w:t xml:space="preserve">a number of </w:t>
      </w:r>
      <w:r w:rsidR="00523820" w:rsidRPr="00C10A63">
        <w:rPr>
          <w:rFonts w:ascii="Palatino Linotype" w:eastAsia="Palatino Linotype" w:hAnsi="Palatino Linotype" w:cs="Palatino Linotype"/>
          <w:sz w:val="20"/>
          <w:szCs w:val="20"/>
        </w:rPr>
        <w:t>assessment</w:t>
      </w:r>
      <w:r w:rsidR="00150DAE" w:rsidRPr="00C10A63">
        <w:rPr>
          <w:rFonts w:ascii="Palatino Linotype" w:eastAsia="Palatino Linotype" w:hAnsi="Palatino Linotype" w:cs="Palatino Linotype"/>
          <w:sz w:val="20"/>
          <w:szCs w:val="20"/>
        </w:rPr>
        <w:t>/</w:t>
      </w:r>
      <w:r w:rsidR="00523820" w:rsidRPr="00C10A63">
        <w:rPr>
          <w:rFonts w:ascii="Palatino Linotype" w:eastAsia="Palatino Linotype" w:hAnsi="Palatino Linotype" w:cs="Palatino Linotype"/>
          <w:sz w:val="20"/>
          <w:szCs w:val="20"/>
        </w:rPr>
        <w:t>evaluation</w:t>
      </w:r>
      <w:r w:rsidR="00FC6FB4" w:rsidRPr="00C10A63">
        <w:rPr>
          <w:rFonts w:ascii="Palatino Linotype" w:eastAsia="Palatino Linotype" w:hAnsi="Palatino Linotype" w:cs="Palatino Linotype"/>
          <w:sz w:val="20"/>
          <w:szCs w:val="20"/>
        </w:rPr>
        <w:t xml:space="preserve"> methods</w:t>
      </w:r>
      <w:r w:rsidR="00523820" w:rsidRPr="00C10A63">
        <w:rPr>
          <w:rFonts w:ascii="Palatino Linotype" w:eastAsia="Palatino Linotype" w:hAnsi="Palatino Linotype" w:cs="Palatino Linotype"/>
          <w:sz w:val="20"/>
          <w:szCs w:val="20"/>
        </w:rPr>
        <w:t>, simulation methods</w:t>
      </w:r>
      <w:r w:rsidR="00FC6FB4" w:rsidRPr="00C10A63">
        <w:rPr>
          <w:rFonts w:ascii="Palatino Linotype" w:eastAsia="Palatino Linotype" w:hAnsi="Palatino Linotype" w:cs="Palatino Linotype"/>
          <w:sz w:val="20"/>
          <w:szCs w:val="20"/>
        </w:rPr>
        <w:t xml:space="preserve"> and</w:t>
      </w:r>
      <w:r w:rsidR="00523820" w:rsidRPr="00C10A63">
        <w:rPr>
          <w:rFonts w:ascii="Palatino Linotype" w:eastAsia="Palatino Linotype" w:hAnsi="Palatino Linotype" w:cs="Palatino Linotype"/>
          <w:sz w:val="20"/>
          <w:szCs w:val="20"/>
        </w:rPr>
        <w:t xml:space="preserve"> tools </w:t>
      </w:r>
      <w:r w:rsidR="00FC6FB4" w:rsidRPr="00C10A63">
        <w:rPr>
          <w:rFonts w:ascii="Palatino Linotype" w:eastAsia="Palatino Linotype" w:hAnsi="Palatino Linotype" w:cs="Palatino Linotype"/>
          <w:sz w:val="20"/>
          <w:szCs w:val="20"/>
        </w:rPr>
        <w:t xml:space="preserve">have been </w:t>
      </w:r>
      <w:r w:rsidR="00523820" w:rsidRPr="00C10A63">
        <w:rPr>
          <w:rFonts w:ascii="Palatino Linotype" w:eastAsia="Palatino Linotype" w:hAnsi="Palatino Linotype" w:cs="Palatino Linotype"/>
          <w:sz w:val="20"/>
          <w:szCs w:val="20"/>
        </w:rPr>
        <w:t>used.</w:t>
      </w:r>
    </w:p>
    <w:p w14:paraId="0A471B47" w14:textId="39D695CD" w:rsidR="00030BC0" w:rsidRPr="00C10A63" w:rsidRDefault="0020791C">
      <w:pPr>
        <w:spacing w:before="240" w:after="120"/>
        <w:ind w:left="425" w:right="425"/>
        <w:jc w:val="center"/>
        <w:rPr>
          <w:rFonts w:ascii="Palatino Linotype" w:eastAsia="Palatino Linotype" w:hAnsi="Palatino Linotype" w:cs="Palatino Linotype"/>
          <w:sz w:val="20"/>
          <w:szCs w:val="20"/>
        </w:rPr>
      </w:pPr>
      <w:r w:rsidRPr="00C10A63">
        <w:rPr>
          <w:rFonts w:ascii="Palatino Linotype" w:eastAsia="Palatino Linotype" w:hAnsi="Palatino Linotype" w:cs="Palatino Linotype"/>
          <w:b/>
          <w:sz w:val="18"/>
          <w:szCs w:val="18"/>
        </w:rPr>
        <w:t>Table 4.</w:t>
      </w:r>
      <w:r w:rsidRPr="00C10A63">
        <w:rPr>
          <w:rFonts w:ascii="Palatino Linotype" w:eastAsia="Palatino Linotype" w:hAnsi="Palatino Linotype" w:cs="Palatino Linotype"/>
          <w:sz w:val="18"/>
          <w:szCs w:val="18"/>
        </w:rPr>
        <w:t xml:space="preserve"> BIM use cases found in the </w:t>
      </w:r>
      <w:r w:rsidR="00523820" w:rsidRPr="00C10A63">
        <w:rPr>
          <w:rFonts w:ascii="Palatino Linotype" w:eastAsia="Palatino Linotype" w:hAnsi="Palatino Linotype" w:cs="Palatino Linotype"/>
          <w:sz w:val="18"/>
          <w:szCs w:val="18"/>
        </w:rPr>
        <w:t xml:space="preserve">topic of </w:t>
      </w:r>
      <w:r w:rsidRPr="00C10A63">
        <w:rPr>
          <w:rFonts w:ascii="Palatino Linotype" w:eastAsia="Palatino Linotype" w:hAnsi="Palatino Linotype" w:cs="Palatino Linotype"/>
          <w:sz w:val="18"/>
          <w:szCs w:val="18"/>
        </w:rPr>
        <w:t>BIM and building energy efficiency analysis.</w:t>
      </w:r>
    </w:p>
    <w:tbl>
      <w:tblPr>
        <w:tblW w:w="5000" w:type="pct"/>
        <w:tblBorders>
          <w:top w:val="single" w:sz="4" w:space="0" w:color="auto"/>
          <w:bottom w:val="single" w:sz="4" w:space="0" w:color="auto"/>
        </w:tblBorders>
        <w:tblLook w:val="04A0" w:firstRow="1" w:lastRow="0" w:firstColumn="1" w:lastColumn="0" w:noHBand="0" w:noVBand="1"/>
      </w:tblPr>
      <w:tblGrid>
        <w:gridCol w:w="6299"/>
        <w:gridCol w:w="1710"/>
        <w:gridCol w:w="835"/>
      </w:tblGrid>
      <w:tr w:rsidR="00E96C47" w:rsidRPr="004276D8" w14:paraId="2FEC4734" w14:textId="77777777" w:rsidTr="003D59D1">
        <w:trPr>
          <w:trHeight w:val="20"/>
          <w:tblHeader/>
        </w:trPr>
        <w:tc>
          <w:tcPr>
            <w:tcW w:w="3561" w:type="pct"/>
            <w:tcBorders>
              <w:top w:val="single" w:sz="4" w:space="0" w:color="auto"/>
              <w:bottom w:val="single" w:sz="4" w:space="0" w:color="auto"/>
            </w:tcBorders>
          </w:tcPr>
          <w:p w14:paraId="08348FFF" w14:textId="77777777" w:rsidR="00E96C47" w:rsidRPr="004276D8" w:rsidRDefault="00E96C47" w:rsidP="003D59D1">
            <w:pPr>
              <w:spacing w:line="240" w:lineRule="auto"/>
              <w:jc w:val="center"/>
              <w:rPr>
                <w:rFonts w:ascii="Palatino Linotype" w:eastAsia="Palatino Linotype" w:hAnsi="Palatino Linotype" w:cs="Palatino Linotype"/>
                <w:b/>
                <w:sz w:val="20"/>
                <w:szCs w:val="20"/>
                <w:lang w:val="en-GB"/>
              </w:rPr>
            </w:pPr>
            <w:r w:rsidRPr="004276D8">
              <w:rPr>
                <w:rFonts w:ascii="Palatino Linotype" w:eastAsia="Palatino Linotype" w:hAnsi="Palatino Linotype" w:cs="Palatino Linotype"/>
                <w:b/>
                <w:sz w:val="20"/>
                <w:szCs w:val="20"/>
                <w:lang w:val="en-GB"/>
              </w:rPr>
              <w:t>Keywords</w:t>
            </w:r>
          </w:p>
        </w:tc>
        <w:tc>
          <w:tcPr>
            <w:tcW w:w="967" w:type="pct"/>
            <w:tcBorders>
              <w:top w:val="single" w:sz="4" w:space="0" w:color="auto"/>
              <w:bottom w:val="single" w:sz="4" w:space="0" w:color="auto"/>
            </w:tcBorders>
          </w:tcPr>
          <w:p w14:paraId="6384D3D2" w14:textId="77777777" w:rsidR="00E96C47" w:rsidRPr="004276D8" w:rsidRDefault="00E96C47" w:rsidP="003D59D1">
            <w:pPr>
              <w:spacing w:line="240" w:lineRule="auto"/>
              <w:jc w:val="center"/>
              <w:rPr>
                <w:rFonts w:ascii="Palatino Linotype" w:eastAsia="Palatino Linotype" w:hAnsi="Palatino Linotype" w:cs="Palatino Linotype"/>
                <w:b/>
                <w:sz w:val="20"/>
                <w:szCs w:val="20"/>
                <w:lang w:val="en-GB"/>
              </w:rPr>
            </w:pPr>
            <w:r w:rsidRPr="004276D8">
              <w:rPr>
                <w:rFonts w:ascii="Palatino Linotype" w:eastAsia="Palatino Linotype" w:hAnsi="Palatino Linotype" w:cs="Palatino Linotype"/>
                <w:b/>
                <w:sz w:val="20"/>
                <w:szCs w:val="20"/>
                <w:lang w:val="en-GB"/>
              </w:rPr>
              <w:t>Occurrences</w:t>
            </w:r>
          </w:p>
        </w:tc>
        <w:tc>
          <w:tcPr>
            <w:tcW w:w="472" w:type="pct"/>
            <w:tcBorders>
              <w:top w:val="single" w:sz="4" w:space="0" w:color="auto"/>
              <w:bottom w:val="single" w:sz="4" w:space="0" w:color="auto"/>
            </w:tcBorders>
          </w:tcPr>
          <w:p w14:paraId="79BF033D" w14:textId="77777777" w:rsidR="00E96C47" w:rsidRPr="004276D8" w:rsidRDefault="00E96C47" w:rsidP="003D59D1">
            <w:pPr>
              <w:spacing w:line="240" w:lineRule="auto"/>
              <w:jc w:val="center"/>
              <w:rPr>
                <w:rFonts w:ascii="Palatino Linotype" w:eastAsia="Palatino Linotype" w:hAnsi="Palatino Linotype" w:cs="Palatino Linotype"/>
                <w:b/>
                <w:sz w:val="20"/>
                <w:szCs w:val="20"/>
                <w:lang w:val="en-GB"/>
              </w:rPr>
            </w:pPr>
            <w:r w:rsidRPr="004276D8">
              <w:rPr>
                <w:rFonts w:ascii="Palatino Linotype" w:eastAsia="Palatino Linotype" w:hAnsi="Palatino Linotype" w:cs="Palatino Linotype"/>
                <w:b/>
                <w:sz w:val="20"/>
                <w:szCs w:val="20"/>
                <w:lang w:val="en-GB"/>
              </w:rPr>
              <w:t>APY</w:t>
            </w:r>
          </w:p>
        </w:tc>
      </w:tr>
      <w:tr w:rsidR="00E96C47" w:rsidRPr="004276D8" w14:paraId="38C46D21" w14:textId="77777777" w:rsidTr="003D59D1">
        <w:trPr>
          <w:trHeight w:val="247"/>
        </w:trPr>
        <w:tc>
          <w:tcPr>
            <w:tcW w:w="3561" w:type="pct"/>
            <w:tcBorders>
              <w:top w:val="single" w:sz="4" w:space="0" w:color="auto"/>
            </w:tcBorders>
          </w:tcPr>
          <w:p w14:paraId="16745C1A"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analysis/energy analysis</w:t>
            </w:r>
          </w:p>
        </w:tc>
        <w:tc>
          <w:tcPr>
            <w:tcW w:w="967" w:type="pct"/>
            <w:tcBorders>
              <w:top w:val="single" w:sz="4" w:space="0" w:color="auto"/>
            </w:tcBorders>
          </w:tcPr>
          <w:p w14:paraId="08FE0C7E"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295</w:t>
            </w:r>
          </w:p>
        </w:tc>
        <w:tc>
          <w:tcPr>
            <w:tcW w:w="472" w:type="pct"/>
            <w:tcBorders>
              <w:top w:val="single" w:sz="4" w:space="0" w:color="auto"/>
            </w:tcBorders>
          </w:tcPr>
          <w:p w14:paraId="1531F659"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E96C47" w:rsidRPr="004276D8" w14:paraId="1E6D12F8" w14:textId="77777777" w:rsidTr="003D59D1">
        <w:trPr>
          <w:trHeight w:val="20"/>
        </w:trPr>
        <w:tc>
          <w:tcPr>
            <w:tcW w:w="3561" w:type="pct"/>
          </w:tcPr>
          <w:p w14:paraId="629B58B0"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simulation/energy simulation</w:t>
            </w:r>
          </w:p>
        </w:tc>
        <w:tc>
          <w:tcPr>
            <w:tcW w:w="967" w:type="pct"/>
          </w:tcPr>
          <w:p w14:paraId="7CA63FA3"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200</w:t>
            </w:r>
          </w:p>
        </w:tc>
        <w:tc>
          <w:tcPr>
            <w:tcW w:w="472" w:type="pct"/>
          </w:tcPr>
          <w:p w14:paraId="10E4390B"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2018</w:t>
            </w:r>
          </w:p>
        </w:tc>
      </w:tr>
      <w:tr w:rsidR="00E96C47" w:rsidRPr="004276D8" w14:paraId="4982489F" w14:textId="77777777" w:rsidTr="003D59D1">
        <w:trPr>
          <w:trHeight w:val="20"/>
        </w:trPr>
        <w:tc>
          <w:tcPr>
            <w:tcW w:w="3561" w:type="pct"/>
          </w:tcPr>
          <w:p w14:paraId="597D81DE"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assessment/evaluation</w:t>
            </w:r>
          </w:p>
        </w:tc>
        <w:tc>
          <w:tcPr>
            <w:tcW w:w="967" w:type="pct"/>
          </w:tcPr>
          <w:p w14:paraId="3EEC1051"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216</w:t>
            </w:r>
          </w:p>
        </w:tc>
        <w:tc>
          <w:tcPr>
            <w:tcW w:w="472" w:type="pct"/>
          </w:tcPr>
          <w:p w14:paraId="013AD822"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E96C47" w:rsidRPr="004276D8" w14:paraId="61C31BA9" w14:textId="77777777" w:rsidTr="003D59D1">
        <w:trPr>
          <w:trHeight w:val="20"/>
        </w:trPr>
        <w:tc>
          <w:tcPr>
            <w:tcW w:w="3561" w:type="pct"/>
          </w:tcPr>
          <w:p w14:paraId="2628E56A"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management</w:t>
            </w:r>
          </w:p>
        </w:tc>
        <w:tc>
          <w:tcPr>
            <w:tcW w:w="967" w:type="pct"/>
          </w:tcPr>
          <w:p w14:paraId="09F5D6CC"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115</w:t>
            </w:r>
          </w:p>
        </w:tc>
        <w:tc>
          <w:tcPr>
            <w:tcW w:w="472" w:type="pct"/>
          </w:tcPr>
          <w:p w14:paraId="373E07EF"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2018</w:t>
            </w:r>
          </w:p>
        </w:tc>
      </w:tr>
      <w:tr w:rsidR="00E96C47" w:rsidRPr="004276D8" w14:paraId="79869771" w14:textId="77777777" w:rsidTr="003D59D1">
        <w:trPr>
          <w:trHeight w:val="20"/>
        </w:trPr>
        <w:tc>
          <w:tcPr>
            <w:tcW w:w="3561" w:type="pct"/>
          </w:tcPr>
          <w:p w14:paraId="1509194F"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energy efficiency</w:t>
            </w:r>
          </w:p>
        </w:tc>
        <w:tc>
          <w:tcPr>
            <w:tcW w:w="967" w:type="pct"/>
          </w:tcPr>
          <w:p w14:paraId="191CA94B"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111</w:t>
            </w:r>
          </w:p>
        </w:tc>
        <w:tc>
          <w:tcPr>
            <w:tcW w:w="472" w:type="pct"/>
          </w:tcPr>
          <w:p w14:paraId="7B97618F"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E96C47" w:rsidRPr="004276D8" w14:paraId="458BE262" w14:textId="77777777" w:rsidTr="003D59D1">
        <w:trPr>
          <w:trHeight w:val="20"/>
        </w:trPr>
        <w:tc>
          <w:tcPr>
            <w:tcW w:w="3561" w:type="pct"/>
          </w:tcPr>
          <w:p w14:paraId="3B6CCADA"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decision making</w:t>
            </w:r>
          </w:p>
        </w:tc>
        <w:tc>
          <w:tcPr>
            <w:tcW w:w="967" w:type="pct"/>
          </w:tcPr>
          <w:p w14:paraId="57AEF053"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99</w:t>
            </w:r>
          </w:p>
        </w:tc>
        <w:tc>
          <w:tcPr>
            <w:tcW w:w="472" w:type="pct"/>
          </w:tcPr>
          <w:p w14:paraId="6D4685E7"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E96C47" w:rsidRPr="004276D8" w14:paraId="2CA54B7B" w14:textId="77777777" w:rsidTr="003D59D1">
        <w:trPr>
          <w:trHeight w:val="20"/>
        </w:trPr>
        <w:tc>
          <w:tcPr>
            <w:tcW w:w="3561" w:type="pct"/>
          </w:tcPr>
          <w:p w14:paraId="22789FFF"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integration</w:t>
            </w:r>
          </w:p>
        </w:tc>
        <w:tc>
          <w:tcPr>
            <w:tcW w:w="967" w:type="pct"/>
          </w:tcPr>
          <w:p w14:paraId="089EBDAD"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97</w:t>
            </w:r>
          </w:p>
        </w:tc>
        <w:tc>
          <w:tcPr>
            <w:tcW w:w="472" w:type="pct"/>
          </w:tcPr>
          <w:p w14:paraId="4CDF46A0"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E96C47" w:rsidRPr="004276D8" w14:paraId="3CF46237" w14:textId="77777777" w:rsidTr="003D59D1">
        <w:trPr>
          <w:trHeight w:val="20"/>
        </w:trPr>
        <w:tc>
          <w:tcPr>
            <w:tcW w:w="3561" w:type="pct"/>
          </w:tcPr>
          <w:p w14:paraId="5C4D81FA"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building energy performance / lighting</w:t>
            </w:r>
          </w:p>
        </w:tc>
        <w:tc>
          <w:tcPr>
            <w:tcW w:w="967" w:type="pct"/>
          </w:tcPr>
          <w:p w14:paraId="24803AEC"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125</w:t>
            </w:r>
          </w:p>
        </w:tc>
        <w:tc>
          <w:tcPr>
            <w:tcW w:w="472" w:type="pct"/>
          </w:tcPr>
          <w:p w14:paraId="6661472C"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E96C47" w:rsidRPr="004276D8" w14:paraId="5F96A929" w14:textId="77777777" w:rsidTr="003D59D1">
        <w:trPr>
          <w:trHeight w:val="20"/>
        </w:trPr>
        <w:tc>
          <w:tcPr>
            <w:tcW w:w="3561" w:type="pct"/>
          </w:tcPr>
          <w:p w14:paraId="06689BCB"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consumption</w:t>
            </w:r>
          </w:p>
        </w:tc>
        <w:tc>
          <w:tcPr>
            <w:tcW w:w="967" w:type="pct"/>
          </w:tcPr>
          <w:p w14:paraId="762D7CFB"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85</w:t>
            </w:r>
          </w:p>
        </w:tc>
        <w:tc>
          <w:tcPr>
            <w:tcW w:w="472" w:type="pct"/>
          </w:tcPr>
          <w:p w14:paraId="4A2098E7"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2018</w:t>
            </w:r>
          </w:p>
        </w:tc>
      </w:tr>
      <w:tr w:rsidR="00E96C47" w:rsidRPr="004276D8" w14:paraId="0D06D19D" w14:textId="77777777" w:rsidTr="003D59D1">
        <w:trPr>
          <w:trHeight w:val="20"/>
        </w:trPr>
        <w:tc>
          <w:tcPr>
            <w:tcW w:w="3561" w:type="pct"/>
          </w:tcPr>
          <w:p w14:paraId="31E48288"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quality</w:t>
            </w:r>
          </w:p>
        </w:tc>
        <w:tc>
          <w:tcPr>
            <w:tcW w:w="967" w:type="pct"/>
          </w:tcPr>
          <w:p w14:paraId="26705FD1"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68</w:t>
            </w:r>
          </w:p>
        </w:tc>
        <w:tc>
          <w:tcPr>
            <w:tcW w:w="472" w:type="pct"/>
          </w:tcPr>
          <w:p w14:paraId="4018A88C"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E96C47" w:rsidRPr="004276D8" w14:paraId="689DFF39" w14:textId="77777777" w:rsidTr="003D59D1">
        <w:trPr>
          <w:trHeight w:val="20"/>
        </w:trPr>
        <w:tc>
          <w:tcPr>
            <w:tcW w:w="3561" w:type="pct"/>
          </w:tcPr>
          <w:p w14:paraId="59A423D7"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efficiency</w:t>
            </w:r>
          </w:p>
        </w:tc>
        <w:tc>
          <w:tcPr>
            <w:tcW w:w="967" w:type="pct"/>
          </w:tcPr>
          <w:p w14:paraId="08FFC49A"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67</w:t>
            </w:r>
          </w:p>
        </w:tc>
        <w:tc>
          <w:tcPr>
            <w:tcW w:w="472" w:type="pct"/>
          </w:tcPr>
          <w:p w14:paraId="57260516"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E96C47" w:rsidRPr="004276D8" w14:paraId="3B18BEEC" w14:textId="77777777" w:rsidTr="003D59D1">
        <w:trPr>
          <w:trHeight w:val="20"/>
        </w:trPr>
        <w:tc>
          <w:tcPr>
            <w:tcW w:w="3561" w:type="pct"/>
          </w:tcPr>
          <w:p w14:paraId="10550C92"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interoperability / interaction</w:t>
            </w:r>
          </w:p>
        </w:tc>
        <w:tc>
          <w:tcPr>
            <w:tcW w:w="967" w:type="pct"/>
          </w:tcPr>
          <w:p w14:paraId="29CFEEDE"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88</w:t>
            </w:r>
          </w:p>
        </w:tc>
        <w:tc>
          <w:tcPr>
            <w:tcW w:w="472" w:type="pct"/>
          </w:tcPr>
          <w:p w14:paraId="290B8C79"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E96C47" w:rsidRPr="004276D8" w14:paraId="455841BD" w14:textId="77777777" w:rsidTr="003D59D1">
        <w:trPr>
          <w:trHeight w:val="20"/>
        </w:trPr>
        <w:tc>
          <w:tcPr>
            <w:tcW w:w="3561" w:type="pct"/>
          </w:tcPr>
          <w:p w14:paraId="3F6129B8"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optimization</w:t>
            </w:r>
          </w:p>
        </w:tc>
        <w:tc>
          <w:tcPr>
            <w:tcW w:w="967" w:type="pct"/>
          </w:tcPr>
          <w:p w14:paraId="0D8A4459"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61</w:t>
            </w:r>
          </w:p>
        </w:tc>
        <w:tc>
          <w:tcPr>
            <w:tcW w:w="472" w:type="pct"/>
          </w:tcPr>
          <w:p w14:paraId="0C6CCF45"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2018</w:t>
            </w:r>
          </w:p>
        </w:tc>
      </w:tr>
      <w:tr w:rsidR="00E96C47" w:rsidRPr="004276D8" w14:paraId="303096D8" w14:textId="77777777" w:rsidTr="003D59D1">
        <w:trPr>
          <w:trHeight w:val="20"/>
        </w:trPr>
        <w:tc>
          <w:tcPr>
            <w:tcW w:w="3561" w:type="pct"/>
          </w:tcPr>
          <w:p w14:paraId="65DEC7EC"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energy saving/energy conservation</w:t>
            </w:r>
          </w:p>
        </w:tc>
        <w:tc>
          <w:tcPr>
            <w:tcW w:w="967" w:type="pct"/>
          </w:tcPr>
          <w:p w14:paraId="2EA8A7E4"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80</w:t>
            </w:r>
          </w:p>
        </w:tc>
        <w:tc>
          <w:tcPr>
            <w:tcW w:w="472" w:type="pct"/>
          </w:tcPr>
          <w:p w14:paraId="173D92AC"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E96C47" w:rsidRPr="004276D8" w14:paraId="0D1C0586" w14:textId="77777777" w:rsidTr="003D59D1">
        <w:trPr>
          <w:trHeight w:val="20"/>
        </w:trPr>
        <w:tc>
          <w:tcPr>
            <w:tcW w:w="3561" w:type="pct"/>
          </w:tcPr>
          <w:p w14:paraId="5317A573"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 xml:space="preserve">environmental impact / environmental performance </w:t>
            </w:r>
          </w:p>
        </w:tc>
        <w:tc>
          <w:tcPr>
            <w:tcW w:w="967" w:type="pct"/>
          </w:tcPr>
          <w:p w14:paraId="4D330378"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69</w:t>
            </w:r>
          </w:p>
        </w:tc>
        <w:tc>
          <w:tcPr>
            <w:tcW w:w="472" w:type="pct"/>
          </w:tcPr>
          <w:p w14:paraId="3918F281"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2018</w:t>
            </w:r>
          </w:p>
        </w:tc>
      </w:tr>
      <w:tr w:rsidR="00E96C47" w:rsidRPr="004276D8" w14:paraId="51DD8730" w14:textId="77777777" w:rsidTr="003D59D1">
        <w:trPr>
          <w:trHeight w:val="20"/>
        </w:trPr>
        <w:tc>
          <w:tcPr>
            <w:tcW w:w="3561" w:type="pct"/>
          </w:tcPr>
          <w:p w14:paraId="070CA42C"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scenario</w:t>
            </w:r>
          </w:p>
        </w:tc>
        <w:tc>
          <w:tcPr>
            <w:tcW w:w="967" w:type="pct"/>
          </w:tcPr>
          <w:p w14:paraId="0B02F232"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52</w:t>
            </w:r>
          </w:p>
        </w:tc>
        <w:tc>
          <w:tcPr>
            <w:tcW w:w="472" w:type="pct"/>
          </w:tcPr>
          <w:p w14:paraId="0B122336"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2018</w:t>
            </w:r>
          </w:p>
        </w:tc>
      </w:tr>
      <w:tr w:rsidR="00E96C47" w:rsidRPr="004276D8" w14:paraId="673C6162" w14:textId="77777777" w:rsidTr="003D59D1">
        <w:trPr>
          <w:trHeight w:val="20"/>
        </w:trPr>
        <w:tc>
          <w:tcPr>
            <w:tcW w:w="3561" w:type="pct"/>
          </w:tcPr>
          <w:p w14:paraId="3A981B99" w14:textId="77777777" w:rsidR="00E96C47" w:rsidRPr="00A722F3" w:rsidRDefault="00E96C47" w:rsidP="003D59D1">
            <w:pPr>
              <w:spacing w:line="240" w:lineRule="auto"/>
              <w:jc w:val="center"/>
              <w:rPr>
                <w:rFonts w:ascii="Palatino Linotype" w:eastAsia="Palatino Linotype" w:hAnsi="Palatino Linotype" w:cs="Palatino Linotype"/>
                <w:sz w:val="20"/>
                <w:szCs w:val="20"/>
                <w:lang w:val="en-GB"/>
              </w:rPr>
            </w:pPr>
            <w:r w:rsidRPr="00A722F3">
              <w:rPr>
                <w:rFonts w:ascii="Palatino Linotype" w:eastAsia="Palatino Linotype" w:hAnsi="Palatino Linotype" w:cs="Palatino Linotype"/>
                <w:sz w:val="20"/>
                <w:szCs w:val="20"/>
                <w:lang w:val="en-GB"/>
              </w:rPr>
              <w:t>building model</w:t>
            </w:r>
          </w:p>
        </w:tc>
        <w:tc>
          <w:tcPr>
            <w:tcW w:w="967" w:type="pct"/>
          </w:tcPr>
          <w:p w14:paraId="78678A48" w14:textId="77777777" w:rsidR="00E96C47" w:rsidRPr="00A722F3" w:rsidRDefault="00E96C47" w:rsidP="003D59D1">
            <w:pPr>
              <w:spacing w:line="240" w:lineRule="auto"/>
              <w:jc w:val="center"/>
              <w:rPr>
                <w:rFonts w:ascii="Palatino Linotype" w:eastAsia="Palatino Linotype" w:hAnsi="Palatino Linotype" w:cs="Palatino Linotype"/>
                <w:sz w:val="20"/>
                <w:szCs w:val="20"/>
                <w:lang w:val="en-GB"/>
              </w:rPr>
            </w:pPr>
            <w:r w:rsidRPr="00A722F3">
              <w:rPr>
                <w:rFonts w:ascii="Palatino Linotype" w:eastAsia="Palatino Linotype" w:hAnsi="Palatino Linotype" w:cs="Palatino Linotype"/>
                <w:sz w:val="20"/>
                <w:szCs w:val="20"/>
                <w:lang w:val="en-GB"/>
              </w:rPr>
              <w:t>44</w:t>
            </w:r>
          </w:p>
        </w:tc>
        <w:tc>
          <w:tcPr>
            <w:tcW w:w="472" w:type="pct"/>
          </w:tcPr>
          <w:p w14:paraId="3730D3DC"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2016</w:t>
            </w:r>
          </w:p>
        </w:tc>
      </w:tr>
      <w:tr w:rsidR="00E96C47" w:rsidRPr="004276D8" w14:paraId="6B22DFC5" w14:textId="77777777" w:rsidTr="003D59D1">
        <w:trPr>
          <w:trHeight w:val="20"/>
        </w:trPr>
        <w:tc>
          <w:tcPr>
            <w:tcW w:w="3561" w:type="pct"/>
          </w:tcPr>
          <w:p w14:paraId="1270CADD" w14:textId="77777777" w:rsidR="00E96C47" w:rsidRPr="00A722F3" w:rsidRDefault="00E96C47" w:rsidP="003D59D1">
            <w:pPr>
              <w:spacing w:line="240" w:lineRule="auto"/>
              <w:jc w:val="center"/>
              <w:rPr>
                <w:rFonts w:ascii="Palatino Linotype" w:eastAsia="Palatino Linotype" w:hAnsi="Palatino Linotype" w:cs="Palatino Linotype"/>
                <w:sz w:val="20"/>
                <w:szCs w:val="20"/>
                <w:lang w:val="en-GB"/>
              </w:rPr>
            </w:pPr>
            <w:r w:rsidRPr="00A722F3">
              <w:rPr>
                <w:rFonts w:ascii="Palatino Linotype" w:eastAsia="Palatino Linotype" w:hAnsi="Palatino Linotype" w:cs="Palatino Linotype"/>
                <w:sz w:val="20"/>
                <w:szCs w:val="20"/>
                <w:lang w:val="en-GB"/>
              </w:rPr>
              <w:t>modelling</w:t>
            </w:r>
          </w:p>
        </w:tc>
        <w:tc>
          <w:tcPr>
            <w:tcW w:w="967" w:type="pct"/>
          </w:tcPr>
          <w:p w14:paraId="0C234719" w14:textId="77777777" w:rsidR="00E96C47" w:rsidRPr="00A722F3" w:rsidRDefault="00E96C47" w:rsidP="003D59D1">
            <w:pPr>
              <w:spacing w:line="240" w:lineRule="auto"/>
              <w:jc w:val="center"/>
              <w:rPr>
                <w:rFonts w:ascii="Palatino Linotype" w:eastAsia="Palatino Linotype" w:hAnsi="Palatino Linotype" w:cs="Palatino Linotype"/>
                <w:sz w:val="20"/>
                <w:szCs w:val="20"/>
                <w:lang w:val="en-GB"/>
              </w:rPr>
            </w:pPr>
            <w:r w:rsidRPr="00A722F3">
              <w:rPr>
                <w:rFonts w:ascii="Palatino Linotype" w:eastAsia="Palatino Linotype" w:hAnsi="Palatino Linotype" w:cs="Palatino Linotype"/>
                <w:sz w:val="20"/>
                <w:szCs w:val="20"/>
                <w:lang w:val="en-GB"/>
              </w:rPr>
              <w:t>39</w:t>
            </w:r>
          </w:p>
        </w:tc>
        <w:tc>
          <w:tcPr>
            <w:tcW w:w="472" w:type="pct"/>
          </w:tcPr>
          <w:p w14:paraId="406B3025"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2018</w:t>
            </w:r>
          </w:p>
        </w:tc>
      </w:tr>
      <w:tr w:rsidR="00E96C47" w:rsidRPr="004276D8" w14:paraId="251701ED" w14:textId="77777777" w:rsidTr="003D59D1">
        <w:trPr>
          <w:trHeight w:val="20"/>
        </w:trPr>
        <w:tc>
          <w:tcPr>
            <w:tcW w:w="3561" w:type="pct"/>
          </w:tcPr>
          <w:p w14:paraId="33EF6AB9"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accuracy</w:t>
            </w:r>
          </w:p>
        </w:tc>
        <w:tc>
          <w:tcPr>
            <w:tcW w:w="967" w:type="pct"/>
          </w:tcPr>
          <w:p w14:paraId="02DE1340"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38</w:t>
            </w:r>
          </w:p>
        </w:tc>
        <w:tc>
          <w:tcPr>
            <w:tcW w:w="472" w:type="pct"/>
          </w:tcPr>
          <w:p w14:paraId="1C954223"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2018</w:t>
            </w:r>
          </w:p>
        </w:tc>
      </w:tr>
      <w:tr w:rsidR="00E96C47" w:rsidRPr="004276D8" w14:paraId="4E70C0C7" w14:textId="77777777" w:rsidTr="003D59D1">
        <w:trPr>
          <w:trHeight w:val="20"/>
        </w:trPr>
        <w:tc>
          <w:tcPr>
            <w:tcW w:w="3561" w:type="pct"/>
          </w:tcPr>
          <w:p w14:paraId="7EB196F8"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influence</w:t>
            </w:r>
          </w:p>
        </w:tc>
        <w:tc>
          <w:tcPr>
            <w:tcW w:w="967" w:type="pct"/>
          </w:tcPr>
          <w:p w14:paraId="7DF998EF"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36</w:t>
            </w:r>
          </w:p>
        </w:tc>
        <w:tc>
          <w:tcPr>
            <w:tcW w:w="472" w:type="pct"/>
          </w:tcPr>
          <w:p w14:paraId="6B6CF7F1"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E96C47" w:rsidRPr="004276D8" w14:paraId="5C8A0563" w14:textId="77777777" w:rsidTr="003D59D1">
        <w:trPr>
          <w:trHeight w:val="20"/>
        </w:trPr>
        <w:tc>
          <w:tcPr>
            <w:tcW w:w="3561" w:type="pct"/>
          </w:tcPr>
          <w:p w14:paraId="56A05F3E"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energy demand</w:t>
            </w:r>
          </w:p>
        </w:tc>
        <w:tc>
          <w:tcPr>
            <w:tcW w:w="967" w:type="pct"/>
          </w:tcPr>
          <w:p w14:paraId="6172BC44"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35</w:t>
            </w:r>
          </w:p>
        </w:tc>
        <w:tc>
          <w:tcPr>
            <w:tcW w:w="472" w:type="pct"/>
          </w:tcPr>
          <w:p w14:paraId="09AD6861"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2018</w:t>
            </w:r>
          </w:p>
        </w:tc>
      </w:tr>
      <w:tr w:rsidR="00E96C47" w:rsidRPr="004276D8" w14:paraId="0AEF5B6D" w14:textId="77777777" w:rsidTr="003D59D1">
        <w:trPr>
          <w:trHeight w:val="20"/>
        </w:trPr>
        <w:tc>
          <w:tcPr>
            <w:tcW w:w="3561" w:type="pct"/>
          </w:tcPr>
          <w:p w14:paraId="35FD90FD"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monitoring</w:t>
            </w:r>
          </w:p>
        </w:tc>
        <w:tc>
          <w:tcPr>
            <w:tcW w:w="967" w:type="pct"/>
          </w:tcPr>
          <w:p w14:paraId="5BB01492"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34</w:t>
            </w:r>
          </w:p>
        </w:tc>
        <w:tc>
          <w:tcPr>
            <w:tcW w:w="472" w:type="pct"/>
          </w:tcPr>
          <w:p w14:paraId="0D121D01"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E96C47" w:rsidRPr="004276D8" w14:paraId="3CB537C5" w14:textId="77777777" w:rsidTr="003D59D1">
        <w:trPr>
          <w:trHeight w:val="20"/>
        </w:trPr>
        <w:tc>
          <w:tcPr>
            <w:tcW w:w="3561" w:type="pct"/>
          </w:tcPr>
          <w:p w14:paraId="1B931095"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exchange</w:t>
            </w:r>
          </w:p>
        </w:tc>
        <w:tc>
          <w:tcPr>
            <w:tcW w:w="967" w:type="pct"/>
          </w:tcPr>
          <w:p w14:paraId="73EFEF81"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33</w:t>
            </w:r>
          </w:p>
        </w:tc>
        <w:tc>
          <w:tcPr>
            <w:tcW w:w="472" w:type="pct"/>
          </w:tcPr>
          <w:p w14:paraId="56C41DB9"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E96C47" w:rsidRPr="004276D8" w14:paraId="4A704F06" w14:textId="77777777" w:rsidTr="003D59D1">
        <w:trPr>
          <w:trHeight w:val="20"/>
        </w:trPr>
        <w:tc>
          <w:tcPr>
            <w:tcW w:w="3561" w:type="pct"/>
          </w:tcPr>
          <w:p w14:paraId="0F295A2F"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estimation / life cycle cost</w:t>
            </w:r>
          </w:p>
        </w:tc>
        <w:tc>
          <w:tcPr>
            <w:tcW w:w="967" w:type="pct"/>
          </w:tcPr>
          <w:p w14:paraId="407579D7"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46</w:t>
            </w:r>
          </w:p>
        </w:tc>
        <w:tc>
          <w:tcPr>
            <w:tcW w:w="472" w:type="pct"/>
          </w:tcPr>
          <w:p w14:paraId="75D012DB"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2018</w:t>
            </w:r>
          </w:p>
        </w:tc>
      </w:tr>
      <w:tr w:rsidR="00E96C47" w:rsidRPr="004276D8" w14:paraId="5957F95F" w14:textId="77777777" w:rsidTr="003D59D1">
        <w:trPr>
          <w:trHeight w:val="20"/>
        </w:trPr>
        <w:tc>
          <w:tcPr>
            <w:tcW w:w="3561" w:type="pct"/>
          </w:tcPr>
          <w:p w14:paraId="51946F92"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visualization</w:t>
            </w:r>
          </w:p>
        </w:tc>
        <w:tc>
          <w:tcPr>
            <w:tcW w:w="967" w:type="pct"/>
          </w:tcPr>
          <w:p w14:paraId="46891E70"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29</w:t>
            </w:r>
          </w:p>
        </w:tc>
        <w:tc>
          <w:tcPr>
            <w:tcW w:w="472" w:type="pct"/>
          </w:tcPr>
          <w:p w14:paraId="156185D5"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E96C47" w:rsidRPr="004276D8" w14:paraId="2D4B155B" w14:textId="77777777" w:rsidTr="003D59D1">
        <w:trPr>
          <w:trHeight w:val="20"/>
        </w:trPr>
        <w:tc>
          <w:tcPr>
            <w:tcW w:w="3561" w:type="pct"/>
          </w:tcPr>
          <w:p w14:paraId="1F0685CF"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prototype</w:t>
            </w:r>
          </w:p>
        </w:tc>
        <w:tc>
          <w:tcPr>
            <w:tcW w:w="967" w:type="pct"/>
          </w:tcPr>
          <w:p w14:paraId="584816F0"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25</w:t>
            </w:r>
          </w:p>
        </w:tc>
        <w:tc>
          <w:tcPr>
            <w:tcW w:w="472" w:type="pct"/>
          </w:tcPr>
          <w:p w14:paraId="60A4CCA1"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E96C47" w:rsidRPr="004276D8" w14:paraId="4EF2657A" w14:textId="77777777" w:rsidTr="003D59D1">
        <w:trPr>
          <w:trHeight w:val="20"/>
        </w:trPr>
        <w:tc>
          <w:tcPr>
            <w:tcW w:w="3561" w:type="pct"/>
          </w:tcPr>
          <w:p w14:paraId="347F07DF"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collaboration</w:t>
            </w:r>
          </w:p>
        </w:tc>
        <w:tc>
          <w:tcPr>
            <w:tcW w:w="967" w:type="pct"/>
          </w:tcPr>
          <w:p w14:paraId="085DB841"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24</w:t>
            </w:r>
          </w:p>
        </w:tc>
        <w:tc>
          <w:tcPr>
            <w:tcW w:w="472" w:type="pct"/>
          </w:tcPr>
          <w:p w14:paraId="0E72389C"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E96C47" w:rsidRPr="004276D8" w14:paraId="779703E1" w14:textId="77777777" w:rsidTr="003D59D1">
        <w:trPr>
          <w:trHeight w:val="20"/>
        </w:trPr>
        <w:tc>
          <w:tcPr>
            <w:tcW w:w="3561" w:type="pct"/>
          </w:tcPr>
          <w:p w14:paraId="442BEAFD"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energy model</w:t>
            </w:r>
          </w:p>
        </w:tc>
        <w:tc>
          <w:tcPr>
            <w:tcW w:w="967" w:type="pct"/>
          </w:tcPr>
          <w:p w14:paraId="63E2B470"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24</w:t>
            </w:r>
          </w:p>
        </w:tc>
        <w:tc>
          <w:tcPr>
            <w:tcW w:w="472" w:type="pct"/>
          </w:tcPr>
          <w:p w14:paraId="0B31264D"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2018</w:t>
            </w:r>
          </w:p>
        </w:tc>
      </w:tr>
      <w:tr w:rsidR="00E96C47" w:rsidRPr="004276D8" w14:paraId="48F43E14" w14:textId="77777777" w:rsidTr="003D59D1">
        <w:trPr>
          <w:trHeight w:val="20"/>
        </w:trPr>
        <w:tc>
          <w:tcPr>
            <w:tcW w:w="3561" w:type="pct"/>
          </w:tcPr>
          <w:p w14:paraId="777CB982"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uncertainty</w:t>
            </w:r>
          </w:p>
        </w:tc>
        <w:tc>
          <w:tcPr>
            <w:tcW w:w="967" w:type="pct"/>
          </w:tcPr>
          <w:p w14:paraId="06E5AA4A"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24</w:t>
            </w:r>
          </w:p>
        </w:tc>
        <w:tc>
          <w:tcPr>
            <w:tcW w:w="472" w:type="pct"/>
          </w:tcPr>
          <w:p w14:paraId="33C28850"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2018</w:t>
            </w:r>
          </w:p>
        </w:tc>
      </w:tr>
      <w:tr w:rsidR="00E96C47" w:rsidRPr="004276D8" w14:paraId="2481593B" w14:textId="77777777" w:rsidTr="003D59D1">
        <w:trPr>
          <w:trHeight w:val="20"/>
        </w:trPr>
        <w:tc>
          <w:tcPr>
            <w:tcW w:w="3561" w:type="pct"/>
          </w:tcPr>
          <w:p w14:paraId="5CFE5703"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environmental design</w:t>
            </w:r>
          </w:p>
        </w:tc>
        <w:tc>
          <w:tcPr>
            <w:tcW w:w="967" w:type="pct"/>
          </w:tcPr>
          <w:p w14:paraId="245CEE73"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22</w:t>
            </w:r>
          </w:p>
        </w:tc>
        <w:tc>
          <w:tcPr>
            <w:tcW w:w="472" w:type="pct"/>
          </w:tcPr>
          <w:p w14:paraId="1C347BE2"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2015</w:t>
            </w:r>
          </w:p>
        </w:tc>
      </w:tr>
      <w:tr w:rsidR="00E96C47" w:rsidRPr="004276D8" w14:paraId="300A5BED" w14:textId="77777777" w:rsidTr="003D59D1">
        <w:trPr>
          <w:trHeight w:val="20"/>
        </w:trPr>
        <w:tc>
          <w:tcPr>
            <w:tcW w:w="3561" w:type="pct"/>
          </w:tcPr>
          <w:p w14:paraId="1148F4E4"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design alternative</w:t>
            </w:r>
          </w:p>
        </w:tc>
        <w:tc>
          <w:tcPr>
            <w:tcW w:w="967" w:type="pct"/>
          </w:tcPr>
          <w:p w14:paraId="36E79B1B"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21</w:t>
            </w:r>
          </w:p>
        </w:tc>
        <w:tc>
          <w:tcPr>
            <w:tcW w:w="472" w:type="pct"/>
          </w:tcPr>
          <w:p w14:paraId="6E363133"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E96C47" w:rsidRPr="004276D8" w14:paraId="20A89511" w14:textId="77777777" w:rsidTr="003D59D1">
        <w:trPr>
          <w:trHeight w:val="20"/>
        </w:trPr>
        <w:tc>
          <w:tcPr>
            <w:tcW w:w="3561" w:type="pct"/>
          </w:tcPr>
          <w:p w14:paraId="18756A3E"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energy management</w:t>
            </w:r>
          </w:p>
        </w:tc>
        <w:tc>
          <w:tcPr>
            <w:tcW w:w="967" w:type="pct"/>
          </w:tcPr>
          <w:p w14:paraId="6B798983"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w:t>
            </w:r>
          </w:p>
        </w:tc>
        <w:tc>
          <w:tcPr>
            <w:tcW w:w="472" w:type="pct"/>
          </w:tcPr>
          <w:p w14:paraId="309D6140"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2018</w:t>
            </w:r>
          </w:p>
        </w:tc>
      </w:tr>
      <w:tr w:rsidR="00E96C47" w:rsidRPr="004276D8" w14:paraId="789F932C" w14:textId="77777777" w:rsidTr="003D59D1">
        <w:trPr>
          <w:trHeight w:val="20"/>
        </w:trPr>
        <w:tc>
          <w:tcPr>
            <w:tcW w:w="3561" w:type="pct"/>
          </w:tcPr>
          <w:p w14:paraId="7E6B6538"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documentation</w:t>
            </w:r>
          </w:p>
        </w:tc>
        <w:tc>
          <w:tcPr>
            <w:tcW w:w="967" w:type="pct"/>
          </w:tcPr>
          <w:p w14:paraId="79171073"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18</w:t>
            </w:r>
          </w:p>
        </w:tc>
        <w:tc>
          <w:tcPr>
            <w:tcW w:w="472" w:type="pct"/>
          </w:tcPr>
          <w:p w14:paraId="04DEF667"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2016</w:t>
            </w:r>
          </w:p>
        </w:tc>
      </w:tr>
      <w:tr w:rsidR="00E96C47" w:rsidRPr="004276D8" w14:paraId="7C62C678" w14:textId="77777777" w:rsidTr="003D59D1">
        <w:trPr>
          <w:trHeight w:val="20"/>
        </w:trPr>
        <w:tc>
          <w:tcPr>
            <w:tcW w:w="3561" w:type="pct"/>
          </w:tcPr>
          <w:p w14:paraId="1CDE034F"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investment</w:t>
            </w:r>
          </w:p>
        </w:tc>
        <w:tc>
          <w:tcPr>
            <w:tcW w:w="967" w:type="pct"/>
          </w:tcPr>
          <w:p w14:paraId="0C31BF26"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18</w:t>
            </w:r>
          </w:p>
        </w:tc>
        <w:tc>
          <w:tcPr>
            <w:tcW w:w="472" w:type="pct"/>
          </w:tcPr>
          <w:p w14:paraId="6B7ED949"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2016</w:t>
            </w:r>
          </w:p>
        </w:tc>
      </w:tr>
      <w:tr w:rsidR="00E96C47" w:rsidRPr="004276D8" w14:paraId="0A032D64" w14:textId="77777777" w:rsidTr="003D59D1">
        <w:trPr>
          <w:trHeight w:val="20"/>
        </w:trPr>
        <w:tc>
          <w:tcPr>
            <w:tcW w:w="3561" w:type="pct"/>
          </w:tcPr>
          <w:p w14:paraId="7464DAA8"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reliability</w:t>
            </w:r>
          </w:p>
        </w:tc>
        <w:tc>
          <w:tcPr>
            <w:tcW w:w="967" w:type="pct"/>
          </w:tcPr>
          <w:p w14:paraId="5C2562FB"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18</w:t>
            </w:r>
          </w:p>
        </w:tc>
        <w:tc>
          <w:tcPr>
            <w:tcW w:w="472" w:type="pct"/>
          </w:tcPr>
          <w:p w14:paraId="21530C14"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E96C47" w:rsidRPr="004276D8" w14:paraId="2579DFBC" w14:textId="77777777" w:rsidTr="003D59D1">
        <w:trPr>
          <w:trHeight w:val="20"/>
        </w:trPr>
        <w:tc>
          <w:tcPr>
            <w:tcW w:w="3561" w:type="pct"/>
          </w:tcPr>
          <w:p w14:paraId="36F10BCD"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specification</w:t>
            </w:r>
          </w:p>
        </w:tc>
        <w:tc>
          <w:tcPr>
            <w:tcW w:w="967" w:type="pct"/>
          </w:tcPr>
          <w:p w14:paraId="585E9355"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18</w:t>
            </w:r>
          </w:p>
        </w:tc>
        <w:tc>
          <w:tcPr>
            <w:tcW w:w="472" w:type="pct"/>
          </w:tcPr>
          <w:p w14:paraId="3F47183E"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E96C47" w:rsidRPr="004276D8" w14:paraId="5CE07D3A" w14:textId="77777777" w:rsidTr="003D59D1">
        <w:trPr>
          <w:trHeight w:val="20"/>
        </w:trPr>
        <w:tc>
          <w:tcPr>
            <w:tcW w:w="3561" w:type="pct"/>
          </w:tcPr>
          <w:p w14:paraId="4F8907A3"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correlation</w:t>
            </w:r>
          </w:p>
        </w:tc>
        <w:tc>
          <w:tcPr>
            <w:tcW w:w="967" w:type="pct"/>
          </w:tcPr>
          <w:p w14:paraId="56F6D7F9"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16</w:t>
            </w:r>
          </w:p>
        </w:tc>
        <w:tc>
          <w:tcPr>
            <w:tcW w:w="472" w:type="pct"/>
          </w:tcPr>
          <w:p w14:paraId="56C84A8A"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2018</w:t>
            </w:r>
          </w:p>
        </w:tc>
      </w:tr>
      <w:tr w:rsidR="00E96C47" w:rsidRPr="004276D8" w14:paraId="794637D0" w14:textId="77777777" w:rsidTr="003D59D1">
        <w:trPr>
          <w:trHeight w:val="20"/>
        </w:trPr>
        <w:tc>
          <w:tcPr>
            <w:tcW w:w="3561" w:type="pct"/>
          </w:tcPr>
          <w:p w14:paraId="2B3105E5"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A722F3">
              <w:rPr>
                <w:rFonts w:ascii="Palatino Linotype" w:eastAsia="Palatino Linotype" w:hAnsi="Palatino Linotype" w:cs="Palatino Linotype"/>
                <w:sz w:val="20"/>
                <w:szCs w:val="20"/>
                <w:lang w:val="en-GB"/>
              </w:rPr>
              <w:lastRenderedPageBreak/>
              <w:t>3d model</w:t>
            </w:r>
          </w:p>
        </w:tc>
        <w:tc>
          <w:tcPr>
            <w:tcW w:w="967" w:type="pct"/>
          </w:tcPr>
          <w:p w14:paraId="12BBE448"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14</w:t>
            </w:r>
          </w:p>
        </w:tc>
        <w:tc>
          <w:tcPr>
            <w:tcW w:w="472" w:type="pct"/>
          </w:tcPr>
          <w:p w14:paraId="4D315993"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2015</w:t>
            </w:r>
          </w:p>
        </w:tc>
      </w:tr>
      <w:tr w:rsidR="00E96C47" w:rsidRPr="004276D8" w14:paraId="12B19DF5" w14:textId="77777777" w:rsidTr="003D59D1">
        <w:trPr>
          <w:trHeight w:val="20"/>
        </w:trPr>
        <w:tc>
          <w:tcPr>
            <w:tcW w:w="3561" w:type="pct"/>
          </w:tcPr>
          <w:p w14:paraId="15D8177B"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total energy consumption</w:t>
            </w:r>
          </w:p>
        </w:tc>
        <w:tc>
          <w:tcPr>
            <w:tcW w:w="967" w:type="pct"/>
          </w:tcPr>
          <w:p w14:paraId="1E099956"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14</w:t>
            </w:r>
          </w:p>
        </w:tc>
        <w:tc>
          <w:tcPr>
            <w:tcW w:w="472" w:type="pct"/>
          </w:tcPr>
          <w:p w14:paraId="714C2EF0"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E96C47" w:rsidRPr="004276D8" w14:paraId="4C851B87" w14:textId="77777777" w:rsidTr="003D59D1">
        <w:trPr>
          <w:trHeight w:val="20"/>
        </w:trPr>
        <w:tc>
          <w:tcPr>
            <w:tcW w:w="3561" w:type="pct"/>
          </w:tcPr>
          <w:p w14:paraId="430581B7"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sensitivity analysis</w:t>
            </w:r>
          </w:p>
        </w:tc>
        <w:tc>
          <w:tcPr>
            <w:tcW w:w="967" w:type="pct"/>
          </w:tcPr>
          <w:p w14:paraId="454E2EC9"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13</w:t>
            </w:r>
          </w:p>
        </w:tc>
        <w:tc>
          <w:tcPr>
            <w:tcW w:w="472" w:type="pct"/>
          </w:tcPr>
          <w:p w14:paraId="63659EAC"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2019</w:t>
            </w:r>
          </w:p>
        </w:tc>
      </w:tr>
      <w:tr w:rsidR="00E96C47" w:rsidRPr="004276D8" w14:paraId="2E27F2E3" w14:textId="77777777" w:rsidTr="003D59D1">
        <w:trPr>
          <w:trHeight w:val="20"/>
        </w:trPr>
        <w:tc>
          <w:tcPr>
            <w:tcW w:w="3561" w:type="pct"/>
          </w:tcPr>
          <w:p w14:paraId="297DEB3A"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real-time</w:t>
            </w:r>
          </w:p>
        </w:tc>
        <w:tc>
          <w:tcPr>
            <w:tcW w:w="967" w:type="pct"/>
          </w:tcPr>
          <w:p w14:paraId="5EB5DA19"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10</w:t>
            </w:r>
          </w:p>
        </w:tc>
        <w:tc>
          <w:tcPr>
            <w:tcW w:w="472" w:type="pct"/>
          </w:tcPr>
          <w:p w14:paraId="017CDC9C" w14:textId="77777777" w:rsidR="00E96C47" w:rsidRPr="004276D8" w:rsidRDefault="00E96C47"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2018</w:t>
            </w:r>
          </w:p>
        </w:tc>
      </w:tr>
    </w:tbl>
    <w:p w14:paraId="2E2D1470" w14:textId="77777777" w:rsidR="00E96C47" w:rsidRDefault="00E96C47" w:rsidP="00ED26DA">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p>
    <w:p w14:paraId="64EE1BC7" w14:textId="3C15DF87" w:rsidR="00030BC0" w:rsidRPr="00C10A63" w:rsidRDefault="000438EB" w:rsidP="00ED26DA">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Figure 6</w:t>
      </w:r>
      <w:r w:rsidR="000812AE" w:rsidRPr="00C10A63">
        <w:rPr>
          <w:rFonts w:ascii="Palatino Linotype" w:eastAsia="Palatino Linotype" w:hAnsi="Palatino Linotype" w:cs="Palatino Linotype"/>
          <w:color w:val="auto"/>
          <w:sz w:val="20"/>
          <w:szCs w:val="20"/>
        </w:rPr>
        <w:t xml:space="preserve"> (</w:t>
      </w:r>
      <w:r w:rsidR="008763A8" w:rsidRPr="00C10A63">
        <w:rPr>
          <w:rFonts w:ascii="Palatino Linotype" w:eastAsia="Palatino Linotype" w:hAnsi="Palatino Linotype" w:cs="Palatino Linotype"/>
          <w:color w:val="auto"/>
          <w:sz w:val="20"/>
          <w:szCs w:val="20"/>
        </w:rPr>
        <w:t xml:space="preserve">based on the data presented in </w:t>
      </w:r>
      <w:r w:rsidR="000812AE" w:rsidRPr="00C10A63">
        <w:rPr>
          <w:rFonts w:ascii="Palatino Linotype" w:eastAsia="Palatino Linotype" w:hAnsi="Palatino Linotype" w:cs="Palatino Linotype"/>
          <w:color w:val="auto"/>
          <w:sz w:val="20"/>
          <w:szCs w:val="20"/>
        </w:rPr>
        <w:t>Appendix B)</w:t>
      </w:r>
      <w:r w:rsidR="0020791C" w:rsidRPr="00C10A63">
        <w:rPr>
          <w:rFonts w:ascii="Palatino Linotype" w:eastAsia="Palatino Linotype" w:hAnsi="Palatino Linotype" w:cs="Palatino Linotype"/>
          <w:color w:val="auto"/>
          <w:sz w:val="20"/>
          <w:szCs w:val="20"/>
        </w:rPr>
        <w:t xml:space="preserve"> presents the st</w:t>
      </w:r>
      <w:r w:rsidR="000812AE" w:rsidRPr="00C10A63">
        <w:rPr>
          <w:rFonts w:ascii="Palatino Linotype" w:eastAsia="Palatino Linotype" w:hAnsi="Palatino Linotype" w:cs="Palatino Linotype"/>
          <w:color w:val="auto"/>
          <w:sz w:val="20"/>
          <w:szCs w:val="20"/>
        </w:rPr>
        <w:t>a</w:t>
      </w:r>
      <w:r w:rsidR="0020791C" w:rsidRPr="00C10A63">
        <w:rPr>
          <w:rFonts w:ascii="Palatino Linotype" w:eastAsia="Palatino Linotype" w:hAnsi="Palatino Linotype" w:cs="Palatino Linotype"/>
          <w:color w:val="auto"/>
          <w:sz w:val="20"/>
          <w:szCs w:val="20"/>
        </w:rPr>
        <w:t>ge</w:t>
      </w:r>
      <w:r w:rsidR="00DF0D62" w:rsidRPr="00C10A63">
        <w:rPr>
          <w:rFonts w:ascii="Palatino Linotype" w:eastAsia="Palatino Linotype" w:hAnsi="Palatino Linotype" w:cs="Palatino Linotype"/>
          <w:color w:val="auto"/>
          <w:sz w:val="20"/>
          <w:szCs w:val="20"/>
        </w:rPr>
        <w:t>–</w:t>
      </w:r>
      <w:r w:rsidR="0020791C" w:rsidRPr="00C10A63">
        <w:rPr>
          <w:rFonts w:ascii="Palatino Linotype" w:eastAsia="Palatino Linotype" w:hAnsi="Palatino Linotype" w:cs="Palatino Linotype"/>
          <w:color w:val="auto"/>
          <w:sz w:val="20"/>
          <w:szCs w:val="20"/>
        </w:rPr>
        <w:t xml:space="preserve">use case co-occurrence matrix. The columns and the rows of the matrix present keywords and the cells </w:t>
      </w:r>
      <w:r w:rsidR="00DF0D62" w:rsidRPr="00C10A63">
        <w:rPr>
          <w:rFonts w:ascii="Palatino Linotype" w:eastAsia="Palatino Linotype" w:hAnsi="Palatino Linotype" w:cs="Palatino Linotype"/>
          <w:color w:val="auto"/>
          <w:sz w:val="20"/>
          <w:szCs w:val="20"/>
        </w:rPr>
        <w:t>indicate</w:t>
      </w:r>
      <w:r w:rsidR="0020791C" w:rsidRPr="00C10A63">
        <w:rPr>
          <w:rFonts w:ascii="Palatino Linotype" w:eastAsia="Palatino Linotype" w:hAnsi="Palatino Linotype" w:cs="Palatino Linotype"/>
          <w:color w:val="auto"/>
          <w:sz w:val="20"/>
          <w:szCs w:val="20"/>
        </w:rPr>
        <w:t xml:space="preserve"> the co-occurrence strength of </w:t>
      </w:r>
      <w:r w:rsidR="00150DAE" w:rsidRPr="00C10A63">
        <w:rPr>
          <w:rFonts w:ascii="Palatino Linotype" w:eastAsia="Palatino Linotype" w:hAnsi="Palatino Linotype" w:cs="Palatino Linotype"/>
          <w:color w:val="auto"/>
          <w:sz w:val="20"/>
          <w:szCs w:val="20"/>
        </w:rPr>
        <w:t xml:space="preserve">the </w:t>
      </w:r>
      <w:r w:rsidR="0020791C" w:rsidRPr="00C10A63">
        <w:rPr>
          <w:rFonts w:ascii="Palatino Linotype" w:eastAsia="Palatino Linotype" w:hAnsi="Palatino Linotype" w:cs="Palatino Linotype"/>
          <w:color w:val="auto"/>
          <w:sz w:val="20"/>
          <w:szCs w:val="20"/>
        </w:rPr>
        <w:t xml:space="preserve">two keywords. </w:t>
      </w:r>
      <w:r w:rsidR="00DF0D62" w:rsidRPr="00C10A63">
        <w:rPr>
          <w:rFonts w:ascii="Palatino Linotype" w:eastAsia="Palatino Linotype" w:hAnsi="Palatino Linotype" w:cs="Palatino Linotype"/>
          <w:color w:val="auto"/>
          <w:sz w:val="20"/>
          <w:szCs w:val="20"/>
        </w:rPr>
        <w:t>Moreover</w:t>
      </w:r>
      <w:r w:rsidR="0020791C" w:rsidRPr="00C10A63">
        <w:rPr>
          <w:rFonts w:ascii="Palatino Linotype" w:eastAsia="Palatino Linotype" w:hAnsi="Palatino Linotype" w:cs="Palatino Linotype"/>
          <w:color w:val="auto"/>
          <w:sz w:val="20"/>
          <w:szCs w:val="20"/>
        </w:rPr>
        <w:t xml:space="preserve">, the </w:t>
      </w:r>
      <w:r w:rsidR="00DF0D62" w:rsidRPr="00C10A63">
        <w:rPr>
          <w:rFonts w:ascii="Palatino Linotype" w:eastAsia="Palatino Linotype" w:hAnsi="Palatino Linotype" w:cs="Palatino Linotype"/>
          <w:color w:val="auto"/>
          <w:sz w:val="20"/>
          <w:szCs w:val="20"/>
        </w:rPr>
        <w:t xml:space="preserve">intensity of the </w:t>
      </w:r>
      <w:r w:rsidR="00A3664E" w:rsidRPr="00C10A63">
        <w:rPr>
          <w:rFonts w:ascii="Palatino Linotype" w:eastAsia="Palatino Linotype" w:hAnsi="Palatino Linotype" w:cs="Palatino Linotype"/>
          <w:color w:val="auto"/>
          <w:sz w:val="20"/>
          <w:szCs w:val="20"/>
        </w:rPr>
        <w:t>green colo</w:t>
      </w:r>
      <w:r w:rsidR="00DF0D62" w:rsidRPr="00C10A63">
        <w:rPr>
          <w:rFonts w:ascii="Palatino Linotype" w:eastAsia="Palatino Linotype" w:hAnsi="Palatino Linotype" w:cs="Palatino Linotype"/>
          <w:color w:val="auto"/>
          <w:sz w:val="20"/>
          <w:szCs w:val="20"/>
        </w:rPr>
        <w:t>r</w:t>
      </w:r>
      <w:r w:rsidR="00A3664E" w:rsidRPr="00C10A63">
        <w:rPr>
          <w:rFonts w:ascii="Palatino Linotype" w:eastAsia="Palatino Linotype" w:hAnsi="Palatino Linotype" w:cs="Palatino Linotype"/>
          <w:color w:val="auto"/>
          <w:sz w:val="20"/>
          <w:szCs w:val="20"/>
        </w:rPr>
        <w:t xml:space="preserve"> </w:t>
      </w:r>
      <w:r w:rsidR="0020791C" w:rsidRPr="00C10A63">
        <w:rPr>
          <w:rFonts w:ascii="Palatino Linotype" w:eastAsia="Palatino Linotype" w:hAnsi="Palatino Linotype" w:cs="Palatino Linotype"/>
          <w:color w:val="auto"/>
          <w:sz w:val="20"/>
          <w:szCs w:val="20"/>
        </w:rPr>
        <w:t>indicates that keywords tend</w:t>
      </w:r>
      <w:r w:rsidR="00DF0D62" w:rsidRPr="00C10A63">
        <w:rPr>
          <w:rFonts w:ascii="Palatino Linotype" w:eastAsia="Palatino Linotype" w:hAnsi="Palatino Linotype" w:cs="Palatino Linotype"/>
          <w:color w:val="auto"/>
          <w:sz w:val="20"/>
          <w:szCs w:val="20"/>
        </w:rPr>
        <w:t>ed</w:t>
      </w:r>
      <w:r w:rsidR="0020791C" w:rsidRPr="00C10A63">
        <w:rPr>
          <w:rFonts w:ascii="Palatino Linotype" w:eastAsia="Palatino Linotype" w:hAnsi="Palatino Linotype" w:cs="Palatino Linotype"/>
          <w:color w:val="auto"/>
          <w:sz w:val="20"/>
          <w:szCs w:val="20"/>
        </w:rPr>
        <w:t xml:space="preserve"> to appear together</w:t>
      </w:r>
      <w:r w:rsidR="00150DAE" w:rsidRPr="00C10A63">
        <w:rPr>
          <w:rFonts w:ascii="Palatino Linotype" w:eastAsia="Palatino Linotype" w:hAnsi="Palatino Linotype" w:cs="Palatino Linotype"/>
          <w:color w:val="auto"/>
          <w:sz w:val="20"/>
          <w:szCs w:val="20"/>
        </w:rPr>
        <w:t>—t</w:t>
      </w:r>
      <w:r w:rsidR="0020791C" w:rsidRPr="00C10A63">
        <w:rPr>
          <w:rFonts w:ascii="Palatino Linotype" w:eastAsia="Palatino Linotype" w:hAnsi="Palatino Linotype" w:cs="Palatino Linotype"/>
          <w:color w:val="auto"/>
          <w:sz w:val="20"/>
          <w:szCs w:val="20"/>
        </w:rPr>
        <w:t>he more intense the green</w:t>
      </w:r>
      <w:r w:rsidR="00DF0D62" w:rsidRPr="00C10A63">
        <w:rPr>
          <w:rFonts w:ascii="Palatino Linotype" w:eastAsia="Palatino Linotype" w:hAnsi="Palatino Linotype" w:cs="Palatino Linotype"/>
          <w:color w:val="auto"/>
          <w:sz w:val="20"/>
          <w:szCs w:val="20"/>
        </w:rPr>
        <w:t xml:space="preserve"> color</w:t>
      </w:r>
      <w:r w:rsidR="0020791C" w:rsidRPr="00C10A63">
        <w:rPr>
          <w:rFonts w:ascii="Palatino Linotype" w:eastAsia="Palatino Linotype" w:hAnsi="Palatino Linotype" w:cs="Palatino Linotype"/>
          <w:color w:val="auto"/>
          <w:sz w:val="20"/>
          <w:szCs w:val="20"/>
        </w:rPr>
        <w:t xml:space="preserve">, the stronger the co-occurrence. If the cell </w:t>
      </w:r>
      <w:r w:rsidR="008763A8" w:rsidRPr="00C10A63">
        <w:rPr>
          <w:rFonts w:ascii="Palatino Linotype" w:eastAsia="Palatino Linotype" w:hAnsi="Palatino Linotype" w:cs="Palatino Linotype"/>
          <w:color w:val="auto"/>
          <w:sz w:val="20"/>
          <w:szCs w:val="20"/>
        </w:rPr>
        <w:t>at the intersection of</w:t>
      </w:r>
      <w:r w:rsidR="0020791C" w:rsidRPr="00C10A63">
        <w:rPr>
          <w:rFonts w:ascii="Palatino Linotype" w:eastAsia="Palatino Linotype" w:hAnsi="Palatino Linotype" w:cs="Palatino Linotype"/>
          <w:color w:val="auto"/>
          <w:sz w:val="20"/>
          <w:szCs w:val="20"/>
        </w:rPr>
        <w:t xml:space="preserve"> two keywords is blank, then </w:t>
      </w:r>
      <w:r w:rsidR="00DF0D62" w:rsidRPr="00C10A63">
        <w:rPr>
          <w:rFonts w:ascii="Palatino Linotype" w:eastAsia="Palatino Linotype" w:hAnsi="Palatino Linotype" w:cs="Palatino Linotype"/>
          <w:color w:val="auto"/>
          <w:sz w:val="20"/>
          <w:szCs w:val="20"/>
        </w:rPr>
        <w:t xml:space="preserve">a </w:t>
      </w:r>
      <w:r w:rsidR="0020791C" w:rsidRPr="00C10A63">
        <w:rPr>
          <w:rFonts w:ascii="Palatino Linotype" w:eastAsia="Palatino Linotype" w:hAnsi="Palatino Linotype" w:cs="Palatino Linotype"/>
          <w:color w:val="auto"/>
          <w:sz w:val="20"/>
          <w:szCs w:val="20"/>
        </w:rPr>
        <w:t>co-occurrence between them</w:t>
      </w:r>
      <w:r w:rsidR="008763A8" w:rsidRPr="00C10A63">
        <w:rPr>
          <w:rFonts w:ascii="Palatino Linotype" w:eastAsia="Palatino Linotype" w:hAnsi="Palatino Linotype" w:cs="Palatino Linotype"/>
          <w:color w:val="auto"/>
          <w:sz w:val="20"/>
          <w:szCs w:val="20"/>
        </w:rPr>
        <w:t xml:space="preserve"> </w:t>
      </w:r>
      <w:proofErr w:type="gramStart"/>
      <w:r w:rsidR="00DF0D62" w:rsidRPr="00C10A63">
        <w:rPr>
          <w:rFonts w:ascii="Palatino Linotype" w:eastAsia="Palatino Linotype" w:hAnsi="Palatino Linotype" w:cs="Palatino Linotype"/>
          <w:color w:val="auto"/>
          <w:sz w:val="20"/>
          <w:szCs w:val="20"/>
        </w:rPr>
        <w:t xml:space="preserve">was </w:t>
      </w:r>
      <w:r w:rsidR="008763A8" w:rsidRPr="00C10A63">
        <w:rPr>
          <w:rFonts w:ascii="Palatino Linotype" w:eastAsia="Palatino Linotype" w:hAnsi="Palatino Linotype" w:cs="Palatino Linotype"/>
          <w:color w:val="auto"/>
          <w:sz w:val="20"/>
          <w:szCs w:val="20"/>
        </w:rPr>
        <w:t>not found</w:t>
      </w:r>
      <w:proofErr w:type="gramEnd"/>
      <w:r w:rsidR="0020791C" w:rsidRPr="00C10A63">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color w:val="auto"/>
          <w:sz w:val="20"/>
          <w:szCs w:val="20"/>
        </w:rPr>
        <w:t xml:space="preserve">Figure </w:t>
      </w:r>
      <w:proofErr w:type="gramStart"/>
      <w:r w:rsidRPr="00C10A63">
        <w:rPr>
          <w:rFonts w:ascii="Palatino Linotype" w:eastAsia="Palatino Linotype" w:hAnsi="Palatino Linotype" w:cs="Palatino Linotype"/>
          <w:color w:val="auto"/>
          <w:sz w:val="20"/>
          <w:szCs w:val="20"/>
        </w:rPr>
        <w:t>6</w:t>
      </w:r>
      <w:proofErr w:type="gramEnd"/>
      <w:r w:rsidR="0020791C" w:rsidRPr="00C10A63">
        <w:rPr>
          <w:rFonts w:ascii="Palatino Linotype" w:eastAsia="Palatino Linotype" w:hAnsi="Palatino Linotype" w:cs="Palatino Linotype"/>
          <w:color w:val="auto"/>
          <w:sz w:val="20"/>
          <w:szCs w:val="20"/>
        </w:rPr>
        <w:t xml:space="preserve"> shows that</w:t>
      </w:r>
      <w:r w:rsidR="00DF0D62" w:rsidRPr="00C10A63">
        <w:rPr>
          <w:rFonts w:ascii="Palatino Linotype" w:eastAsia="Palatino Linotype" w:hAnsi="Palatino Linotype" w:cs="Palatino Linotype"/>
          <w:color w:val="auto"/>
          <w:sz w:val="20"/>
          <w:szCs w:val="20"/>
        </w:rPr>
        <w:t xml:space="preserve"> </w:t>
      </w:r>
      <w:r w:rsidR="0020791C" w:rsidRPr="00C10A63">
        <w:rPr>
          <w:rFonts w:ascii="Palatino Linotype" w:eastAsia="Palatino Linotype" w:hAnsi="Palatino Linotype" w:cs="Palatino Linotype"/>
          <w:color w:val="auto"/>
          <w:sz w:val="20"/>
          <w:szCs w:val="20"/>
        </w:rPr>
        <w:t>strong co-occurrence</w:t>
      </w:r>
      <w:r w:rsidR="00DF0D62" w:rsidRPr="00C10A63">
        <w:rPr>
          <w:rFonts w:ascii="Palatino Linotype" w:eastAsia="Palatino Linotype" w:hAnsi="Palatino Linotype" w:cs="Palatino Linotype"/>
          <w:color w:val="auto"/>
          <w:sz w:val="20"/>
          <w:szCs w:val="20"/>
        </w:rPr>
        <w:t>s</w:t>
      </w:r>
      <w:r w:rsidR="0020791C" w:rsidRPr="00C10A63">
        <w:rPr>
          <w:rFonts w:ascii="Palatino Linotype" w:eastAsia="Palatino Linotype" w:hAnsi="Palatino Linotype" w:cs="Palatino Linotype"/>
          <w:color w:val="auto"/>
          <w:sz w:val="20"/>
          <w:szCs w:val="20"/>
        </w:rPr>
        <w:t xml:space="preserve"> exist</w:t>
      </w:r>
      <w:r w:rsidR="00DF0D62" w:rsidRPr="00C10A63">
        <w:rPr>
          <w:rFonts w:ascii="Palatino Linotype" w:eastAsia="Palatino Linotype" w:hAnsi="Palatino Linotype" w:cs="Palatino Linotype"/>
          <w:color w:val="auto"/>
          <w:sz w:val="20"/>
          <w:szCs w:val="20"/>
        </w:rPr>
        <w:t>ed</w:t>
      </w:r>
      <w:r w:rsidR="0020791C" w:rsidRPr="00C10A63">
        <w:rPr>
          <w:rFonts w:ascii="Palatino Linotype" w:eastAsia="Palatino Linotype" w:hAnsi="Palatino Linotype" w:cs="Palatino Linotype"/>
          <w:color w:val="auto"/>
          <w:sz w:val="20"/>
          <w:szCs w:val="20"/>
        </w:rPr>
        <w:t xml:space="preserve"> </w:t>
      </w:r>
      <w:r w:rsidR="00DF0D62" w:rsidRPr="00C10A63">
        <w:rPr>
          <w:rFonts w:ascii="Palatino Linotype" w:eastAsia="Palatino Linotype" w:hAnsi="Palatino Linotype" w:cs="Palatino Linotype"/>
          <w:color w:val="auto"/>
          <w:sz w:val="20"/>
          <w:szCs w:val="20"/>
        </w:rPr>
        <w:t xml:space="preserve">among the following </w:t>
      </w:r>
      <w:r w:rsidR="0020791C" w:rsidRPr="00C10A63">
        <w:rPr>
          <w:rFonts w:ascii="Palatino Linotype" w:eastAsia="Palatino Linotype" w:hAnsi="Palatino Linotype" w:cs="Palatino Linotype"/>
          <w:color w:val="auto"/>
          <w:sz w:val="20"/>
          <w:szCs w:val="20"/>
        </w:rPr>
        <w:t>keywords: building design</w:t>
      </w:r>
      <w:r w:rsidR="00DF0D62" w:rsidRPr="00C10A63">
        <w:rPr>
          <w:rFonts w:ascii="Palatino Linotype" w:eastAsia="Palatino Linotype" w:hAnsi="Palatino Linotype" w:cs="Palatino Linotype"/>
          <w:color w:val="auto"/>
          <w:sz w:val="20"/>
          <w:szCs w:val="20"/>
        </w:rPr>
        <w:t>–</w:t>
      </w:r>
      <w:r w:rsidR="0020791C" w:rsidRPr="00C10A63">
        <w:rPr>
          <w:rFonts w:ascii="Palatino Linotype" w:eastAsia="Palatino Linotype" w:hAnsi="Palatino Linotype" w:cs="Palatino Linotype"/>
          <w:color w:val="auto"/>
          <w:sz w:val="20"/>
          <w:szCs w:val="20"/>
        </w:rPr>
        <w:t>analysis</w:t>
      </w:r>
      <w:r w:rsidR="00150DAE" w:rsidRPr="00C10A63">
        <w:rPr>
          <w:rFonts w:ascii="Palatino Linotype" w:eastAsia="Palatino Linotype" w:hAnsi="Palatino Linotype" w:cs="Palatino Linotype"/>
          <w:color w:val="auto"/>
          <w:sz w:val="20"/>
          <w:szCs w:val="20"/>
        </w:rPr>
        <w:t>/</w:t>
      </w:r>
      <w:r w:rsidR="0020791C" w:rsidRPr="00C10A63">
        <w:rPr>
          <w:rFonts w:ascii="Palatino Linotype" w:eastAsia="Palatino Linotype" w:hAnsi="Palatino Linotype" w:cs="Palatino Linotype"/>
          <w:color w:val="auto"/>
          <w:sz w:val="20"/>
          <w:szCs w:val="20"/>
        </w:rPr>
        <w:t>energy analysis (83), building design</w:t>
      </w:r>
      <w:r w:rsidR="00DF0D62" w:rsidRPr="00C10A63">
        <w:rPr>
          <w:rFonts w:ascii="Palatino Linotype" w:eastAsia="Palatino Linotype" w:hAnsi="Palatino Linotype" w:cs="Palatino Linotype"/>
          <w:color w:val="auto"/>
          <w:sz w:val="20"/>
          <w:szCs w:val="20"/>
        </w:rPr>
        <w:t>–</w:t>
      </w:r>
      <w:r w:rsidR="0020791C" w:rsidRPr="00C10A63">
        <w:rPr>
          <w:rFonts w:ascii="Palatino Linotype" w:eastAsia="Palatino Linotype" w:hAnsi="Palatino Linotype" w:cs="Palatino Linotype"/>
          <w:color w:val="auto"/>
          <w:sz w:val="20"/>
          <w:szCs w:val="20"/>
        </w:rPr>
        <w:t>assessment</w:t>
      </w:r>
      <w:r w:rsidR="00150DAE" w:rsidRPr="00C10A63">
        <w:rPr>
          <w:rFonts w:ascii="Palatino Linotype" w:eastAsia="Palatino Linotype" w:hAnsi="Palatino Linotype" w:cs="Palatino Linotype"/>
          <w:color w:val="auto"/>
          <w:sz w:val="20"/>
          <w:szCs w:val="20"/>
        </w:rPr>
        <w:t>/</w:t>
      </w:r>
      <w:r w:rsidR="0020791C" w:rsidRPr="00C10A63">
        <w:rPr>
          <w:rFonts w:ascii="Palatino Linotype" w:eastAsia="Palatino Linotype" w:hAnsi="Palatino Linotype" w:cs="Palatino Linotype"/>
          <w:color w:val="auto"/>
          <w:sz w:val="20"/>
          <w:szCs w:val="20"/>
        </w:rPr>
        <w:t>evaluation (51), implementation</w:t>
      </w:r>
      <w:r w:rsidR="00DF0D62" w:rsidRPr="00C10A63">
        <w:rPr>
          <w:rFonts w:ascii="Palatino Linotype" w:eastAsia="Palatino Linotype" w:hAnsi="Palatino Linotype" w:cs="Palatino Linotype"/>
          <w:color w:val="auto"/>
          <w:sz w:val="20"/>
          <w:szCs w:val="20"/>
        </w:rPr>
        <w:t>–</w:t>
      </w:r>
      <w:r w:rsidR="0020791C" w:rsidRPr="00C10A63">
        <w:rPr>
          <w:rFonts w:ascii="Palatino Linotype" w:eastAsia="Palatino Linotype" w:hAnsi="Palatino Linotype" w:cs="Palatino Linotype"/>
          <w:color w:val="auto"/>
          <w:sz w:val="20"/>
          <w:szCs w:val="20"/>
        </w:rPr>
        <w:t>analysis</w:t>
      </w:r>
      <w:r w:rsidR="00150DAE" w:rsidRPr="00C10A63">
        <w:rPr>
          <w:rFonts w:ascii="Palatino Linotype" w:eastAsia="Palatino Linotype" w:hAnsi="Palatino Linotype" w:cs="Palatino Linotype"/>
          <w:color w:val="auto"/>
          <w:sz w:val="20"/>
          <w:szCs w:val="20"/>
        </w:rPr>
        <w:t>/</w:t>
      </w:r>
      <w:r w:rsidR="0020791C" w:rsidRPr="00C10A63">
        <w:rPr>
          <w:rFonts w:ascii="Palatino Linotype" w:eastAsia="Palatino Linotype" w:hAnsi="Palatino Linotype" w:cs="Palatino Linotype"/>
          <w:color w:val="auto"/>
          <w:sz w:val="20"/>
          <w:szCs w:val="20"/>
        </w:rPr>
        <w:t>energy analysis (30), early design</w:t>
      </w:r>
      <w:r w:rsidR="00DF0D62" w:rsidRPr="00C10A63">
        <w:rPr>
          <w:rFonts w:ascii="Palatino Linotype" w:eastAsia="Palatino Linotype" w:hAnsi="Palatino Linotype" w:cs="Palatino Linotype"/>
          <w:color w:val="auto"/>
          <w:sz w:val="20"/>
          <w:szCs w:val="20"/>
        </w:rPr>
        <w:t>–</w:t>
      </w:r>
      <w:r w:rsidR="0020791C" w:rsidRPr="00C10A63">
        <w:rPr>
          <w:rFonts w:ascii="Palatino Linotype" w:eastAsia="Palatino Linotype" w:hAnsi="Palatino Linotype" w:cs="Palatino Linotype"/>
          <w:color w:val="auto"/>
          <w:sz w:val="20"/>
          <w:szCs w:val="20"/>
        </w:rPr>
        <w:t>decision</w:t>
      </w:r>
      <w:r w:rsidR="00DF0D62" w:rsidRPr="00C10A63">
        <w:rPr>
          <w:rFonts w:ascii="Palatino Linotype" w:eastAsia="Palatino Linotype" w:hAnsi="Palatino Linotype" w:cs="Palatino Linotype"/>
          <w:color w:val="auto"/>
          <w:sz w:val="20"/>
          <w:szCs w:val="20"/>
        </w:rPr>
        <w:t>-</w:t>
      </w:r>
      <w:r w:rsidR="0020791C" w:rsidRPr="00C10A63">
        <w:rPr>
          <w:rFonts w:ascii="Palatino Linotype" w:eastAsia="Palatino Linotype" w:hAnsi="Palatino Linotype" w:cs="Palatino Linotype"/>
          <w:color w:val="auto"/>
          <w:sz w:val="20"/>
          <w:szCs w:val="20"/>
        </w:rPr>
        <w:t>making (22) and implementation</w:t>
      </w:r>
      <w:r w:rsidR="00DF0D62" w:rsidRPr="00C10A63">
        <w:rPr>
          <w:rFonts w:ascii="Palatino Linotype" w:eastAsia="Palatino Linotype" w:hAnsi="Palatino Linotype" w:cs="Palatino Linotype"/>
          <w:color w:val="auto"/>
          <w:sz w:val="20"/>
          <w:szCs w:val="20"/>
        </w:rPr>
        <w:t>–</w:t>
      </w:r>
      <w:r w:rsidR="0020791C" w:rsidRPr="00C10A63">
        <w:rPr>
          <w:rFonts w:ascii="Palatino Linotype" w:eastAsia="Palatino Linotype" w:hAnsi="Palatino Linotype" w:cs="Palatino Linotype"/>
          <w:color w:val="auto"/>
          <w:sz w:val="20"/>
          <w:szCs w:val="20"/>
        </w:rPr>
        <w:t>assessment</w:t>
      </w:r>
      <w:r w:rsidR="00150DAE" w:rsidRPr="00C10A63">
        <w:rPr>
          <w:rFonts w:ascii="Palatino Linotype" w:eastAsia="Palatino Linotype" w:hAnsi="Palatino Linotype" w:cs="Palatino Linotype"/>
          <w:color w:val="auto"/>
          <w:sz w:val="20"/>
          <w:szCs w:val="20"/>
        </w:rPr>
        <w:t>/</w:t>
      </w:r>
      <w:r w:rsidR="0020791C" w:rsidRPr="00C10A63">
        <w:rPr>
          <w:rFonts w:ascii="Palatino Linotype" w:eastAsia="Palatino Linotype" w:hAnsi="Palatino Linotype" w:cs="Palatino Linotype"/>
          <w:color w:val="auto"/>
          <w:sz w:val="20"/>
          <w:szCs w:val="20"/>
        </w:rPr>
        <w:t xml:space="preserve">evaluation (20). </w:t>
      </w:r>
      <w:r w:rsidR="00A3664E" w:rsidRPr="00C10A63">
        <w:rPr>
          <w:rFonts w:ascii="Palatino Linotype" w:eastAsia="Palatino Linotype" w:hAnsi="Palatino Linotype" w:cs="Palatino Linotype"/>
          <w:color w:val="auto"/>
          <w:sz w:val="20"/>
          <w:szCs w:val="20"/>
        </w:rPr>
        <w:t xml:space="preserve">Figure 6 </w:t>
      </w:r>
      <w:r w:rsidR="0020791C" w:rsidRPr="00C10A63">
        <w:rPr>
          <w:rFonts w:ascii="Palatino Linotype" w:eastAsia="Palatino Linotype" w:hAnsi="Palatino Linotype" w:cs="Palatino Linotype"/>
          <w:color w:val="auto"/>
          <w:sz w:val="20"/>
          <w:szCs w:val="20"/>
        </w:rPr>
        <w:t xml:space="preserve">confirms previously obtained research findings based on the analysis of the building life cycle stages and the most common BIM use cases. The </w:t>
      </w:r>
      <w:r w:rsidR="008763A8" w:rsidRPr="00C10A63">
        <w:rPr>
          <w:rFonts w:ascii="Palatino Linotype" w:eastAsia="Palatino Linotype" w:hAnsi="Palatino Linotype" w:cs="Palatino Linotype"/>
          <w:color w:val="auto"/>
          <w:sz w:val="20"/>
          <w:szCs w:val="20"/>
        </w:rPr>
        <w:t>analy</w:t>
      </w:r>
      <w:r w:rsidR="00DF0D62" w:rsidRPr="00C10A63">
        <w:rPr>
          <w:rFonts w:ascii="Palatino Linotype" w:eastAsia="Palatino Linotype" w:hAnsi="Palatino Linotype" w:cs="Palatino Linotype"/>
          <w:color w:val="auto"/>
          <w:sz w:val="20"/>
          <w:szCs w:val="20"/>
        </w:rPr>
        <w:t>z</w:t>
      </w:r>
      <w:r w:rsidR="008763A8" w:rsidRPr="00C10A63">
        <w:rPr>
          <w:rFonts w:ascii="Palatino Linotype" w:eastAsia="Palatino Linotype" w:hAnsi="Palatino Linotype" w:cs="Palatino Linotype"/>
          <w:color w:val="auto"/>
          <w:sz w:val="20"/>
          <w:szCs w:val="20"/>
        </w:rPr>
        <w:t>ed</w:t>
      </w:r>
      <w:r w:rsidR="00A3664E" w:rsidRPr="00C10A63">
        <w:rPr>
          <w:rFonts w:ascii="Palatino Linotype" w:eastAsia="Palatino Linotype" w:hAnsi="Palatino Linotype" w:cs="Palatino Linotype"/>
          <w:color w:val="auto"/>
          <w:sz w:val="20"/>
          <w:szCs w:val="20"/>
        </w:rPr>
        <w:t xml:space="preserve"> period's research mainly focuses</w:t>
      </w:r>
      <w:r w:rsidR="0020791C" w:rsidRPr="00C10A63">
        <w:rPr>
          <w:rFonts w:ascii="Palatino Linotype" w:eastAsia="Palatino Linotype" w:hAnsi="Palatino Linotype" w:cs="Palatino Linotype"/>
          <w:color w:val="auto"/>
          <w:sz w:val="20"/>
          <w:szCs w:val="20"/>
        </w:rPr>
        <w:t xml:space="preserve"> on energy analysis and simulation during building design and construction. </w:t>
      </w:r>
      <w:r w:rsidR="00DF0D62" w:rsidRPr="00C10A63">
        <w:rPr>
          <w:rFonts w:ascii="Palatino Linotype" w:eastAsia="Palatino Linotype" w:hAnsi="Palatino Linotype" w:cs="Palatino Linotype"/>
          <w:color w:val="auto"/>
          <w:sz w:val="20"/>
          <w:szCs w:val="20"/>
        </w:rPr>
        <w:t>The m</w:t>
      </w:r>
      <w:r w:rsidR="0020791C" w:rsidRPr="00C10A63">
        <w:rPr>
          <w:rFonts w:ascii="Palatino Linotype" w:eastAsia="Palatino Linotype" w:hAnsi="Palatino Linotype" w:cs="Palatino Linotype"/>
          <w:color w:val="auto"/>
          <w:sz w:val="20"/>
          <w:szCs w:val="20"/>
        </w:rPr>
        <w:t xml:space="preserve">ost recent studies focus on </w:t>
      </w:r>
      <w:r w:rsidR="00DF0D62" w:rsidRPr="00C10A63">
        <w:rPr>
          <w:rFonts w:ascii="Palatino Linotype" w:eastAsia="Palatino Linotype" w:hAnsi="Palatino Linotype" w:cs="Palatino Linotype"/>
          <w:color w:val="auto"/>
          <w:sz w:val="20"/>
          <w:szCs w:val="20"/>
        </w:rPr>
        <w:t xml:space="preserve">identifying </w:t>
      </w:r>
      <w:r w:rsidR="0020791C" w:rsidRPr="00C10A63">
        <w:rPr>
          <w:rFonts w:ascii="Palatino Linotype" w:eastAsia="Palatino Linotype" w:hAnsi="Palatino Linotype" w:cs="Palatino Linotype"/>
          <w:color w:val="auto"/>
          <w:sz w:val="20"/>
          <w:szCs w:val="20"/>
        </w:rPr>
        <w:t>energy management and optimi</w:t>
      </w:r>
      <w:r w:rsidR="00A5047E" w:rsidRPr="00C10A63">
        <w:rPr>
          <w:rFonts w:ascii="Palatino Linotype" w:eastAsia="Palatino Linotype" w:hAnsi="Palatino Linotype" w:cs="Palatino Linotype"/>
          <w:color w:val="auto"/>
          <w:sz w:val="20"/>
          <w:szCs w:val="20"/>
        </w:rPr>
        <w:t>z</w:t>
      </w:r>
      <w:r w:rsidR="0020791C" w:rsidRPr="00C10A63">
        <w:rPr>
          <w:rFonts w:ascii="Palatino Linotype" w:eastAsia="Palatino Linotype" w:hAnsi="Palatino Linotype" w:cs="Palatino Linotype"/>
          <w:color w:val="auto"/>
          <w:sz w:val="20"/>
          <w:szCs w:val="20"/>
        </w:rPr>
        <w:t>ation solutions using sensitivity and scenario analyses</w:t>
      </w:r>
      <w:r w:rsidR="00DF0D62" w:rsidRPr="00C10A63">
        <w:rPr>
          <w:rFonts w:ascii="Palatino Linotype" w:eastAsia="Palatino Linotype" w:hAnsi="Palatino Linotype" w:cs="Palatino Linotype"/>
          <w:color w:val="auto"/>
          <w:sz w:val="20"/>
          <w:szCs w:val="20"/>
        </w:rPr>
        <w:t xml:space="preserve"> and</w:t>
      </w:r>
      <w:r w:rsidR="0020791C" w:rsidRPr="00C10A63">
        <w:rPr>
          <w:rFonts w:ascii="Palatino Linotype" w:eastAsia="Palatino Linotype" w:hAnsi="Palatino Linotype" w:cs="Palatino Linotype"/>
          <w:color w:val="auto"/>
          <w:sz w:val="20"/>
          <w:szCs w:val="20"/>
        </w:rPr>
        <w:t xml:space="preserve"> real</w:t>
      </w:r>
      <w:r w:rsidR="00150DAE" w:rsidRPr="00C10A63">
        <w:rPr>
          <w:rFonts w:ascii="Palatino Linotype" w:eastAsia="Palatino Linotype" w:hAnsi="Palatino Linotype" w:cs="Palatino Linotype"/>
          <w:color w:val="auto"/>
          <w:sz w:val="20"/>
          <w:szCs w:val="20"/>
        </w:rPr>
        <w:t>-</w:t>
      </w:r>
      <w:r w:rsidR="0020791C" w:rsidRPr="00C10A63">
        <w:rPr>
          <w:rFonts w:ascii="Palatino Linotype" w:eastAsia="Palatino Linotype" w:hAnsi="Palatino Linotype" w:cs="Palatino Linotype"/>
          <w:color w:val="auto"/>
          <w:sz w:val="20"/>
          <w:szCs w:val="20"/>
        </w:rPr>
        <w:t>time simulations.</w:t>
      </w:r>
    </w:p>
    <w:p w14:paraId="3059611B" w14:textId="5CC08334" w:rsidR="003D59D1" w:rsidRDefault="003D59D1" w:rsidP="003D59D1">
      <w:pPr>
        <w:pBdr>
          <w:top w:val="nil"/>
          <w:left w:val="nil"/>
          <w:bottom w:val="nil"/>
          <w:right w:val="nil"/>
          <w:between w:val="nil"/>
        </w:pBdr>
        <w:spacing w:before="240" w:after="240" w:line="240" w:lineRule="auto"/>
        <w:jc w:val="left"/>
        <w:rPr>
          <w:ins w:id="227" w:author="Rasa Džiugaitė-Tumėnienė" w:date="2021-09-24T09:50:00Z"/>
          <w:rFonts w:ascii="Palatino Linotype" w:eastAsia="Palatino Linotype" w:hAnsi="Palatino Linotype" w:cs="Palatino Linotype"/>
          <w:color w:val="auto"/>
          <w:sz w:val="20"/>
          <w:szCs w:val="20"/>
          <w:lang w:val="en-GB"/>
        </w:rPr>
      </w:pPr>
      <w:del w:id="228" w:author="Rasa Džiugaitė-Tumėnienė" w:date="2021-09-24T09:50:00Z">
        <w:r w:rsidRPr="004276D8" w:rsidDel="00393653">
          <w:rPr>
            <w:rFonts w:ascii="Palatino Linotype" w:eastAsia="Palatino Linotype" w:hAnsi="Palatino Linotype" w:cs="Palatino Linotype"/>
            <w:noProof/>
            <w:color w:val="auto"/>
            <w:sz w:val="20"/>
            <w:szCs w:val="20"/>
            <w:lang w:val="lt-LT" w:eastAsia="lt-LT"/>
          </w:rPr>
          <w:drawing>
            <wp:inline distT="114300" distB="114300" distL="114300" distR="114300" wp14:anchorId="6FEF0978" wp14:editId="607644CB">
              <wp:extent cx="5615630" cy="2959100"/>
              <wp:effectExtent l="0" t="0" r="0" b="0"/>
              <wp:docPr id="2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615630" cy="2959100"/>
                      </a:xfrm>
                      <a:prstGeom prst="rect">
                        <a:avLst/>
                      </a:prstGeom>
                      <a:ln/>
                    </pic:spPr>
                  </pic:pic>
                </a:graphicData>
              </a:graphic>
            </wp:inline>
          </w:drawing>
        </w:r>
      </w:del>
    </w:p>
    <w:p w14:paraId="21AEF252" w14:textId="770A6FC0" w:rsidR="00393653" w:rsidRPr="004276D8" w:rsidRDefault="00393653" w:rsidP="003D59D1">
      <w:pPr>
        <w:pBdr>
          <w:top w:val="nil"/>
          <w:left w:val="nil"/>
          <w:bottom w:val="nil"/>
          <w:right w:val="nil"/>
          <w:between w:val="nil"/>
        </w:pBdr>
        <w:spacing w:before="240" w:after="240" w:line="240" w:lineRule="auto"/>
        <w:jc w:val="left"/>
        <w:rPr>
          <w:rFonts w:ascii="Palatino Linotype" w:eastAsia="Palatino Linotype" w:hAnsi="Palatino Linotype" w:cs="Palatino Linotype"/>
          <w:color w:val="auto"/>
          <w:sz w:val="20"/>
          <w:szCs w:val="20"/>
          <w:lang w:val="en-GB"/>
        </w:rPr>
      </w:pPr>
      <w:ins w:id="229" w:author="Rasa Džiugaitė-Tumėnienė" w:date="2021-09-24T09:59:00Z">
        <w:r w:rsidRPr="00393653">
          <w:rPr>
            <w:rFonts w:eastAsia="Palatino Linotype"/>
            <w:noProof/>
            <w:lang w:val="lt-LT" w:eastAsia="lt-LT"/>
          </w:rPr>
          <w:lastRenderedPageBreak/>
          <w:drawing>
            <wp:inline distT="0" distB="0" distL="0" distR="0" wp14:anchorId="66EE85CC" wp14:editId="3EC787D8">
              <wp:extent cx="5098694" cy="4254608"/>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0454" r="21706"/>
                      <a:stretch/>
                    </pic:blipFill>
                    <pic:spPr bwMode="auto">
                      <a:xfrm>
                        <a:off x="0" y="0"/>
                        <a:ext cx="5109359" cy="4263507"/>
                      </a:xfrm>
                      <a:prstGeom prst="rect">
                        <a:avLst/>
                      </a:prstGeom>
                      <a:noFill/>
                      <a:ln>
                        <a:noFill/>
                      </a:ln>
                      <a:extLst>
                        <a:ext uri="{53640926-AAD7-44D8-BBD7-CCE9431645EC}">
                          <a14:shadowObscured xmlns:a14="http://schemas.microsoft.com/office/drawing/2010/main"/>
                        </a:ext>
                      </a:extLst>
                    </pic:spPr>
                  </pic:pic>
                </a:graphicData>
              </a:graphic>
            </wp:inline>
          </w:drawing>
        </w:r>
      </w:ins>
    </w:p>
    <w:p w14:paraId="7F0AA15A" w14:textId="7AC6F105" w:rsidR="005C062D" w:rsidRPr="00C10A63" w:rsidRDefault="000438EB" w:rsidP="005C062D">
      <w:pPr>
        <w:pBdr>
          <w:top w:val="nil"/>
          <w:left w:val="nil"/>
          <w:bottom w:val="nil"/>
          <w:right w:val="nil"/>
          <w:between w:val="nil"/>
        </w:pBdr>
        <w:spacing w:before="120" w:after="240" w:line="240" w:lineRule="auto"/>
        <w:ind w:left="425" w:right="425"/>
        <w:rPr>
          <w:rFonts w:ascii="Palatino Linotype" w:eastAsia="Palatino Linotype" w:hAnsi="Palatino Linotype" w:cs="Palatino Linotype"/>
          <w:color w:val="auto"/>
          <w:sz w:val="18"/>
          <w:szCs w:val="18"/>
        </w:rPr>
      </w:pPr>
      <w:r w:rsidRPr="00C10A63">
        <w:rPr>
          <w:rFonts w:ascii="Palatino Linotype" w:eastAsia="Palatino Linotype" w:hAnsi="Palatino Linotype" w:cs="Palatino Linotype"/>
          <w:b/>
          <w:color w:val="auto"/>
          <w:sz w:val="18"/>
          <w:szCs w:val="18"/>
        </w:rPr>
        <w:t>Figure 6</w:t>
      </w:r>
      <w:r w:rsidR="005C062D" w:rsidRPr="00C10A63">
        <w:rPr>
          <w:rFonts w:ascii="Palatino Linotype" w:eastAsia="Palatino Linotype" w:hAnsi="Palatino Linotype" w:cs="Palatino Linotype"/>
          <w:b/>
          <w:color w:val="auto"/>
          <w:sz w:val="18"/>
          <w:szCs w:val="18"/>
        </w:rPr>
        <w:t>.</w:t>
      </w:r>
      <w:r w:rsidR="005C062D" w:rsidRPr="00C10A63">
        <w:rPr>
          <w:rFonts w:ascii="Palatino Linotype" w:eastAsia="Palatino Linotype" w:hAnsi="Palatino Linotype" w:cs="Palatino Linotype"/>
          <w:color w:val="auto"/>
          <w:sz w:val="18"/>
          <w:szCs w:val="18"/>
        </w:rPr>
        <w:t xml:space="preserve"> The stage</w:t>
      </w:r>
      <w:r w:rsidR="00DF0D62" w:rsidRPr="00C10A63">
        <w:rPr>
          <w:rFonts w:ascii="Palatino Linotype" w:eastAsia="Palatino Linotype" w:hAnsi="Palatino Linotype" w:cs="Palatino Linotype"/>
          <w:color w:val="auto"/>
          <w:sz w:val="18"/>
          <w:szCs w:val="18"/>
        </w:rPr>
        <w:t>–</w:t>
      </w:r>
      <w:r w:rsidR="005C062D" w:rsidRPr="00C10A63">
        <w:rPr>
          <w:rFonts w:ascii="Palatino Linotype" w:eastAsia="Palatino Linotype" w:hAnsi="Palatino Linotype" w:cs="Palatino Linotype"/>
          <w:color w:val="auto"/>
          <w:sz w:val="18"/>
          <w:szCs w:val="18"/>
        </w:rPr>
        <w:t>use case co-occurrence matrix in BIM and building energy efficiency analysis</w:t>
      </w:r>
      <w:ins w:id="230" w:author="Rasa Džiugaitė-Tumėnienė" w:date="2021-09-24T11:26:00Z">
        <w:r w:rsidR="00642306">
          <w:rPr>
            <w:rFonts w:ascii="Palatino Linotype" w:eastAsia="Palatino Linotype" w:hAnsi="Palatino Linotype" w:cs="Palatino Linotype"/>
            <w:color w:val="auto"/>
            <w:sz w:val="18"/>
            <w:szCs w:val="18"/>
          </w:rPr>
          <w:t>. Note: values</w:t>
        </w:r>
      </w:ins>
      <w:ins w:id="231" w:author="Rasa Džiugaitė-Tumėnienė" w:date="2021-09-24T11:27:00Z">
        <w:r w:rsidR="00642306">
          <w:rPr>
            <w:rFonts w:ascii="Palatino Linotype" w:eastAsia="Palatino Linotype" w:hAnsi="Palatino Linotype" w:cs="Palatino Linotype"/>
            <w:color w:val="auto"/>
            <w:sz w:val="18"/>
            <w:szCs w:val="18"/>
          </w:rPr>
          <w:t xml:space="preserve"> of keywords </w:t>
        </w:r>
        <w:r w:rsidR="00642306" w:rsidRPr="00C10A63">
          <w:rPr>
            <w:rFonts w:ascii="Palatino Linotype" w:eastAsia="Palatino Linotype" w:hAnsi="Palatino Linotype" w:cs="Palatino Linotype"/>
            <w:color w:val="auto"/>
            <w:sz w:val="18"/>
            <w:szCs w:val="18"/>
          </w:rPr>
          <w:t>co-occurrence</w:t>
        </w:r>
        <w:r w:rsidR="00642306">
          <w:rPr>
            <w:rFonts w:ascii="Palatino Linotype" w:eastAsia="Palatino Linotype" w:hAnsi="Palatino Linotype" w:cs="Palatino Linotype"/>
            <w:color w:val="auto"/>
            <w:sz w:val="18"/>
            <w:szCs w:val="18"/>
          </w:rPr>
          <w:t xml:space="preserve"> </w:t>
        </w:r>
        <w:proofErr w:type="gramStart"/>
        <w:r w:rsidR="00642306">
          <w:rPr>
            <w:rFonts w:ascii="Palatino Linotype" w:eastAsia="Palatino Linotype" w:hAnsi="Palatino Linotype" w:cs="Palatino Linotype"/>
            <w:color w:val="auto"/>
            <w:sz w:val="18"/>
            <w:szCs w:val="18"/>
          </w:rPr>
          <w:t>are presented</w:t>
        </w:r>
      </w:ins>
      <w:proofErr w:type="gramEnd"/>
      <w:ins w:id="232" w:author="Rasa Džiugaitė-Tumėnienė" w:date="2021-09-24T11:26:00Z">
        <w:r w:rsidR="00642306">
          <w:rPr>
            <w:rFonts w:ascii="Palatino Linotype" w:eastAsia="Palatino Linotype" w:hAnsi="Palatino Linotype" w:cs="Palatino Linotype"/>
            <w:color w:val="auto"/>
            <w:sz w:val="18"/>
            <w:szCs w:val="18"/>
          </w:rPr>
          <w:t xml:space="preserve"> in reverse order </w:t>
        </w:r>
      </w:ins>
      <w:ins w:id="233" w:author="Rasa Džiugaitė-Tumėnienė" w:date="2021-09-24T11:31:00Z">
        <w:r w:rsidR="007E5137">
          <w:rPr>
            <w:rFonts w:ascii="Palatino Linotype" w:eastAsia="Palatino Linotype" w:hAnsi="Palatino Linotype" w:cs="Palatino Linotype"/>
            <w:color w:val="auto"/>
            <w:sz w:val="18"/>
            <w:szCs w:val="18"/>
          </w:rPr>
          <w:t>to improve legibility</w:t>
        </w:r>
      </w:ins>
      <w:r w:rsidR="005C062D" w:rsidRPr="00C10A63">
        <w:rPr>
          <w:rFonts w:ascii="Palatino Linotype" w:eastAsia="Palatino Linotype" w:hAnsi="Palatino Linotype" w:cs="Palatino Linotype"/>
          <w:color w:val="auto"/>
          <w:sz w:val="18"/>
          <w:szCs w:val="18"/>
        </w:rPr>
        <w:t xml:space="preserve">. </w:t>
      </w:r>
    </w:p>
    <w:p w14:paraId="55DD068F" w14:textId="430CB49C" w:rsidR="00FB0DC5" w:rsidRPr="00C10A63" w:rsidRDefault="0020791C" w:rsidP="00ED26DA">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 xml:space="preserve">Based on the keyword analysis, it </w:t>
      </w:r>
      <w:r w:rsidR="00DF0D62" w:rsidRPr="00C10A63">
        <w:rPr>
          <w:rFonts w:ascii="Palatino Linotype" w:eastAsia="Palatino Linotype" w:hAnsi="Palatino Linotype" w:cs="Palatino Linotype"/>
          <w:sz w:val="20"/>
          <w:szCs w:val="20"/>
        </w:rPr>
        <w:t xml:space="preserve">was </w:t>
      </w:r>
      <w:r w:rsidRPr="00C10A63">
        <w:rPr>
          <w:rFonts w:ascii="Palatino Linotype" w:eastAsia="Palatino Linotype" w:hAnsi="Palatino Linotype" w:cs="Palatino Linotype"/>
          <w:sz w:val="20"/>
          <w:szCs w:val="20"/>
        </w:rPr>
        <w:t>possible to identify the most common activities related to energy mode</w:t>
      </w:r>
      <w:r w:rsidR="00150DAE" w:rsidRPr="00C10A63">
        <w:rPr>
          <w:rFonts w:ascii="Palatino Linotype" w:eastAsia="Palatino Linotype" w:hAnsi="Palatino Linotype" w:cs="Palatino Linotype"/>
          <w:sz w:val="20"/>
          <w:szCs w:val="20"/>
        </w:rPr>
        <w:t>l</w:t>
      </w:r>
      <w:r w:rsidRPr="00C10A63">
        <w:rPr>
          <w:rFonts w:ascii="Palatino Linotype" w:eastAsia="Palatino Linotype" w:hAnsi="Palatino Linotype" w:cs="Palatino Linotype"/>
          <w:sz w:val="20"/>
          <w:szCs w:val="20"/>
        </w:rPr>
        <w:t xml:space="preserve">ing </w:t>
      </w:r>
      <w:r w:rsidR="00DF0D62" w:rsidRPr="00C10A63">
        <w:rPr>
          <w:rFonts w:ascii="Palatino Linotype" w:eastAsia="Palatino Linotype" w:hAnsi="Palatino Linotype" w:cs="Palatino Linotype"/>
          <w:sz w:val="20"/>
          <w:szCs w:val="20"/>
        </w:rPr>
        <w:t xml:space="preserve">during </w:t>
      </w:r>
      <w:r w:rsidRPr="00C10A63">
        <w:rPr>
          <w:rFonts w:ascii="Palatino Linotype" w:eastAsia="Palatino Linotype" w:hAnsi="Palatino Linotype" w:cs="Palatino Linotype"/>
          <w:sz w:val="20"/>
          <w:szCs w:val="20"/>
        </w:rPr>
        <w:t>the</w:t>
      </w:r>
      <w:r w:rsidR="00DF0D62" w:rsidRPr="00C10A63">
        <w:rPr>
          <w:rFonts w:ascii="Palatino Linotype" w:eastAsia="Palatino Linotype" w:hAnsi="Palatino Linotype" w:cs="Palatino Linotype"/>
          <w:sz w:val="20"/>
          <w:szCs w:val="20"/>
        </w:rPr>
        <w:t xml:space="preserve"> various</w:t>
      </w:r>
      <w:r w:rsidRPr="00C10A63">
        <w:rPr>
          <w:rFonts w:ascii="Palatino Linotype" w:eastAsia="Palatino Linotype" w:hAnsi="Palatino Linotype" w:cs="Palatino Linotype"/>
          <w:sz w:val="20"/>
          <w:szCs w:val="20"/>
        </w:rPr>
        <w:t xml:space="preserve"> stages of the building life cycle. Table 5 presents the activities of the building’s life cycle. As can be seen </w:t>
      </w:r>
      <w:r w:rsidR="00DF0D62" w:rsidRPr="00C10A63">
        <w:rPr>
          <w:rFonts w:ascii="Palatino Linotype" w:eastAsia="Palatino Linotype" w:hAnsi="Palatino Linotype" w:cs="Palatino Linotype"/>
          <w:sz w:val="20"/>
          <w:szCs w:val="20"/>
        </w:rPr>
        <w:t xml:space="preserve">in </w:t>
      </w:r>
      <w:r w:rsidRPr="00C10A63">
        <w:rPr>
          <w:rFonts w:ascii="Palatino Linotype" w:eastAsia="Palatino Linotype" w:hAnsi="Palatino Linotype" w:cs="Palatino Linotype"/>
          <w:sz w:val="20"/>
          <w:szCs w:val="20"/>
        </w:rPr>
        <w:t>this table</w:t>
      </w:r>
      <w:r w:rsidR="009E45AC"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sz w:val="20"/>
          <w:szCs w:val="20"/>
        </w:rPr>
        <w:t xml:space="preserve"> the most</w:t>
      </w:r>
      <w:r w:rsidR="00DF0D62" w:rsidRPr="00C10A63">
        <w:rPr>
          <w:rFonts w:ascii="Palatino Linotype" w:eastAsia="Palatino Linotype" w:hAnsi="Palatino Linotype" w:cs="Palatino Linotype"/>
          <w:sz w:val="20"/>
          <w:szCs w:val="20"/>
        </w:rPr>
        <w:t xml:space="preserve"> frequently</w:t>
      </w:r>
      <w:r w:rsidRPr="00C10A63">
        <w:rPr>
          <w:rFonts w:ascii="Palatino Linotype" w:eastAsia="Palatino Linotype" w:hAnsi="Palatino Linotype" w:cs="Palatino Linotype"/>
          <w:sz w:val="20"/>
          <w:szCs w:val="20"/>
        </w:rPr>
        <w:t xml:space="preserve"> </w:t>
      </w:r>
      <w:r w:rsidR="00ED26DA" w:rsidRPr="00C10A63">
        <w:rPr>
          <w:rFonts w:ascii="Palatino Linotype" w:eastAsia="Palatino Linotype" w:hAnsi="Palatino Linotype" w:cs="Palatino Linotype"/>
          <w:sz w:val="20"/>
          <w:szCs w:val="20"/>
        </w:rPr>
        <w:t>occurring</w:t>
      </w:r>
      <w:r w:rsidRPr="00C10A63">
        <w:rPr>
          <w:rFonts w:ascii="Palatino Linotype" w:eastAsia="Palatino Linotype" w:hAnsi="Palatino Linotype" w:cs="Palatino Linotype"/>
          <w:sz w:val="20"/>
          <w:szCs w:val="20"/>
        </w:rPr>
        <w:t xml:space="preserve"> activities (</w:t>
      </w:r>
      <w:r w:rsidRPr="00993E83">
        <w:rPr>
          <w:rFonts w:ascii="Palatino Linotype" w:eastAsia="Palatino Linotype" w:hAnsi="Palatino Linotype" w:cs="Palatino Linotype"/>
          <w:iCs/>
          <w:sz w:val="20"/>
          <w:szCs w:val="20"/>
        </w:rPr>
        <w:t>RQ-4</w:t>
      </w:r>
      <w:r w:rsidRPr="00C10A63">
        <w:rPr>
          <w:rFonts w:ascii="Palatino Linotype" w:eastAsia="Palatino Linotype" w:hAnsi="Palatino Linotype" w:cs="Palatino Linotype"/>
          <w:sz w:val="20"/>
          <w:szCs w:val="20"/>
        </w:rPr>
        <w:t xml:space="preserve">) </w:t>
      </w:r>
      <w:r w:rsidR="00DF0D62" w:rsidRPr="00C10A63">
        <w:rPr>
          <w:rFonts w:ascii="Palatino Linotype" w:eastAsia="Palatino Linotype" w:hAnsi="Palatino Linotype" w:cs="Palatino Linotype"/>
          <w:sz w:val="20"/>
          <w:szCs w:val="20"/>
        </w:rPr>
        <w:t xml:space="preserve">were </w:t>
      </w:r>
      <w:r w:rsidRPr="00C10A63">
        <w:rPr>
          <w:rFonts w:ascii="Palatino Linotype" w:eastAsia="Palatino Linotype" w:hAnsi="Palatino Linotype" w:cs="Palatino Linotype"/>
          <w:sz w:val="20"/>
          <w:szCs w:val="20"/>
        </w:rPr>
        <w:t>the following: information modeling (202), development (177), engineering (56), improvement (56) and control (43). The newest keywords (</w:t>
      </w:r>
      <w:r w:rsidRPr="00993E83">
        <w:rPr>
          <w:rFonts w:ascii="Palatino Linotype" w:eastAsia="Palatino Linotype" w:hAnsi="Palatino Linotype" w:cs="Palatino Linotype"/>
          <w:iCs/>
          <w:sz w:val="20"/>
          <w:szCs w:val="20"/>
        </w:rPr>
        <w:t>RQ-8</w:t>
      </w:r>
      <w:r w:rsidRPr="00C10A63">
        <w:rPr>
          <w:rFonts w:ascii="Palatino Linotype" w:eastAsia="Palatino Linotype" w:hAnsi="Palatino Linotype" w:cs="Palatino Linotype"/>
          <w:sz w:val="20"/>
          <w:szCs w:val="20"/>
        </w:rPr>
        <w:t xml:space="preserve">) </w:t>
      </w:r>
      <w:r w:rsidR="00DF0D62" w:rsidRPr="00C10A63">
        <w:rPr>
          <w:rFonts w:ascii="Palatino Linotype" w:eastAsia="Palatino Linotype" w:hAnsi="Palatino Linotype" w:cs="Palatino Linotype"/>
          <w:sz w:val="20"/>
          <w:szCs w:val="20"/>
        </w:rPr>
        <w:t xml:space="preserve">were </w:t>
      </w:r>
      <w:r w:rsidRPr="00C10A63">
        <w:rPr>
          <w:rFonts w:ascii="Palatino Linotype" w:eastAsia="Palatino Linotype" w:hAnsi="Palatino Linotype" w:cs="Palatino Linotype"/>
          <w:sz w:val="20"/>
          <w:szCs w:val="20"/>
        </w:rPr>
        <w:t xml:space="preserve">the following: questionnaire (APY 2019), control (APY 2018), renovation/refurbishment (APY 2018), classification (APY 2018) and validation (APY 2018). </w:t>
      </w:r>
      <w:r w:rsidR="00A3664E" w:rsidRPr="00C10A63">
        <w:rPr>
          <w:rFonts w:ascii="Palatino Linotype" w:eastAsia="Palatino Linotype" w:hAnsi="Palatino Linotype" w:cs="Palatino Linotype"/>
          <w:sz w:val="20"/>
          <w:szCs w:val="20"/>
        </w:rPr>
        <w:t>T</w:t>
      </w:r>
      <w:r w:rsidRPr="00C10A63">
        <w:rPr>
          <w:rFonts w:ascii="Palatino Linotype" w:eastAsia="Palatino Linotype" w:hAnsi="Palatino Linotype" w:cs="Palatino Linotype"/>
          <w:sz w:val="20"/>
          <w:szCs w:val="20"/>
        </w:rPr>
        <w:t xml:space="preserve">o </w:t>
      </w:r>
      <w:r w:rsidR="00DF0D62" w:rsidRPr="00C10A63">
        <w:rPr>
          <w:rFonts w:ascii="Palatino Linotype" w:eastAsia="Palatino Linotype" w:hAnsi="Palatino Linotype" w:cs="Palatino Linotype"/>
          <w:sz w:val="20"/>
          <w:szCs w:val="20"/>
        </w:rPr>
        <w:t xml:space="preserve">obtain </w:t>
      </w:r>
      <w:r w:rsidRPr="00C10A63">
        <w:rPr>
          <w:rFonts w:ascii="Palatino Linotype" w:eastAsia="Palatino Linotype" w:hAnsi="Palatino Linotype" w:cs="Palatino Linotype"/>
          <w:sz w:val="20"/>
          <w:szCs w:val="20"/>
        </w:rPr>
        <w:t xml:space="preserve">greater insight into the links between activities and BIM use cases and </w:t>
      </w:r>
      <w:r w:rsidR="00DF0D62" w:rsidRPr="00C10A63">
        <w:rPr>
          <w:rFonts w:ascii="Palatino Linotype" w:eastAsia="Palatino Linotype" w:hAnsi="Palatino Linotype" w:cs="Palatino Linotype"/>
          <w:sz w:val="20"/>
          <w:szCs w:val="20"/>
        </w:rPr>
        <w:t xml:space="preserve">to draw </w:t>
      </w:r>
      <w:r w:rsidRPr="00C10A63">
        <w:rPr>
          <w:rFonts w:ascii="Palatino Linotype" w:eastAsia="Palatino Linotype" w:hAnsi="Palatino Linotype" w:cs="Palatino Linotype"/>
          <w:sz w:val="20"/>
          <w:szCs w:val="20"/>
        </w:rPr>
        <w:t xml:space="preserve">conclusions, </w:t>
      </w:r>
      <w:r w:rsidR="00DF0D62" w:rsidRPr="00C10A63">
        <w:rPr>
          <w:rFonts w:ascii="Palatino Linotype" w:eastAsia="Palatino Linotype" w:hAnsi="Palatino Linotype" w:cs="Palatino Linotype"/>
          <w:sz w:val="20"/>
          <w:szCs w:val="20"/>
        </w:rPr>
        <w:t xml:space="preserve">an </w:t>
      </w:r>
      <w:r w:rsidRPr="00C10A63">
        <w:rPr>
          <w:rFonts w:ascii="Palatino Linotype" w:eastAsia="Palatino Linotype" w:hAnsi="Palatino Linotype" w:cs="Palatino Linotype"/>
          <w:sz w:val="20"/>
          <w:szCs w:val="20"/>
        </w:rPr>
        <w:t xml:space="preserve">additional co-occurrence analysis </w:t>
      </w:r>
      <w:proofErr w:type="gramStart"/>
      <w:r w:rsidRPr="00C10A63">
        <w:rPr>
          <w:rFonts w:ascii="Palatino Linotype" w:eastAsia="Palatino Linotype" w:hAnsi="Palatino Linotype" w:cs="Palatino Linotype"/>
          <w:sz w:val="20"/>
          <w:szCs w:val="20"/>
        </w:rPr>
        <w:t>was performed</w:t>
      </w:r>
      <w:proofErr w:type="gramEnd"/>
      <w:r w:rsidRPr="00C10A63">
        <w:rPr>
          <w:rFonts w:ascii="Palatino Linotype" w:eastAsia="Palatino Linotype" w:hAnsi="Palatino Linotype" w:cs="Palatino Linotype"/>
          <w:sz w:val="20"/>
          <w:szCs w:val="20"/>
        </w:rPr>
        <w:t>.</w:t>
      </w:r>
    </w:p>
    <w:p w14:paraId="1B51885F" w14:textId="5979AB06" w:rsidR="00030BC0" w:rsidRPr="00C10A63" w:rsidRDefault="0020791C" w:rsidP="003D59D1">
      <w:pPr>
        <w:spacing w:before="240" w:after="120" w:line="240" w:lineRule="auto"/>
        <w:ind w:left="425" w:right="425"/>
        <w:jc w:val="center"/>
        <w:rPr>
          <w:rFonts w:ascii="Palatino Linotype" w:eastAsia="Palatino Linotype" w:hAnsi="Palatino Linotype" w:cs="Palatino Linotype"/>
          <w:sz w:val="20"/>
          <w:szCs w:val="20"/>
        </w:rPr>
      </w:pPr>
      <w:r w:rsidRPr="00C10A63">
        <w:rPr>
          <w:rFonts w:ascii="Palatino Linotype" w:eastAsia="Palatino Linotype" w:hAnsi="Palatino Linotype" w:cs="Palatino Linotype"/>
          <w:b/>
          <w:sz w:val="18"/>
          <w:szCs w:val="18"/>
        </w:rPr>
        <w:t>Table 5.</w:t>
      </w:r>
      <w:r w:rsidRPr="00C10A63">
        <w:rPr>
          <w:rFonts w:ascii="Palatino Linotype" w:eastAsia="Palatino Linotype" w:hAnsi="Palatino Linotype" w:cs="Palatino Linotype"/>
          <w:sz w:val="18"/>
          <w:szCs w:val="18"/>
        </w:rPr>
        <w:t xml:space="preserve"> Activities of the </w:t>
      </w:r>
      <w:r w:rsidR="00ED26DA" w:rsidRPr="00C10A63">
        <w:rPr>
          <w:rFonts w:ascii="Palatino Linotype" w:eastAsia="Palatino Linotype" w:hAnsi="Palatino Linotype" w:cs="Palatino Linotype"/>
          <w:sz w:val="18"/>
          <w:szCs w:val="18"/>
        </w:rPr>
        <w:t xml:space="preserve">building’s life cycle </w:t>
      </w:r>
      <w:r w:rsidR="00DF0D62" w:rsidRPr="00C10A63">
        <w:rPr>
          <w:rFonts w:ascii="Palatino Linotype" w:eastAsia="Palatino Linotype" w:hAnsi="Palatino Linotype" w:cs="Palatino Linotype"/>
          <w:sz w:val="18"/>
          <w:szCs w:val="18"/>
        </w:rPr>
        <w:t xml:space="preserve">as </w:t>
      </w:r>
      <w:r w:rsidR="00ED26DA" w:rsidRPr="00C10A63">
        <w:rPr>
          <w:rFonts w:ascii="Palatino Linotype" w:eastAsia="Palatino Linotype" w:hAnsi="Palatino Linotype" w:cs="Palatino Linotype"/>
          <w:sz w:val="18"/>
          <w:szCs w:val="18"/>
        </w:rPr>
        <w:t xml:space="preserve">found in </w:t>
      </w:r>
      <w:r w:rsidRPr="00C10A63">
        <w:rPr>
          <w:rFonts w:ascii="Palatino Linotype" w:eastAsia="Palatino Linotype" w:hAnsi="Palatino Linotype" w:cs="Palatino Linotype"/>
          <w:sz w:val="18"/>
          <w:szCs w:val="18"/>
        </w:rPr>
        <w:t xml:space="preserve">BIM and </w:t>
      </w:r>
      <w:proofErr w:type="gramStart"/>
      <w:r w:rsidRPr="00C10A63">
        <w:rPr>
          <w:rFonts w:ascii="Palatino Linotype" w:eastAsia="Palatino Linotype" w:hAnsi="Palatino Linotype" w:cs="Palatino Linotype"/>
          <w:sz w:val="18"/>
          <w:szCs w:val="18"/>
        </w:rPr>
        <w:t>building energy efficiency analysis</w:t>
      </w:r>
      <w:proofErr w:type="gramEnd"/>
      <w:r w:rsidRPr="00C10A63">
        <w:rPr>
          <w:rFonts w:ascii="Palatino Linotype" w:eastAsia="Palatino Linotype" w:hAnsi="Palatino Linotype" w:cs="Palatino Linotype"/>
          <w:sz w:val="18"/>
          <w:szCs w:val="18"/>
        </w:rPr>
        <w:t>.</w:t>
      </w:r>
    </w:p>
    <w:tbl>
      <w:tblPr>
        <w:tblW w:w="5000" w:type="pct"/>
        <w:tblBorders>
          <w:top w:val="single" w:sz="4" w:space="0" w:color="auto"/>
          <w:bottom w:val="single" w:sz="4" w:space="0" w:color="auto"/>
        </w:tblBorders>
        <w:tblLook w:val="04A0" w:firstRow="1" w:lastRow="0" w:firstColumn="1" w:lastColumn="0" w:noHBand="0" w:noVBand="1"/>
      </w:tblPr>
      <w:tblGrid>
        <w:gridCol w:w="4986"/>
        <w:gridCol w:w="2593"/>
        <w:gridCol w:w="1265"/>
      </w:tblGrid>
      <w:tr w:rsidR="003D59D1" w:rsidRPr="004276D8" w14:paraId="4E41ABB4" w14:textId="77777777" w:rsidTr="003D59D1">
        <w:trPr>
          <w:trHeight w:val="20"/>
        </w:trPr>
        <w:tc>
          <w:tcPr>
            <w:tcW w:w="2819" w:type="pct"/>
            <w:tcBorders>
              <w:top w:val="single" w:sz="4" w:space="0" w:color="auto"/>
              <w:bottom w:val="single" w:sz="4" w:space="0" w:color="auto"/>
            </w:tcBorders>
          </w:tcPr>
          <w:p w14:paraId="3DAF3D9B" w14:textId="77777777" w:rsidR="003D59D1" w:rsidRPr="004276D8" w:rsidRDefault="003D59D1" w:rsidP="003D59D1">
            <w:pPr>
              <w:spacing w:line="240" w:lineRule="auto"/>
              <w:jc w:val="center"/>
              <w:rPr>
                <w:rFonts w:ascii="Palatino Linotype" w:eastAsia="Palatino Linotype" w:hAnsi="Palatino Linotype" w:cs="Palatino Linotype"/>
                <w:b/>
                <w:sz w:val="20"/>
                <w:szCs w:val="20"/>
                <w:lang w:val="en-GB"/>
              </w:rPr>
            </w:pPr>
            <w:r w:rsidRPr="004276D8">
              <w:rPr>
                <w:rFonts w:ascii="Palatino Linotype" w:eastAsia="Palatino Linotype" w:hAnsi="Palatino Linotype" w:cs="Palatino Linotype"/>
                <w:b/>
                <w:sz w:val="20"/>
                <w:szCs w:val="20"/>
                <w:lang w:val="en-GB"/>
              </w:rPr>
              <w:t>Keywords</w:t>
            </w:r>
          </w:p>
        </w:tc>
        <w:tc>
          <w:tcPr>
            <w:tcW w:w="1466" w:type="pct"/>
            <w:tcBorders>
              <w:top w:val="single" w:sz="4" w:space="0" w:color="auto"/>
              <w:bottom w:val="single" w:sz="4" w:space="0" w:color="auto"/>
            </w:tcBorders>
          </w:tcPr>
          <w:p w14:paraId="06DB3390" w14:textId="77777777" w:rsidR="003D59D1" w:rsidRPr="004276D8" w:rsidRDefault="003D59D1" w:rsidP="003D59D1">
            <w:pPr>
              <w:spacing w:line="240" w:lineRule="auto"/>
              <w:jc w:val="center"/>
              <w:rPr>
                <w:rFonts w:ascii="Palatino Linotype" w:eastAsia="Palatino Linotype" w:hAnsi="Palatino Linotype" w:cs="Palatino Linotype"/>
                <w:b/>
                <w:sz w:val="20"/>
                <w:szCs w:val="20"/>
                <w:lang w:val="en-GB"/>
              </w:rPr>
            </w:pPr>
            <w:r w:rsidRPr="004276D8">
              <w:rPr>
                <w:rFonts w:ascii="Palatino Linotype" w:eastAsia="Palatino Linotype" w:hAnsi="Palatino Linotype" w:cs="Palatino Linotype"/>
                <w:b/>
                <w:sz w:val="20"/>
                <w:szCs w:val="20"/>
                <w:lang w:val="en-GB"/>
              </w:rPr>
              <w:t>Occurrences</w:t>
            </w:r>
          </w:p>
        </w:tc>
        <w:tc>
          <w:tcPr>
            <w:tcW w:w="715" w:type="pct"/>
            <w:tcBorders>
              <w:top w:val="single" w:sz="4" w:space="0" w:color="auto"/>
              <w:bottom w:val="single" w:sz="4" w:space="0" w:color="auto"/>
            </w:tcBorders>
          </w:tcPr>
          <w:p w14:paraId="2255BD08" w14:textId="77777777" w:rsidR="003D59D1" w:rsidRPr="004276D8" w:rsidRDefault="003D59D1" w:rsidP="003D59D1">
            <w:pPr>
              <w:spacing w:line="240" w:lineRule="auto"/>
              <w:jc w:val="center"/>
              <w:rPr>
                <w:rFonts w:ascii="Palatino Linotype" w:eastAsia="Palatino Linotype" w:hAnsi="Palatino Linotype" w:cs="Palatino Linotype"/>
                <w:b/>
                <w:sz w:val="20"/>
                <w:szCs w:val="20"/>
                <w:lang w:val="en-GB"/>
              </w:rPr>
            </w:pPr>
            <w:r w:rsidRPr="004276D8">
              <w:rPr>
                <w:rFonts w:ascii="Palatino Linotype" w:eastAsia="Palatino Linotype" w:hAnsi="Palatino Linotype" w:cs="Palatino Linotype"/>
                <w:b/>
                <w:sz w:val="20"/>
                <w:szCs w:val="20"/>
                <w:lang w:val="en-GB"/>
              </w:rPr>
              <w:t>APY</w:t>
            </w:r>
          </w:p>
        </w:tc>
      </w:tr>
      <w:tr w:rsidR="003D59D1" w:rsidRPr="004276D8" w14:paraId="7B48CD2F" w14:textId="77777777" w:rsidTr="003D59D1">
        <w:trPr>
          <w:trHeight w:val="20"/>
        </w:trPr>
        <w:tc>
          <w:tcPr>
            <w:tcW w:w="2819" w:type="pct"/>
            <w:tcBorders>
              <w:top w:val="single" w:sz="4" w:space="0" w:color="auto"/>
            </w:tcBorders>
          </w:tcPr>
          <w:p w14:paraId="48650363"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 xml:space="preserve">information modelling </w:t>
            </w:r>
          </w:p>
        </w:tc>
        <w:tc>
          <w:tcPr>
            <w:tcW w:w="1466" w:type="pct"/>
            <w:tcBorders>
              <w:top w:val="single" w:sz="4" w:space="0" w:color="auto"/>
            </w:tcBorders>
          </w:tcPr>
          <w:p w14:paraId="663FD57D"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202</w:t>
            </w:r>
          </w:p>
        </w:tc>
        <w:tc>
          <w:tcPr>
            <w:tcW w:w="715" w:type="pct"/>
            <w:tcBorders>
              <w:top w:val="single" w:sz="4" w:space="0" w:color="auto"/>
            </w:tcBorders>
          </w:tcPr>
          <w:p w14:paraId="39EE0529"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3D59D1" w:rsidRPr="004276D8" w14:paraId="267DF0A3" w14:textId="77777777" w:rsidTr="003D59D1">
        <w:trPr>
          <w:trHeight w:val="20"/>
        </w:trPr>
        <w:tc>
          <w:tcPr>
            <w:tcW w:w="2819" w:type="pct"/>
          </w:tcPr>
          <w:p w14:paraId="32F4755E"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development</w:t>
            </w:r>
          </w:p>
        </w:tc>
        <w:tc>
          <w:tcPr>
            <w:tcW w:w="1466" w:type="pct"/>
          </w:tcPr>
          <w:p w14:paraId="67476333"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177</w:t>
            </w:r>
          </w:p>
        </w:tc>
        <w:tc>
          <w:tcPr>
            <w:tcW w:w="715" w:type="pct"/>
          </w:tcPr>
          <w:p w14:paraId="38B58361"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3D59D1" w:rsidRPr="004276D8" w14:paraId="26218489" w14:textId="77777777" w:rsidTr="003D59D1">
        <w:trPr>
          <w:trHeight w:val="20"/>
        </w:trPr>
        <w:tc>
          <w:tcPr>
            <w:tcW w:w="2819" w:type="pct"/>
          </w:tcPr>
          <w:p w14:paraId="4885733B"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engineering</w:t>
            </w:r>
          </w:p>
        </w:tc>
        <w:tc>
          <w:tcPr>
            <w:tcW w:w="1466" w:type="pct"/>
          </w:tcPr>
          <w:p w14:paraId="42A28C5B"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56</w:t>
            </w:r>
          </w:p>
        </w:tc>
        <w:tc>
          <w:tcPr>
            <w:tcW w:w="715" w:type="pct"/>
          </w:tcPr>
          <w:p w14:paraId="70EF4471"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3D59D1" w:rsidRPr="004276D8" w14:paraId="50CD20AE" w14:textId="77777777" w:rsidTr="003D59D1">
        <w:trPr>
          <w:trHeight w:val="20"/>
        </w:trPr>
        <w:tc>
          <w:tcPr>
            <w:tcW w:w="2819" w:type="pct"/>
          </w:tcPr>
          <w:p w14:paraId="6EE63B62"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improvement</w:t>
            </w:r>
          </w:p>
        </w:tc>
        <w:tc>
          <w:tcPr>
            <w:tcW w:w="1466" w:type="pct"/>
          </w:tcPr>
          <w:p w14:paraId="1181009C"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56</w:t>
            </w:r>
          </w:p>
        </w:tc>
        <w:tc>
          <w:tcPr>
            <w:tcW w:w="715" w:type="pct"/>
          </w:tcPr>
          <w:p w14:paraId="1D012AA1"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3D59D1" w:rsidRPr="004276D8" w14:paraId="31D1EC31" w14:textId="77777777" w:rsidTr="003D59D1">
        <w:trPr>
          <w:trHeight w:val="20"/>
        </w:trPr>
        <w:tc>
          <w:tcPr>
            <w:tcW w:w="2819" w:type="pct"/>
          </w:tcPr>
          <w:p w14:paraId="686B83E8"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control</w:t>
            </w:r>
          </w:p>
        </w:tc>
        <w:tc>
          <w:tcPr>
            <w:tcW w:w="1466" w:type="pct"/>
          </w:tcPr>
          <w:p w14:paraId="7FB04D2B"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43</w:t>
            </w:r>
          </w:p>
        </w:tc>
        <w:tc>
          <w:tcPr>
            <w:tcW w:w="715" w:type="pct"/>
          </w:tcPr>
          <w:p w14:paraId="298D6E6C"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2018</w:t>
            </w:r>
          </w:p>
        </w:tc>
      </w:tr>
      <w:tr w:rsidR="003D59D1" w:rsidRPr="004276D8" w14:paraId="77F23138" w14:textId="77777777" w:rsidTr="003D59D1">
        <w:trPr>
          <w:trHeight w:val="20"/>
        </w:trPr>
        <w:tc>
          <w:tcPr>
            <w:tcW w:w="2819" w:type="pct"/>
          </w:tcPr>
          <w:p w14:paraId="5D5EEE2A"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maintenance</w:t>
            </w:r>
          </w:p>
        </w:tc>
        <w:tc>
          <w:tcPr>
            <w:tcW w:w="1466" w:type="pct"/>
          </w:tcPr>
          <w:p w14:paraId="1DE39D59"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32</w:t>
            </w:r>
          </w:p>
        </w:tc>
        <w:tc>
          <w:tcPr>
            <w:tcW w:w="715" w:type="pct"/>
          </w:tcPr>
          <w:p w14:paraId="40181BE0"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3D59D1" w:rsidRPr="004276D8" w14:paraId="4E09D61A" w14:textId="77777777" w:rsidTr="003D59D1">
        <w:trPr>
          <w:trHeight w:val="20"/>
        </w:trPr>
        <w:tc>
          <w:tcPr>
            <w:tcW w:w="2819" w:type="pct"/>
          </w:tcPr>
          <w:p w14:paraId="2157312C"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measurement</w:t>
            </w:r>
          </w:p>
        </w:tc>
        <w:tc>
          <w:tcPr>
            <w:tcW w:w="1466" w:type="pct"/>
          </w:tcPr>
          <w:p w14:paraId="29063A54"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26</w:t>
            </w:r>
          </w:p>
        </w:tc>
        <w:tc>
          <w:tcPr>
            <w:tcW w:w="715" w:type="pct"/>
          </w:tcPr>
          <w:p w14:paraId="6EF87E15"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3D59D1" w:rsidRPr="004276D8" w14:paraId="3288E1CA" w14:textId="77777777" w:rsidTr="003D59D1">
        <w:trPr>
          <w:trHeight w:val="20"/>
        </w:trPr>
        <w:tc>
          <w:tcPr>
            <w:tcW w:w="2819" w:type="pct"/>
          </w:tcPr>
          <w:p w14:paraId="6A6781A1"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regulation</w:t>
            </w:r>
          </w:p>
        </w:tc>
        <w:tc>
          <w:tcPr>
            <w:tcW w:w="1466" w:type="pct"/>
          </w:tcPr>
          <w:p w14:paraId="1FE4E3B1"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26</w:t>
            </w:r>
          </w:p>
        </w:tc>
        <w:tc>
          <w:tcPr>
            <w:tcW w:w="715" w:type="pct"/>
          </w:tcPr>
          <w:p w14:paraId="2AFFCDDA"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3D59D1" w:rsidRPr="004276D8" w14:paraId="5B242902" w14:textId="77777777" w:rsidTr="003D59D1">
        <w:trPr>
          <w:trHeight w:val="20"/>
        </w:trPr>
        <w:tc>
          <w:tcPr>
            <w:tcW w:w="2819" w:type="pct"/>
          </w:tcPr>
          <w:p w14:paraId="484AC1B2"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collection</w:t>
            </w:r>
          </w:p>
        </w:tc>
        <w:tc>
          <w:tcPr>
            <w:tcW w:w="1466" w:type="pct"/>
          </w:tcPr>
          <w:p w14:paraId="76F5B628"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24</w:t>
            </w:r>
          </w:p>
        </w:tc>
        <w:tc>
          <w:tcPr>
            <w:tcW w:w="715" w:type="pct"/>
          </w:tcPr>
          <w:p w14:paraId="4B5A1D55"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3D59D1" w:rsidRPr="004276D8" w14:paraId="5A7D8DAC" w14:textId="77777777" w:rsidTr="003D59D1">
        <w:trPr>
          <w:trHeight w:val="20"/>
        </w:trPr>
        <w:tc>
          <w:tcPr>
            <w:tcW w:w="2819" w:type="pct"/>
          </w:tcPr>
          <w:p w14:paraId="1546177B"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renovation/refurbishment</w:t>
            </w:r>
          </w:p>
        </w:tc>
        <w:tc>
          <w:tcPr>
            <w:tcW w:w="1466" w:type="pct"/>
          </w:tcPr>
          <w:p w14:paraId="3CFF96C9"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42</w:t>
            </w:r>
          </w:p>
        </w:tc>
        <w:tc>
          <w:tcPr>
            <w:tcW w:w="715" w:type="pct"/>
          </w:tcPr>
          <w:p w14:paraId="34487357"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2018</w:t>
            </w:r>
          </w:p>
        </w:tc>
      </w:tr>
      <w:tr w:rsidR="003D59D1" w:rsidRPr="004276D8" w14:paraId="567D4613" w14:textId="77777777" w:rsidTr="003D59D1">
        <w:trPr>
          <w:trHeight w:val="20"/>
        </w:trPr>
        <w:tc>
          <w:tcPr>
            <w:tcW w:w="2819" w:type="pct"/>
          </w:tcPr>
          <w:p w14:paraId="1DB0DAC0"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communication</w:t>
            </w:r>
          </w:p>
        </w:tc>
        <w:tc>
          <w:tcPr>
            <w:tcW w:w="1466" w:type="pct"/>
          </w:tcPr>
          <w:p w14:paraId="24C4B45E"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22</w:t>
            </w:r>
          </w:p>
        </w:tc>
        <w:tc>
          <w:tcPr>
            <w:tcW w:w="715" w:type="pct"/>
          </w:tcPr>
          <w:p w14:paraId="294851F7"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2016</w:t>
            </w:r>
          </w:p>
        </w:tc>
      </w:tr>
      <w:tr w:rsidR="003D59D1" w:rsidRPr="004276D8" w14:paraId="632C73C0" w14:textId="77777777" w:rsidTr="003D59D1">
        <w:trPr>
          <w:trHeight w:val="20"/>
        </w:trPr>
        <w:tc>
          <w:tcPr>
            <w:tcW w:w="2819" w:type="pct"/>
          </w:tcPr>
          <w:p w14:paraId="1EF61C79"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classification</w:t>
            </w:r>
          </w:p>
        </w:tc>
        <w:tc>
          <w:tcPr>
            <w:tcW w:w="1466" w:type="pct"/>
          </w:tcPr>
          <w:p w14:paraId="62AF1211"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14</w:t>
            </w:r>
          </w:p>
        </w:tc>
        <w:tc>
          <w:tcPr>
            <w:tcW w:w="715" w:type="pct"/>
          </w:tcPr>
          <w:p w14:paraId="7154F448"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2018</w:t>
            </w:r>
          </w:p>
        </w:tc>
      </w:tr>
      <w:tr w:rsidR="003D59D1" w:rsidRPr="004276D8" w14:paraId="720A4E93" w14:textId="77777777" w:rsidTr="003D59D1">
        <w:trPr>
          <w:trHeight w:val="20"/>
        </w:trPr>
        <w:tc>
          <w:tcPr>
            <w:tcW w:w="2819" w:type="pct"/>
          </w:tcPr>
          <w:p w14:paraId="3B6187DC"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lastRenderedPageBreak/>
              <w:t>design decision</w:t>
            </w:r>
          </w:p>
        </w:tc>
        <w:tc>
          <w:tcPr>
            <w:tcW w:w="1466" w:type="pct"/>
          </w:tcPr>
          <w:p w14:paraId="27A5C71C"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14</w:t>
            </w:r>
          </w:p>
        </w:tc>
        <w:tc>
          <w:tcPr>
            <w:tcW w:w="715" w:type="pct"/>
          </w:tcPr>
          <w:p w14:paraId="1DD43BE4"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3D59D1" w:rsidRPr="004276D8" w14:paraId="5F8C848A" w14:textId="77777777" w:rsidTr="003D59D1">
        <w:trPr>
          <w:trHeight w:val="20"/>
        </w:trPr>
        <w:tc>
          <w:tcPr>
            <w:tcW w:w="2819" w:type="pct"/>
          </w:tcPr>
          <w:p w14:paraId="107558D0"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validation</w:t>
            </w:r>
          </w:p>
        </w:tc>
        <w:tc>
          <w:tcPr>
            <w:tcW w:w="1466" w:type="pct"/>
          </w:tcPr>
          <w:p w14:paraId="00DCDD56"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14</w:t>
            </w:r>
          </w:p>
        </w:tc>
        <w:tc>
          <w:tcPr>
            <w:tcW w:w="715" w:type="pct"/>
          </w:tcPr>
          <w:p w14:paraId="3423E171"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2018</w:t>
            </w:r>
          </w:p>
        </w:tc>
      </w:tr>
    </w:tbl>
    <w:p w14:paraId="21E977FC" w14:textId="77777777" w:rsidR="001A393F" w:rsidRPr="00C10A63" w:rsidRDefault="001A393F" w:rsidP="00ED26DA">
      <w:pPr>
        <w:pBdr>
          <w:top w:val="nil"/>
          <w:left w:val="nil"/>
          <w:bottom w:val="nil"/>
          <w:right w:val="nil"/>
          <w:between w:val="nil"/>
        </w:pBdr>
        <w:spacing w:line="240" w:lineRule="auto"/>
        <w:ind w:firstLine="425"/>
        <w:rPr>
          <w:rFonts w:ascii="Palatino Linotype" w:eastAsia="Palatino Linotype" w:hAnsi="Palatino Linotype" w:cs="Palatino Linotype"/>
          <w:b/>
          <w:sz w:val="20"/>
          <w:szCs w:val="20"/>
        </w:rPr>
      </w:pPr>
    </w:p>
    <w:p w14:paraId="14ACBF5D" w14:textId="702C4F01" w:rsidR="00030BC0" w:rsidRPr="00C10A63" w:rsidRDefault="004453F3" w:rsidP="00ED26DA">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Figure 7</w:t>
      </w:r>
      <w:r w:rsidR="00ED26DA" w:rsidRPr="00C10A63">
        <w:rPr>
          <w:rFonts w:ascii="Palatino Linotype" w:eastAsia="Palatino Linotype" w:hAnsi="Palatino Linotype" w:cs="Palatino Linotype"/>
          <w:sz w:val="20"/>
          <w:szCs w:val="20"/>
        </w:rPr>
        <w:t xml:space="preserve"> (</w:t>
      </w:r>
      <w:r w:rsidR="008763A8" w:rsidRPr="00C10A63">
        <w:rPr>
          <w:rFonts w:ascii="Palatino Linotype" w:eastAsia="Palatino Linotype" w:hAnsi="Palatino Linotype" w:cs="Palatino Linotype"/>
          <w:color w:val="auto"/>
          <w:sz w:val="20"/>
          <w:szCs w:val="20"/>
        </w:rPr>
        <w:t xml:space="preserve">based on the data presented in </w:t>
      </w:r>
      <w:r w:rsidR="00ED26DA" w:rsidRPr="00C10A63">
        <w:rPr>
          <w:rFonts w:ascii="Palatino Linotype" w:eastAsia="Palatino Linotype" w:hAnsi="Palatino Linotype" w:cs="Palatino Linotype"/>
          <w:sz w:val="20"/>
          <w:szCs w:val="20"/>
        </w:rPr>
        <w:t>Appendix C)</w:t>
      </w:r>
      <w:r w:rsidR="0020791C" w:rsidRPr="00C10A63">
        <w:rPr>
          <w:rFonts w:ascii="Palatino Linotype" w:eastAsia="Palatino Linotype" w:hAnsi="Palatino Linotype" w:cs="Palatino Linotype"/>
          <w:sz w:val="20"/>
          <w:szCs w:val="20"/>
        </w:rPr>
        <w:t xml:space="preserve"> presents the activit</w:t>
      </w:r>
      <w:r w:rsidR="00DF0D62" w:rsidRPr="00C10A63">
        <w:rPr>
          <w:rFonts w:ascii="Palatino Linotype" w:eastAsia="Palatino Linotype" w:hAnsi="Palatino Linotype" w:cs="Palatino Linotype"/>
          <w:sz w:val="20"/>
          <w:szCs w:val="20"/>
        </w:rPr>
        <w:t>y–</w:t>
      </w:r>
      <w:r w:rsidR="0020791C" w:rsidRPr="00C10A63">
        <w:rPr>
          <w:rFonts w:ascii="Palatino Linotype" w:eastAsia="Palatino Linotype" w:hAnsi="Palatino Linotype" w:cs="Palatino Linotype"/>
          <w:sz w:val="20"/>
          <w:szCs w:val="20"/>
        </w:rPr>
        <w:t>use case co-occurrence matrix. It shows that strong co-occurrence</w:t>
      </w:r>
      <w:r w:rsidR="00DF0D62" w:rsidRPr="00C10A63">
        <w:rPr>
          <w:rFonts w:ascii="Palatino Linotype" w:eastAsia="Palatino Linotype" w:hAnsi="Palatino Linotype" w:cs="Palatino Linotype"/>
          <w:sz w:val="20"/>
          <w:szCs w:val="20"/>
        </w:rPr>
        <w:t>s</w:t>
      </w:r>
      <w:r w:rsidR="0020791C" w:rsidRPr="00C10A63">
        <w:rPr>
          <w:rFonts w:ascii="Palatino Linotype" w:eastAsia="Palatino Linotype" w:hAnsi="Palatino Linotype" w:cs="Palatino Linotype"/>
          <w:sz w:val="20"/>
          <w:szCs w:val="20"/>
        </w:rPr>
        <w:t xml:space="preserve"> exist </w:t>
      </w:r>
      <w:r w:rsidR="00DF0D62" w:rsidRPr="00C10A63">
        <w:rPr>
          <w:rFonts w:ascii="Palatino Linotype" w:eastAsia="Palatino Linotype" w:hAnsi="Palatino Linotype" w:cs="Palatino Linotype"/>
          <w:sz w:val="20"/>
          <w:szCs w:val="20"/>
        </w:rPr>
        <w:t xml:space="preserve">among the following </w:t>
      </w:r>
      <w:r w:rsidR="0020791C" w:rsidRPr="00C10A63">
        <w:rPr>
          <w:rFonts w:ascii="Palatino Linotype" w:eastAsia="Palatino Linotype" w:hAnsi="Palatino Linotype" w:cs="Palatino Linotype"/>
          <w:sz w:val="20"/>
          <w:szCs w:val="20"/>
        </w:rPr>
        <w:t>keywords: information modeling</w:t>
      </w:r>
      <w:r w:rsidR="00E03661" w:rsidRPr="00C10A63">
        <w:rPr>
          <w:rFonts w:ascii="Palatino Linotype" w:eastAsia="Palatino Linotype" w:hAnsi="Palatino Linotype" w:cs="Palatino Linotype"/>
          <w:sz w:val="20"/>
          <w:szCs w:val="20"/>
        </w:rPr>
        <w:t>–</w:t>
      </w:r>
      <w:r w:rsidR="0020791C" w:rsidRPr="00C10A63">
        <w:rPr>
          <w:rFonts w:ascii="Palatino Linotype" w:eastAsia="Palatino Linotype" w:hAnsi="Palatino Linotype" w:cs="Palatino Linotype"/>
          <w:sz w:val="20"/>
          <w:szCs w:val="20"/>
        </w:rPr>
        <w:t>analysis</w:t>
      </w:r>
      <w:r w:rsidR="00150DAE" w:rsidRPr="00C10A63">
        <w:rPr>
          <w:rFonts w:ascii="Palatino Linotype" w:eastAsia="Palatino Linotype" w:hAnsi="Palatino Linotype" w:cs="Palatino Linotype"/>
          <w:sz w:val="20"/>
          <w:szCs w:val="20"/>
        </w:rPr>
        <w:t>/</w:t>
      </w:r>
      <w:r w:rsidR="0020791C" w:rsidRPr="00C10A63">
        <w:rPr>
          <w:rFonts w:ascii="Palatino Linotype" w:eastAsia="Palatino Linotype" w:hAnsi="Palatino Linotype" w:cs="Palatino Linotype"/>
          <w:sz w:val="20"/>
          <w:szCs w:val="20"/>
        </w:rPr>
        <w:t>energy analysis (78), information modeling</w:t>
      </w:r>
      <w:r w:rsidR="00E03661" w:rsidRPr="00C10A63">
        <w:rPr>
          <w:rFonts w:ascii="Palatino Linotype" w:eastAsia="Palatino Linotype" w:hAnsi="Palatino Linotype" w:cs="Palatino Linotype"/>
          <w:sz w:val="20"/>
          <w:szCs w:val="20"/>
        </w:rPr>
        <w:t>–</w:t>
      </w:r>
      <w:r w:rsidR="0020791C" w:rsidRPr="00C10A63">
        <w:rPr>
          <w:rFonts w:ascii="Palatino Linotype" w:eastAsia="Palatino Linotype" w:hAnsi="Palatino Linotype" w:cs="Palatino Linotype"/>
          <w:sz w:val="20"/>
          <w:szCs w:val="20"/>
        </w:rPr>
        <w:t>assessment</w:t>
      </w:r>
      <w:r w:rsidR="00150DAE" w:rsidRPr="00C10A63">
        <w:rPr>
          <w:rFonts w:ascii="Palatino Linotype" w:eastAsia="Palatino Linotype" w:hAnsi="Palatino Linotype" w:cs="Palatino Linotype"/>
          <w:sz w:val="20"/>
          <w:szCs w:val="20"/>
        </w:rPr>
        <w:t>/</w:t>
      </w:r>
      <w:r w:rsidR="0020791C" w:rsidRPr="00C10A63">
        <w:rPr>
          <w:rFonts w:ascii="Palatino Linotype" w:eastAsia="Palatino Linotype" w:hAnsi="Palatino Linotype" w:cs="Palatino Linotype"/>
          <w:sz w:val="20"/>
          <w:szCs w:val="20"/>
        </w:rPr>
        <w:t>evaluation (63), development</w:t>
      </w:r>
      <w:r w:rsidR="00E03661" w:rsidRPr="00C10A63">
        <w:rPr>
          <w:rFonts w:ascii="Palatino Linotype" w:eastAsia="Palatino Linotype" w:hAnsi="Palatino Linotype" w:cs="Palatino Linotype"/>
          <w:sz w:val="20"/>
          <w:szCs w:val="20"/>
        </w:rPr>
        <w:t>–</w:t>
      </w:r>
      <w:r w:rsidR="0020791C" w:rsidRPr="00C10A63">
        <w:rPr>
          <w:rFonts w:ascii="Palatino Linotype" w:eastAsia="Palatino Linotype" w:hAnsi="Palatino Linotype" w:cs="Palatino Linotype"/>
          <w:sz w:val="20"/>
          <w:szCs w:val="20"/>
        </w:rPr>
        <w:t>analysis</w:t>
      </w:r>
      <w:r w:rsidR="00150DAE" w:rsidRPr="00C10A63">
        <w:rPr>
          <w:rFonts w:ascii="Palatino Linotype" w:eastAsia="Palatino Linotype" w:hAnsi="Palatino Linotype" w:cs="Palatino Linotype"/>
          <w:sz w:val="20"/>
          <w:szCs w:val="20"/>
        </w:rPr>
        <w:t>/</w:t>
      </w:r>
      <w:r w:rsidR="0020791C" w:rsidRPr="00C10A63">
        <w:rPr>
          <w:rFonts w:ascii="Palatino Linotype" w:eastAsia="Palatino Linotype" w:hAnsi="Palatino Linotype" w:cs="Palatino Linotype"/>
          <w:sz w:val="20"/>
          <w:szCs w:val="20"/>
        </w:rPr>
        <w:t>energy analysis (57), development</w:t>
      </w:r>
      <w:r w:rsidR="00E03661" w:rsidRPr="00C10A63">
        <w:rPr>
          <w:rFonts w:ascii="Palatino Linotype" w:eastAsia="Palatino Linotype" w:hAnsi="Palatino Linotype" w:cs="Palatino Linotype"/>
          <w:sz w:val="20"/>
          <w:szCs w:val="20"/>
        </w:rPr>
        <w:t>–</w:t>
      </w:r>
      <w:r w:rsidR="0020791C" w:rsidRPr="00C10A63">
        <w:rPr>
          <w:rFonts w:ascii="Palatino Linotype" w:eastAsia="Palatino Linotype" w:hAnsi="Palatino Linotype" w:cs="Palatino Linotype"/>
          <w:sz w:val="20"/>
          <w:szCs w:val="20"/>
        </w:rPr>
        <w:t>assessment/evaluation (28), development</w:t>
      </w:r>
      <w:r w:rsidR="00E03661" w:rsidRPr="00C10A63">
        <w:rPr>
          <w:rFonts w:ascii="Palatino Linotype" w:eastAsia="Palatino Linotype" w:hAnsi="Palatino Linotype" w:cs="Palatino Linotype"/>
          <w:sz w:val="20"/>
          <w:szCs w:val="20"/>
        </w:rPr>
        <w:t>–</w:t>
      </w:r>
      <w:r w:rsidR="0020791C" w:rsidRPr="00C10A63">
        <w:rPr>
          <w:rFonts w:ascii="Palatino Linotype" w:eastAsia="Palatino Linotype" w:hAnsi="Palatino Linotype" w:cs="Palatino Linotype"/>
          <w:sz w:val="20"/>
          <w:szCs w:val="20"/>
        </w:rPr>
        <w:t>decision</w:t>
      </w:r>
      <w:r w:rsidR="00E03661" w:rsidRPr="00C10A63">
        <w:rPr>
          <w:rFonts w:ascii="Palatino Linotype" w:eastAsia="Palatino Linotype" w:hAnsi="Palatino Linotype" w:cs="Palatino Linotype"/>
          <w:sz w:val="20"/>
          <w:szCs w:val="20"/>
        </w:rPr>
        <w:t>-</w:t>
      </w:r>
      <w:r w:rsidR="0020791C" w:rsidRPr="00C10A63">
        <w:rPr>
          <w:rFonts w:ascii="Palatino Linotype" w:eastAsia="Palatino Linotype" w:hAnsi="Palatino Linotype" w:cs="Palatino Linotype"/>
          <w:sz w:val="20"/>
          <w:szCs w:val="20"/>
        </w:rPr>
        <w:t>making (27) and information modeling</w:t>
      </w:r>
      <w:r w:rsidR="00E03661" w:rsidRPr="00C10A63">
        <w:rPr>
          <w:rFonts w:ascii="Palatino Linotype" w:eastAsia="Palatino Linotype" w:hAnsi="Palatino Linotype" w:cs="Palatino Linotype"/>
          <w:sz w:val="20"/>
          <w:szCs w:val="20"/>
        </w:rPr>
        <w:t>–</w:t>
      </w:r>
      <w:r w:rsidR="0020791C" w:rsidRPr="00C10A63">
        <w:rPr>
          <w:rFonts w:ascii="Palatino Linotype" w:eastAsia="Palatino Linotype" w:hAnsi="Palatino Linotype" w:cs="Palatino Linotype"/>
          <w:sz w:val="20"/>
          <w:szCs w:val="20"/>
        </w:rPr>
        <w:t>energy efficiency (27).</w:t>
      </w:r>
      <w:r w:rsidR="00ED26DA" w:rsidRPr="00C10A63">
        <w:rPr>
          <w:rFonts w:ascii="Palatino Linotype" w:eastAsia="Palatino Linotype" w:hAnsi="Palatino Linotype" w:cs="Palatino Linotype"/>
          <w:sz w:val="20"/>
          <w:szCs w:val="20"/>
        </w:rPr>
        <w:t xml:space="preserve"> </w:t>
      </w:r>
      <w:r w:rsidR="0020791C" w:rsidRPr="00C10A63">
        <w:rPr>
          <w:rFonts w:ascii="Palatino Linotype" w:eastAsia="Palatino Linotype" w:hAnsi="Palatino Linotype" w:cs="Palatino Linotype"/>
          <w:sz w:val="20"/>
          <w:szCs w:val="20"/>
        </w:rPr>
        <w:t>This analysis reveal</w:t>
      </w:r>
      <w:r w:rsidR="00E03661" w:rsidRPr="00C10A63">
        <w:rPr>
          <w:rFonts w:ascii="Palatino Linotype" w:eastAsia="Palatino Linotype" w:hAnsi="Palatino Linotype" w:cs="Palatino Linotype"/>
          <w:sz w:val="20"/>
          <w:szCs w:val="20"/>
        </w:rPr>
        <w:t>s</w:t>
      </w:r>
      <w:r w:rsidR="0020791C" w:rsidRPr="00C10A63">
        <w:rPr>
          <w:rFonts w:ascii="Palatino Linotype" w:eastAsia="Palatino Linotype" w:hAnsi="Palatino Linotype" w:cs="Palatino Linotype"/>
          <w:sz w:val="20"/>
          <w:szCs w:val="20"/>
        </w:rPr>
        <w:t xml:space="preserve"> that</w:t>
      </w:r>
      <w:r w:rsidR="00E03661" w:rsidRPr="00C10A63">
        <w:rPr>
          <w:rFonts w:ascii="Palatino Linotype" w:eastAsia="Palatino Linotype" w:hAnsi="Palatino Linotype" w:cs="Palatino Linotype"/>
          <w:sz w:val="20"/>
          <w:szCs w:val="20"/>
        </w:rPr>
        <w:t>,</w:t>
      </w:r>
      <w:r w:rsidR="0020791C" w:rsidRPr="00C10A63">
        <w:rPr>
          <w:rFonts w:ascii="Palatino Linotype" w:eastAsia="Palatino Linotype" w:hAnsi="Palatino Linotype" w:cs="Palatino Linotype"/>
          <w:sz w:val="20"/>
          <w:szCs w:val="20"/>
        </w:rPr>
        <w:t xml:space="preserve"> </w:t>
      </w:r>
      <w:r w:rsidR="004758F7" w:rsidRPr="00C10A63">
        <w:rPr>
          <w:rFonts w:ascii="Palatino Linotype" w:eastAsia="Palatino Linotype" w:hAnsi="Palatino Linotype" w:cs="Palatino Linotype"/>
          <w:sz w:val="20"/>
          <w:szCs w:val="20"/>
        </w:rPr>
        <w:t>i</w:t>
      </w:r>
      <w:r w:rsidR="0020791C" w:rsidRPr="00C10A63">
        <w:rPr>
          <w:rFonts w:ascii="Palatino Linotype" w:eastAsia="Palatino Linotype" w:hAnsi="Palatino Linotype" w:cs="Palatino Linotype"/>
          <w:sz w:val="20"/>
          <w:szCs w:val="20"/>
        </w:rPr>
        <w:t xml:space="preserve">n this </w:t>
      </w:r>
      <w:r w:rsidR="00E03661" w:rsidRPr="00C10A63">
        <w:rPr>
          <w:rFonts w:ascii="Palatino Linotype" w:eastAsia="Palatino Linotype" w:hAnsi="Palatino Linotype" w:cs="Palatino Linotype"/>
          <w:sz w:val="20"/>
          <w:szCs w:val="20"/>
        </w:rPr>
        <w:t>context</w:t>
      </w:r>
      <w:r w:rsidR="00ED26DA" w:rsidRPr="00C10A63">
        <w:rPr>
          <w:rFonts w:ascii="Palatino Linotype" w:eastAsia="Palatino Linotype" w:hAnsi="Palatino Linotype" w:cs="Palatino Linotype"/>
          <w:sz w:val="20"/>
          <w:szCs w:val="20"/>
        </w:rPr>
        <w:t>,</w:t>
      </w:r>
      <w:r w:rsidR="0020791C" w:rsidRPr="00C10A63">
        <w:rPr>
          <w:rFonts w:ascii="Palatino Linotype" w:eastAsia="Palatino Linotype" w:hAnsi="Palatino Linotype" w:cs="Palatino Linotype"/>
          <w:sz w:val="20"/>
          <w:szCs w:val="20"/>
        </w:rPr>
        <w:t xml:space="preserve"> simulations and scenario analysis </w:t>
      </w:r>
      <w:r w:rsidR="00E03661" w:rsidRPr="00C10A63">
        <w:rPr>
          <w:rFonts w:ascii="Palatino Linotype" w:eastAsia="Palatino Linotype" w:hAnsi="Palatino Linotype" w:cs="Palatino Linotype"/>
          <w:sz w:val="20"/>
          <w:szCs w:val="20"/>
        </w:rPr>
        <w:t xml:space="preserve">are preferable to </w:t>
      </w:r>
      <w:r w:rsidR="0020791C" w:rsidRPr="00C10A63">
        <w:rPr>
          <w:rFonts w:ascii="Palatino Linotype" w:eastAsia="Palatino Linotype" w:hAnsi="Palatino Linotype" w:cs="Palatino Linotype"/>
          <w:sz w:val="20"/>
          <w:szCs w:val="20"/>
        </w:rPr>
        <w:t>ensure efficient decision-making and increase the robustness of results.</w:t>
      </w:r>
    </w:p>
    <w:p w14:paraId="72B6C278" w14:textId="0C90AB20" w:rsidR="003D59D1" w:rsidRDefault="003D59D1" w:rsidP="003D59D1">
      <w:pPr>
        <w:pBdr>
          <w:top w:val="nil"/>
          <w:left w:val="nil"/>
          <w:bottom w:val="nil"/>
          <w:right w:val="nil"/>
          <w:between w:val="nil"/>
        </w:pBdr>
        <w:spacing w:line="240" w:lineRule="auto"/>
        <w:rPr>
          <w:ins w:id="234" w:author="Rasa Džiugaitė-Tumėnienė" w:date="2021-09-24T09:20:00Z"/>
          <w:rFonts w:ascii="Palatino Linotype" w:eastAsia="Palatino Linotype" w:hAnsi="Palatino Linotype" w:cs="Palatino Linotype"/>
          <w:color w:val="auto"/>
          <w:sz w:val="20"/>
          <w:szCs w:val="20"/>
          <w:lang w:val="en-GB"/>
        </w:rPr>
      </w:pPr>
      <w:del w:id="235" w:author="Rasa Džiugaitė-Tumėnienė" w:date="2021-09-24T09:20:00Z">
        <w:r w:rsidRPr="004276D8" w:rsidDel="00004D51">
          <w:rPr>
            <w:rFonts w:ascii="Palatino Linotype" w:eastAsia="Palatino Linotype" w:hAnsi="Palatino Linotype" w:cs="Palatino Linotype"/>
            <w:noProof/>
            <w:color w:val="auto"/>
            <w:sz w:val="20"/>
            <w:szCs w:val="20"/>
            <w:lang w:val="lt-LT" w:eastAsia="lt-LT"/>
          </w:rPr>
          <w:drawing>
            <wp:inline distT="114300" distB="114300" distL="114300" distR="114300" wp14:anchorId="684F6F80" wp14:editId="2501A825">
              <wp:extent cx="5615630" cy="3200400"/>
              <wp:effectExtent l="0" t="0" r="0" b="0"/>
              <wp:docPr id="2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615630" cy="3200400"/>
                      </a:xfrm>
                      <a:prstGeom prst="rect">
                        <a:avLst/>
                      </a:prstGeom>
                      <a:ln/>
                    </pic:spPr>
                  </pic:pic>
                </a:graphicData>
              </a:graphic>
            </wp:inline>
          </w:drawing>
        </w:r>
      </w:del>
    </w:p>
    <w:p w14:paraId="1564EDF1" w14:textId="3AE586F5" w:rsidR="00004D51" w:rsidRPr="004276D8" w:rsidRDefault="00450FA9" w:rsidP="003D59D1">
      <w:pPr>
        <w:pBdr>
          <w:top w:val="nil"/>
          <w:left w:val="nil"/>
          <w:bottom w:val="nil"/>
          <w:right w:val="nil"/>
          <w:between w:val="nil"/>
        </w:pBdr>
        <w:spacing w:line="240" w:lineRule="auto"/>
        <w:rPr>
          <w:rFonts w:ascii="Palatino Linotype" w:eastAsia="Palatino Linotype" w:hAnsi="Palatino Linotype" w:cs="Palatino Linotype"/>
          <w:color w:val="auto"/>
          <w:sz w:val="20"/>
          <w:szCs w:val="20"/>
          <w:lang w:val="en-GB"/>
        </w:rPr>
      </w:pPr>
      <w:ins w:id="236" w:author="Rasa Džiugaitė-Tumėnienė" w:date="2021-09-24T09:49:00Z">
        <w:r w:rsidRPr="00450FA9">
          <w:rPr>
            <w:rFonts w:eastAsia="Palatino Linotype"/>
            <w:noProof/>
            <w:lang w:val="lt-LT" w:eastAsia="lt-LT"/>
          </w:rPr>
          <w:drawing>
            <wp:inline distT="0" distB="0" distL="0" distR="0" wp14:anchorId="6F43F0DC" wp14:editId="799EF866">
              <wp:extent cx="4666354" cy="3642969"/>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340" t="13463" r="8536" b="7634"/>
                      <a:stretch/>
                    </pic:blipFill>
                    <pic:spPr bwMode="auto">
                      <a:xfrm>
                        <a:off x="0" y="0"/>
                        <a:ext cx="4668268" cy="3644463"/>
                      </a:xfrm>
                      <a:prstGeom prst="rect">
                        <a:avLst/>
                      </a:prstGeom>
                      <a:noFill/>
                      <a:ln>
                        <a:noFill/>
                      </a:ln>
                      <a:extLst>
                        <a:ext uri="{53640926-AAD7-44D8-BBD7-CCE9431645EC}">
                          <a14:shadowObscured xmlns:a14="http://schemas.microsoft.com/office/drawing/2010/main"/>
                        </a:ext>
                      </a:extLst>
                    </pic:spPr>
                  </pic:pic>
                </a:graphicData>
              </a:graphic>
            </wp:inline>
          </w:drawing>
        </w:r>
      </w:ins>
    </w:p>
    <w:p w14:paraId="2E4A6220" w14:textId="224D8FBF" w:rsidR="005C062D" w:rsidRPr="00C10A63" w:rsidRDefault="004453F3" w:rsidP="005C062D">
      <w:pPr>
        <w:pBdr>
          <w:top w:val="nil"/>
          <w:left w:val="nil"/>
          <w:bottom w:val="nil"/>
          <w:right w:val="nil"/>
          <w:between w:val="nil"/>
        </w:pBdr>
        <w:spacing w:before="120" w:after="240" w:line="240" w:lineRule="auto"/>
        <w:ind w:left="425" w:right="425"/>
        <w:rPr>
          <w:rFonts w:ascii="Palatino Linotype" w:eastAsia="Palatino Linotype" w:hAnsi="Palatino Linotype" w:cs="Palatino Linotype"/>
          <w:color w:val="auto"/>
          <w:sz w:val="18"/>
          <w:szCs w:val="18"/>
        </w:rPr>
      </w:pPr>
      <w:r w:rsidRPr="00C10A63">
        <w:rPr>
          <w:rFonts w:ascii="Palatino Linotype" w:eastAsia="Palatino Linotype" w:hAnsi="Palatino Linotype" w:cs="Palatino Linotype"/>
          <w:b/>
          <w:color w:val="auto"/>
          <w:sz w:val="18"/>
          <w:szCs w:val="18"/>
        </w:rPr>
        <w:t>Figure 7</w:t>
      </w:r>
      <w:r w:rsidR="005C062D" w:rsidRPr="00C10A63">
        <w:rPr>
          <w:rFonts w:ascii="Palatino Linotype" w:eastAsia="Palatino Linotype" w:hAnsi="Palatino Linotype" w:cs="Palatino Linotype"/>
          <w:b/>
          <w:color w:val="auto"/>
          <w:sz w:val="18"/>
          <w:szCs w:val="18"/>
        </w:rPr>
        <w:t>.</w:t>
      </w:r>
      <w:r w:rsidR="005C062D" w:rsidRPr="00C10A63">
        <w:rPr>
          <w:rFonts w:ascii="Palatino Linotype" w:eastAsia="Palatino Linotype" w:hAnsi="Palatino Linotype" w:cs="Palatino Linotype"/>
          <w:color w:val="auto"/>
          <w:sz w:val="18"/>
          <w:szCs w:val="18"/>
        </w:rPr>
        <w:t xml:space="preserve"> The activity</w:t>
      </w:r>
      <w:r w:rsidR="00E03661" w:rsidRPr="00C10A63">
        <w:rPr>
          <w:rFonts w:ascii="Palatino Linotype" w:eastAsia="Palatino Linotype" w:hAnsi="Palatino Linotype" w:cs="Palatino Linotype"/>
          <w:color w:val="auto"/>
          <w:sz w:val="18"/>
          <w:szCs w:val="18"/>
        </w:rPr>
        <w:t>–</w:t>
      </w:r>
      <w:r w:rsidR="005C062D" w:rsidRPr="00C10A63">
        <w:rPr>
          <w:rFonts w:ascii="Palatino Linotype" w:eastAsia="Palatino Linotype" w:hAnsi="Palatino Linotype" w:cs="Palatino Linotype"/>
          <w:color w:val="auto"/>
          <w:sz w:val="18"/>
          <w:szCs w:val="18"/>
        </w:rPr>
        <w:t>use case co-occurrence matrix in BIM and building energy efficiency</w:t>
      </w:r>
      <w:r w:rsidR="00E03661" w:rsidRPr="00C10A63">
        <w:rPr>
          <w:rFonts w:ascii="Palatino Linotype" w:eastAsia="Palatino Linotype" w:hAnsi="Palatino Linotype" w:cs="Palatino Linotype"/>
          <w:color w:val="auto"/>
          <w:sz w:val="18"/>
          <w:szCs w:val="18"/>
        </w:rPr>
        <w:t xml:space="preserve"> analysis.</w:t>
      </w:r>
      <w:ins w:id="237" w:author="Rasa Džiugaitė-Tumėnienė" w:date="2021-09-24T11:29:00Z">
        <w:r w:rsidR="007E5137">
          <w:rPr>
            <w:rFonts w:ascii="Palatino Linotype" w:eastAsia="Palatino Linotype" w:hAnsi="Palatino Linotype" w:cs="Palatino Linotype"/>
            <w:color w:val="auto"/>
            <w:sz w:val="18"/>
            <w:szCs w:val="18"/>
          </w:rPr>
          <w:t xml:space="preserve"> </w:t>
        </w:r>
        <w:r w:rsidR="007E5137">
          <w:rPr>
            <w:rFonts w:ascii="Palatino Linotype" w:eastAsia="Palatino Linotype" w:hAnsi="Palatino Linotype" w:cs="Palatino Linotype"/>
            <w:color w:val="auto"/>
            <w:sz w:val="18"/>
            <w:szCs w:val="18"/>
          </w:rPr>
          <w:t xml:space="preserve">Note: values of keywords </w:t>
        </w:r>
        <w:r w:rsidR="007E5137" w:rsidRPr="00C10A63">
          <w:rPr>
            <w:rFonts w:ascii="Palatino Linotype" w:eastAsia="Palatino Linotype" w:hAnsi="Palatino Linotype" w:cs="Palatino Linotype"/>
            <w:color w:val="auto"/>
            <w:sz w:val="18"/>
            <w:szCs w:val="18"/>
          </w:rPr>
          <w:t>co-occurrence</w:t>
        </w:r>
        <w:r w:rsidR="007E5137">
          <w:rPr>
            <w:rFonts w:ascii="Palatino Linotype" w:eastAsia="Palatino Linotype" w:hAnsi="Palatino Linotype" w:cs="Palatino Linotype"/>
            <w:color w:val="auto"/>
            <w:sz w:val="18"/>
            <w:szCs w:val="18"/>
          </w:rPr>
          <w:t xml:space="preserve"> </w:t>
        </w:r>
        <w:proofErr w:type="gramStart"/>
        <w:r w:rsidR="007E5137">
          <w:rPr>
            <w:rFonts w:ascii="Palatino Linotype" w:eastAsia="Palatino Linotype" w:hAnsi="Palatino Linotype" w:cs="Palatino Linotype"/>
            <w:color w:val="auto"/>
            <w:sz w:val="18"/>
            <w:szCs w:val="18"/>
          </w:rPr>
          <w:t>are presented</w:t>
        </w:r>
        <w:proofErr w:type="gramEnd"/>
        <w:r w:rsidR="007E5137">
          <w:rPr>
            <w:rFonts w:ascii="Palatino Linotype" w:eastAsia="Palatino Linotype" w:hAnsi="Palatino Linotype" w:cs="Palatino Linotype"/>
            <w:color w:val="auto"/>
            <w:sz w:val="18"/>
            <w:szCs w:val="18"/>
          </w:rPr>
          <w:t xml:space="preserve"> in reverse order </w:t>
        </w:r>
      </w:ins>
      <w:ins w:id="238" w:author="Rasa Džiugaitė-Tumėnienė" w:date="2021-09-24T11:30:00Z">
        <w:r w:rsidR="007E5137">
          <w:rPr>
            <w:rFonts w:ascii="Palatino Linotype" w:eastAsia="Palatino Linotype" w:hAnsi="Palatino Linotype" w:cs="Palatino Linotype"/>
            <w:color w:val="auto"/>
            <w:sz w:val="18"/>
            <w:szCs w:val="18"/>
          </w:rPr>
          <w:t>to improve legibility</w:t>
        </w:r>
      </w:ins>
      <w:ins w:id="239" w:author="Rasa Džiugaitė-Tumėnienė" w:date="2021-09-24T11:29:00Z">
        <w:r w:rsidR="007E5137" w:rsidRPr="00C10A63">
          <w:rPr>
            <w:rFonts w:ascii="Palatino Linotype" w:eastAsia="Palatino Linotype" w:hAnsi="Palatino Linotype" w:cs="Palatino Linotype"/>
            <w:color w:val="auto"/>
            <w:sz w:val="18"/>
            <w:szCs w:val="18"/>
          </w:rPr>
          <w:t>.</w:t>
        </w:r>
      </w:ins>
    </w:p>
    <w:p w14:paraId="76A329CF" w14:textId="2C012EF1" w:rsidR="00030BC0" w:rsidRPr="00C10A63" w:rsidRDefault="0020791C" w:rsidP="00764F76">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lastRenderedPageBreak/>
        <w:t xml:space="preserve">Based on the keyword maps, the </w:t>
      </w:r>
      <w:r w:rsidR="00D859A3" w:rsidRPr="00C10A63">
        <w:rPr>
          <w:rFonts w:ascii="Palatino Linotype" w:eastAsia="Palatino Linotype" w:hAnsi="Palatino Linotype" w:cs="Palatino Linotype"/>
          <w:sz w:val="20"/>
          <w:szCs w:val="20"/>
        </w:rPr>
        <w:t xml:space="preserve">identified </w:t>
      </w:r>
      <w:r w:rsidRPr="00C10A63">
        <w:rPr>
          <w:rFonts w:ascii="Palatino Linotype" w:eastAsia="Palatino Linotype" w:hAnsi="Palatino Linotype" w:cs="Palatino Linotype"/>
          <w:sz w:val="20"/>
          <w:szCs w:val="20"/>
        </w:rPr>
        <w:t>roles of participants in the</w:t>
      </w:r>
      <w:r w:rsidR="00D859A3" w:rsidRPr="00C10A63">
        <w:rPr>
          <w:rFonts w:ascii="Palatino Linotype" w:eastAsia="Palatino Linotype" w:hAnsi="Palatino Linotype" w:cs="Palatino Linotype"/>
          <w:sz w:val="20"/>
          <w:szCs w:val="20"/>
        </w:rPr>
        <w:t xml:space="preserve"> topic of</w:t>
      </w:r>
      <w:r w:rsidRPr="00C10A63">
        <w:rPr>
          <w:rFonts w:ascii="Palatino Linotype" w:eastAsia="Palatino Linotype" w:hAnsi="Palatino Linotype" w:cs="Palatino Linotype"/>
          <w:sz w:val="20"/>
          <w:szCs w:val="20"/>
        </w:rPr>
        <w:t xml:space="preserve"> BIM and building energy efficiency </w:t>
      </w:r>
      <w:proofErr w:type="gramStart"/>
      <w:r w:rsidRPr="00C10A63">
        <w:rPr>
          <w:rFonts w:ascii="Palatino Linotype" w:eastAsia="Palatino Linotype" w:hAnsi="Palatino Linotype" w:cs="Palatino Linotype"/>
          <w:sz w:val="20"/>
          <w:szCs w:val="20"/>
        </w:rPr>
        <w:t>are presented</w:t>
      </w:r>
      <w:proofErr w:type="gramEnd"/>
      <w:r w:rsidRPr="00C10A63">
        <w:rPr>
          <w:rFonts w:ascii="Palatino Linotype" w:eastAsia="Palatino Linotype" w:hAnsi="Palatino Linotype" w:cs="Palatino Linotype"/>
          <w:sz w:val="20"/>
          <w:szCs w:val="20"/>
        </w:rPr>
        <w:t xml:space="preserve"> in Table 6 (</w:t>
      </w:r>
      <w:r w:rsidRPr="00993E83">
        <w:rPr>
          <w:rFonts w:ascii="Palatino Linotype" w:eastAsia="Palatino Linotype" w:hAnsi="Palatino Linotype" w:cs="Palatino Linotype"/>
          <w:iCs/>
          <w:sz w:val="20"/>
          <w:szCs w:val="20"/>
        </w:rPr>
        <w:t>RQ-5</w:t>
      </w:r>
      <w:r w:rsidRPr="00C10A63">
        <w:rPr>
          <w:rFonts w:ascii="Palatino Linotype" w:eastAsia="Palatino Linotype" w:hAnsi="Palatino Linotype" w:cs="Palatino Linotype"/>
          <w:sz w:val="20"/>
          <w:szCs w:val="20"/>
        </w:rPr>
        <w:t>). Note that</w:t>
      </w:r>
      <w:r w:rsidR="00D859A3"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sz w:val="20"/>
          <w:szCs w:val="20"/>
        </w:rPr>
        <w:t xml:space="preserve"> in the table</w:t>
      </w:r>
      <w:r w:rsidR="00150DAE"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sz w:val="20"/>
          <w:szCs w:val="20"/>
        </w:rPr>
        <w:t xml:space="preserve"> synonym</w:t>
      </w:r>
      <w:r w:rsidR="00D859A3" w:rsidRPr="00C10A63">
        <w:rPr>
          <w:rFonts w:ascii="Palatino Linotype" w:eastAsia="Palatino Linotype" w:hAnsi="Palatino Linotype" w:cs="Palatino Linotype"/>
          <w:sz w:val="20"/>
          <w:szCs w:val="20"/>
        </w:rPr>
        <w:t>s for the</w:t>
      </w:r>
      <w:r w:rsidRPr="00C10A63">
        <w:rPr>
          <w:rFonts w:ascii="Palatino Linotype" w:eastAsia="Palatino Linotype" w:hAnsi="Palatino Linotype" w:cs="Palatino Linotype"/>
          <w:sz w:val="20"/>
          <w:szCs w:val="20"/>
        </w:rPr>
        <w:t xml:space="preserve"> roles participants </w:t>
      </w:r>
      <w:proofErr w:type="gramStart"/>
      <w:r w:rsidRPr="00C10A63">
        <w:rPr>
          <w:rFonts w:ascii="Palatino Linotype" w:eastAsia="Palatino Linotype" w:hAnsi="Palatino Linotype" w:cs="Palatino Linotype"/>
          <w:sz w:val="20"/>
          <w:szCs w:val="20"/>
        </w:rPr>
        <w:t xml:space="preserve">are </w:t>
      </w:r>
      <w:r w:rsidR="00D859A3" w:rsidRPr="00C10A63">
        <w:rPr>
          <w:rFonts w:ascii="Palatino Linotype" w:eastAsia="Palatino Linotype" w:hAnsi="Palatino Linotype" w:cs="Palatino Linotype"/>
          <w:sz w:val="20"/>
          <w:szCs w:val="20"/>
        </w:rPr>
        <w:t>indicated</w:t>
      </w:r>
      <w:proofErr w:type="gramEnd"/>
      <w:r w:rsidR="00D859A3" w:rsidRPr="00C10A63">
        <w:rPr>
          <w:rFonts w:ascii="Palatino Linotype" w:eastAsia="Palatino Linotype" w:hAnsi="Palatino Linotype" w:cs="Palatino Linotype"/>
          <w:sz w:val="20"/>
          <w:szCs w:val="20"/>
        </w:rPr>
        <w:t xml:space="preserve"> </w:t>
      </w:r>
      <w:r w:rsidRPr="00C10A63">
        <w:rPr>
          <w:rFonts w:ascii="Palatino Linotype" w:eastAsia="Palatino Linotype" w:hAnsi="Palatino Linotype" w:cs="Palatino Linotype"/>
          <w:sz w:val="20"/>
          <w:szCs w:val="20"/>
        </w:rPr>
        <w:t xml:space="preserve">with </w:t>
      </w:r>
      <w:r w:rsidR="00150DAE" w:rsidRPr="00C10A63">
        <w:rPr>
          <w:rFonts w:ascii="Palatino Linotype" w:eastAsia="Palatino Linotype" w:hAnsi="Palatino Linotype" w:cs="Palatino Linotype"/>
          <w:sz w:val="20"/>
          <w:szCs w:val="20"/>
        </w:rPr>
        <w:t xml:space="preserve">a </w:t>
      </w:r>
      <w:r w:rsidRPr="00C10A63">
        <w:rPr>
          <w:rFonts w:ascii="Palatino Linotype" w:eastAsia="Palatino Linotype" w:hAnsi="Palatino Linotype" w:cs="Palatino Linotype"/>
          <w:sz w:val="20"/>
          <w:szCs w:val="20"/>
        </w:rPr>
        <w:t xml:space="preserve">slash (“/”). The three </w:t>
      </w:r>
      <w:r w:rsidR="00D859A3" w:rsidRPr="00C10A63">
        <w:rPr>
          <w:rFonts w:ascii="Palatino Linotype" w:eastAsia="Palatino Linotype" w:hAnsi="Palatino Linotype" w:cs="Palatino Linotype"/>
          <w:sz w:val="20"/>
          <w:szCs w:val="20"/>
        </w:rPr>
        <w:t xml:space="preserve">most frequently occurring </w:t>
      </w:r>
      <w:r w:rsidRPr="00C10A63">
        <w:rPr>
          <w:rFonts w:ascii="Palatino Linotype" w:eastAsia="Palatino Linotype" w:hAnsi="Palatino Linotype" w:cs="Palatino Linotype"/>
          <w:sz w:val="20"/>
          <w:szCs w:val="20"/>
        </w:rPr>
        <w:t xml:space="preserve">participants </w:t>
      </w:r>
      <w:r w:rsidR="00D859A3" w:rsidRPr="00C10A63">
        <w:rPr>
          <w:rFonts w:ascii="Palatino Linotype" w:eastAsia="Palatino Linotype" w:hAnsi="Palatino Linotype" w:cs="Palatino Linotype"/>
          <w:sz w:val="20"/>
          <w:szCs w:val="20"/>
        </w:rPr>
        <w:t xml:space="preserve">were </w:t>
      </w:r>
      <w:r w:rsidRPr="00C10A63">
        <w:rPr>
          <w:rFonts w:ascii="Palatino Linotype" w:eastAsia="Palatino Linotype" w:hAnsi="Palatino Linotype" w:cs="Palatino Linotype"/>
          <w:sz w:val="20"/>
          <w:szCs w:val="20"/>
        </w:rPr>
        <w:t xml:space="preserve">the following: project/team (181), designer/architect/design team (111) and industry/sector (99). The participants having the </w:t>
      </w:r>
      <w:r w:rsidR="00D859A3" w:rsidRPr="00C10A63">
        <w:rPr>
          <w:rFonts w:ascii="Palatino Linotype" w:eastAsia="Palatino Linotype" w:hAnsi="Palatino Linotype" w:cs="Palatino Linotype"/>
          <w:sz w:val="20"/>
          <w:szCs w:val="20"/>
        </w:rPr>
        <w:t xml:space="preserve">most recent </w:t>
      </w:r>
      <w:r w:rsidRPr="00C10A63">
        <w:rPr>
          <w:rFonts w:ascii="Palatino Linotype" w:eastAsia="Palatino Linotype" w:hAnsi="Palatino Linotype" w:cs="Palatino Linotype"/>
          <w:sz w:val="20"/>
          <w:szCs w:val="20"/>
        </w:rPr>
        <w:t>APY (</w:t>
      </w:r>
      <w:r w:rsidRPr="00993E83">
        <w:rPr>
          <w:rFonts w:ascii="Palatino Linotype" w:eastAsia="Palatino Linotype" w:hAnsi="Palatino Linotype" w:cs="Palatino Linotype"/>
          <w:iCs/>
          <w:sz w:val="20"/>
          <w:szCs w:val="20"/>
        </w:rPr>
        <w:t>RQ-8</w:t>
      </w:r>
      <w:r w:rsidRPr="00C10A63">
        <w:rPr>
          <w:rFonts w:ascii="Palatino Linotype" w:eastAsia="Palatino Linotype" w:hAnsi="Palatino Linotype" w:cs="Palatino Linotype"/>
          <w:sz w:val="20"/>
          <w:szCs w:val="20"/>
        </w:rPr>
        <w:t xml:space="preserve">) </w:t>
      </w:r>
      <w:r w:rsidR="00D859A3" w:rsidRPr="00C10A63">
        <w:rPr>
          <w:rFonts w:ascii="Palatino Linotype" w:eastAsia="Palatino Linotype" w:hAnsi="Palatino Linotype" w:cs="Palatino Linotype"/>
          <w:sz w:val="20"/>
          <w:szCs w:val="20"/>
        </w:rPr>
        <w:t xml:space="preserve">were </w:t>
      </w:r>
      <w:r w:rsidRPr="00C10A63">
        <w:rPr>
          <w:rFonts w:ascii="Palatino Linotype" w:eastAsia="Palatino Linotype" w:hAnsi="Palatino Linotype" w:cs="Palatino Linotype"/>
          <w:sz w:val="20"/>
          <w:szCs w:val="20"/>
        </w:rPr>
        <w:t>as follows: government (APY 2018) and facility manager (APY 2018). This</w:t>
      </w:r>
      <w:r w:rsidR="00A3664E" w:rsidRPr="00C10A63">
        <w:rPr>
          <w:rFonts w:ascii="Palatino Linotype" w:eastAsia="Palatino Linotype" w:hAnsi="Palatino Linotype" w:cs="Palatino Linotype"/>
          <w:sz w:val="20"/>
          <w:szCs w:val="20"/>
        </w:rPr>
        <w:t xml:space="preserve"> tendency</w:t>
      </w:r>
      <w:r w:rsidRPr="00C10A63">
        <w:rPr>
          <w:rFonts w:ascii="Palatino Linotype" w:eastAsia="Palatino Linotype" w:hAnsi="Palatino Linotype" w:cs="Palatino Linotype"/>
          <w:sz w:val="20"/>
          <w:szCs w:val="20"/>
        </w:rPr>
        <w:t xml:space="preserve"> </w:t>
      </w:r>
      <w:r w:rsidR="00D859A3" w:rsidRPr="00C10A63">
        <w:rPr>
          <w:rFonts w:ascii="Palatino Linotype" w:eastAsia="Palatino Linotype" w:hAnsi="Palatino Linotype" w:cs="Palatino Linotype"/>
          <w:sz w:val="20"/>
          <w:szCs w:val="20"/>
        </w:rPr>
        <w:t xml:space="preserve">was </w:t>
      </w:r>
      <w:r w:rsidRPr="00C10A63">
        <w:rPr>
          <w:rFonts w:ascii="Palatino Linotype" w:eastAsia="Palatino Linotype" w:hAnsi="Palatino Linotype" w:cs="Palatino Linotype"/>
          <w:sz w:val="20"/>
          <w:szCs w:val="20"/>
        </w:rPr>
        <w:t>probably due to the recent active participation of public clients (governmental institutions) in the legal regulation of BIM activities.</w:t>
      </w:r>
    </w:p>
    <w:p w14:paraId="6C87CF46" w14:textId="5D1FE9A7" w:rsidR="00030BC0" w:rsidRPr="00C10A63" w:rsidRDefault="0020791C" w:rsidP="00956112">
      <w:pPr>
        <w:pBdr>
          <w:top w:val="nil"/>
          <w:left w:val="nil"/>
          <w:bottom w:val="nil"/>
          <w:right w:val="nil"/>
          <w:between w:val="nil"/>
        </w:pBdr>
        <w:spacing w:before="240" w:after="120" w:line="240" w:lineRule="auto"/>
        <w:ind w:left="425" w:right="425"/>
        <w:jc w:val="center"/>
        <w:rPr>
          <w:rFonts w:ascii="Palatino Linotype" w:eastAsia="Palatino Linotype" w:hAnsi="Palatino Linotype" w:cs="Palatino Linotype"/>
          <w:sz w:val="20"/>
          <w:szCs w:val="20"/>
        </w:rPr>
      </w:pPr>
      <w:r w:rsidRPr="00C10A63">
        <w:rPr>
          <w:rFonts w:ascii="Palatino Linotype" w:eastAsia="Palatino Linotype" w:hAnsi="Palatino Linotype" w:cs="Palatino Linotype"/>
          <w:b/>
          <w:sz w:val="18"/>
          <w:szCs w:val="18"/>
        </w:rPr>
        <w:t>Table 6.</w:t>
      </w:r>
      <w:r w:rsidRPr="00C10A63">
        <w:rPr>
          <w:rFonts w:ascii="Palatino Linotype" w:eastAsia="Palatino Linotype" w:hAnsi="Palatino Linotype" w:cs="Palatino Linotype"/>
          <w:sz w:val="18"/>
          <w:szCs w:val="18"/>
        </w:rPr>
        <w:t xml:space="preserve"> Participants </w:t>
      </w:r>
      <w:r w:rsidR="00D859A3" w:rsidRPr="00C10A63">
        <w:rPr>
          <w:rFonts w:ascii="Palatino Linotype" w:eastAsia="Palatino Linotype" w:hAnsi="Palatino Linotype" w:cs="Palatino Linotype"/>
          <w:sz w:val="18"/>
          <w:szCs w:val="18"/>
        </w:rPr>
        <w:t xml:space="preserve">in </w:t>
      </w:r>
      <w:r w:rsidRPr="00C10A63">
        <w:rPr>
          <w:rFonts w:ascii="Palatino Linotype" w:eastAsia="Palatino Linotype" w:hAnsi="Palatino Linotype" w:cs="Palatino Linotype"/>
          <w:sz w:val="18"/>
          <w:szCs w:val="18"/>
        </w:rPr>
        <w:t>the</w:t>
      </w:r>
      <w:r w:rsidR="00863C81" w:rsidRPr="00C10A63">
        <w:rPr>
          <w:rFonts w:ascii="Palatino Linotype" w:eastAsia="Palatino Linotype" w:hAnsi="Palatino Linotype" w:cs="Palatino Linotype"/>
          <w:sz w:val="18"/>
          <w:szCs w:val="18"/>
        </w:rPr>
        <w:t xml:space="preserve"> topic of</w:t>
      </w:r>
      <w:r w:rsidRPr="00C10A63">
        <w:rPr>
          <w:rFonts w:ascii="Palatino Linotype" w:eastAsia="Palatino Linotype" w:hAnsi="Palatino Linotype" w:cs="Palatino Linotype"/>
          <w:sz w:val="18"/>
          <w:szCs w:val="18"/>
        </w:rPr>
        <w:t xml:space="preserve"> BIM and building energy efficiency analysis.</w:t>
      </w:r>
    </w:p>
    <w:tbl>
      <w:tblPr>
        <w:tblW w:w="8670" w:type="dxa"/>
        <w:tblBorders>
          <w:top w:val="single" w:sz="4" w:space="0" w:color="auto"/>
          <w:bottom w:val="single" w:sz="4" w:space="0" w:color="auto"/>
        </w:tblBorders>
        <w:tblLayout w:type="fixed"/>
        <w:tblLook w:val="04A0" w:firstRow="1" w:lastRow="0" w:firstColumn="1" w:lastColumn="0" w:noHBand="0" w:noVBand="1"/>
      </w:tblPr>
      <w:tblGrid>
        <w:gridCol w:w="3705"/>
        <w:gridCol w:w="2490"/>
        <w:gridCol w:w="2475"/>
      </w:tblGrid>
      <w:tr w:rsidR="003D59D1" w:rsidRPr="004276D8" w14:paraId="4AD382F7" w14:textId="77777777" w:rsidTr="003D59D1">
        <w:trPr>
          <w:trHeight w:val="20"/>
          <w:tblHeader/>
        </w:trPr>
        <w:tc>
          <w:tcPr>
            <w:tcW w:w="3705" w:type="dxa"/>
            <w:tcBorders>
              <w:top w:val="single" w:sz="4" w:space="0" w:color="auto"/>
              <w:bottom w:val="single" w:sz="4" w:space="0" w:color="auto"/>
            </w:tcBorders>
          </w:tcPr>
          <w:p w14:paraId="50AA1237" w14:textId="77777777" w:rsidR="003D59D1" w:rsidRPr="004276D8" w:rsidRDefault="003D59D1" w:rsidP="003D59D1">
            <w:pPr>
              <w:spacing w:line="240" w:lineRule="auto"/>
              <w:jc w:val="center"/>
              <w:rPr>
                <w:rFonts w:ascii="Palatino Linotype" w:eastAsia="Palatino Linotype" w:hAnsi="Palatino Linotype" w:cs="Palatino Linotype"/>
                <w:b/>
                <w:sz w:val="20"/>
                <w:szCs w:val="20"/>
                <w:lang w:val="en-GB"/>
              </w:rPr>
            </w:pPr>
            <w:r w:rsidRPr="004276D8">
              <w:rPr>
                <w:rFonts w:ascii="Palatino Linotype" w:eastAsia="Palatino Linotype" w:hAnsi="Palatino Linotype" w:cs="Palatino Linotype"/>
                <w:b/>
                <w:sz w:val="20"/>
                <w:szCs w:val="20"/>
                <w:lang w:val="en-GB"/>
              </w:rPr>
              <w:t>Participants</w:t>
            </w:r>
          </w:p>
        </w:tc>
        <w:tc>
          <w:tcPr>
            <w:tcW w:w="2490" w:type="dxa"/>
            <w:tcBorders>
              <w:top w:val="single" w:sz="4" w:space="0" w:color="auto"/>
              <w:bottom w:val="single" w:sz="4" w:space="0" w:color="auto"/>
            </w:tcBorders>
          </w:tcPr>
          <w:p w14:paraId="2789AF62" w14:textId="77777777" w:rsidR="003D59D1" w:rsidRPr="004276D8" w:rsidRDefault="003D59D1" w:rsidP="003D59D1">
            <w:pPr>
              <w:spacing w:line="240" w:lineRule="auto"/>
              <w:jc w:val="center"/>
              <w:rPr>
                <w:rFonts w:ascii="Palatino Linotype" w:eastAsia="Palatino Linotype" w:hAnsi="Palatino Linotype" w:cs="Palatino Linotype"/>
                <w:b/>
                <w:sz w:val="20"/>
                <w:szCs w:val="20"/>
                <w:lang w:val="en-GB"/>
              </w:rPr>
            </w:pPr>
            <w:r w:rsidRPr="004276D8">
              <w:rPr>
                <w:rFonts w:ascii="Palatino Linotype" w:eastAsia="Palatino Linotype" w:hAnsi="Palatino Linotype" w:cs="Palatino Linotype"/>
                <w:b/>
                <w:sz w:val="20"/>
                <w:szCs w:val="20"/>
                <w:lang w:val="en-GB"/>
              </w:rPr>
              <w:t>Occurrences</w:t>
            </w:r>
          </w:p>
        </w:tc>
        <w:tc>
          <w:tcPr>
            <w:tcW w:w="2475" w:type="dxa"/>
            <w:tcBorders>
              <w:top w:val="single" w:sz="4" w:space="0" w:color="auto"/>
              <w:bottom w:val="single" w:sz="4" w:space="0" w:color="auto"/>
            </w:tcBorders>
          </w:tcPr>
          <w:p w14:paraId="681A0F8D" w14:textId="77777777" w:rsidR="003D59D1" w:rsidRPr="004276D8" w:rsidRDefault="003D59D1" w:rsidP="003D59D1">
            <w:pPr>
              <w:spacing w:line="240" w:lineRule="auto"/>
              <w:jc w:val="center"/>
              <w:rPr>
                <w:rFonts w:ascii="Palatino Linotype" w:eastAsia="Palatino Linotype" w:hAnsi="Palatino Linotype" w:cs="Palatino Linotype"/>
                <w:b/>
                <w:sz w:val="20"/>
                <w:szCs w:val="20"/>
                <w:lang w:val="en-GB"/>
              </w:rPr>
            </w:pPr>
            <w:r w:rsidRPr="004276D8">
              <w:rPr>
                <w:rFonts w:ascii="Palatino Linotype" w:eastAsia="Palatino Linotype" w:hAnsi="Palatino Linotype" w:cs="Palatino Linotype"/>
                <w:b/>
                <w:sz w:val="20"/>
                <w:szCs w:val="20"/>
                <w:lang w:val="en-GB"/>
              </w:rPr>
              <w:t>APY</w:t>
            </w:r>
          </w:p>
        </w:tc>
      </w:tr>
      <w:tr w:rsidR="003D59D1" w:rsidRPr="004276D8" w14:paraId="4B8451B6" w14:textId="77777777" w:rsidTr="003D59D1">
        <w:trPr>
          <w:trHeight w:val="20"/>
        </w:trPr>
        <w:tc>
          <w:tcPr>
            <w:tcW w:w="3705" w:type="dxa"/>
            <w:tcBorders>
              <w:top w:val="single" w:sz="4" w:space="0" w:color="auto"/>
            </w:tcBorders>
          </w:tcPr>
          <w:p w14:paraId="2F542967"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project/team</w:t>
            </w:r>
          </w:p>
        </w:tc>
        <w:tc>
          <w:tcPr>
            <w:tcW w:w="2490" w:type="dxa"/>
            <w:tcBorders>
              <w:top w:val="single" w:sz="4" w:space="0" w:color="auto"/>
            </w:tcBorders>
          </w:tcPr>
          <w:p w14:paraId="4AC52EEE"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181</w:t>
            </w:r>
          </w:p>
        </w:tc>
        <w:tc>
          <w:tcPr>
            <w:tcW w:w="2475" w:type="dxa"/>
            <w:tcBorders>
              <w:top w:val="single" w:sz="4" w:space="0" w:color="auto"/>
            </w:tcBorders>
          </w:tcPr>
          <w:p w14:paraId="09A64A7D"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2016</w:t>
            </w:r>
          </w:p>
        </w:tc>
      </w:tr>
      <w:tr w:rsidR="003D59D1" w:rsidRPr="004276D8" w14:paraId="22AEEE15" w14:textId="77777777" w:rsidTr="003D59D1">
        <w:trPr>
          <w:trHeight w:val="20"/>
        </w:trPr>
        <w:tc>
          <w:tcPr>
            <w:tcW w:w="3705" w:type="dxa"/>
          </w:tcPr>
          <w:p w14:paraId="2E3F84B7"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industry/sector</w:t>
            </w:r>
          </w:p>
        </w:tc>
        <w:tc>
          <w:tcPr>
            <w:tcW w:w="2490" w:type="dxa"/>
          </w:tcPr>
          <w:p w14:paraId="55D332E7"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99</w:t>
            </w:r>
          </w:p>
        </w:tc>
        <w:tc>
          <w:tcPr>
            <w:tcW w:w="2475" w:type="dxa"/>
          </w:tcPr>
          <w:p w14:paraId="22549A44"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3D59D1" w:rsidRPr="004276D8" w14:paraId="386A0AF7" w14:textId="77777777" w:rsidTr="003D59D1">
        <w:trPr>
          <w:trHeight w:val="20"/>
        </w:trPr>
        <w:tc>
          <w:tcPr>
            <w:tcW w:w="3705" w:type="dxa"/>
          </w:tcPr>
          <w:p w14:paraId="2BF06B21"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designer/architect/design team</w:t>
            </w:r>
          </w:p>
        </w:tc>
        <w:tc>
          <w:tcPr>
            <w:tcW w:w="2490" w:type="dxa"/>
          </w:tcPr>
          <w:p w14:paraId="414AA01D"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111</w:t>
            </w:r>
          </w:p>
        </w:tc>
        <w:tc>
          <w:tcPr>
            <w:tcW w:w="2475" w:type="dxa"/>
          </w:tcPr>
          <w:p w14:paraId="66ED4B2E"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2015</w:t>
            </w:r>
          </w:p>
        </w:tc>
      </w:tr>
      <w:tr w:rsidR="003D59D1" w:rsidRPr="004276D8" w14:paraId="2676A0DD" w14:textId="77777777" w:rsidTr="003D59D1">
        <w:trPr>
          <w:trHeight w:val="20"/>
        </w:trPr>
        <w:tc>
          <w:tcPr>
            <w:tcW w:w="3705" w:type="dxa"/>
          </w:tcPr>
          <w:p w14:paraId="573364BE"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user/occupant</w:t>
            </w:r>
          </w:p>
        </w:tc>
        <w:tc>
          <w:tcPr>
            <w:tcW w:w="2490" w:type="dxa"/>
          </w:tcPr>
          <w:p w14:paraId="69ACC402"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83</w:t>
            </w:r>
          </w:p>
        </w:tc>
        <w:tc>
          <w:tcPr>
            <w:tcW w:w="2475" w:type="dxa"/>
          </w:tcPr>
          <w:p w14:paraId="23E86BA7"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3D59D1" w:rsidRPr="004276D8" w14:paraId="189BDFFD" w14:textId="77777777" w:rsidTr="003D59D1">
        <w:trPr>
          <w:trHeight w:val="20"/>
        </w:trPr>
        <w:tc>
          <w:tcPr>
            <w:tcW w:w="3705" w:type="dxa"/>
          </w:tcPr>
          <w:p w14:paraId="300604CB"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engineer</w:t>
            </w:r>
          </w:p>
        </w:tc>
        <w:tc>
          <w:tcPr>
            <w:tcW w:w="2490" w:type="dxa"/>
          </w:tcPr>
          <w:p w14:paraId="71F2B6A9"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44</w:t>
            </w:r>
          </w:p>
        </w:tc>
        <w:tc>
          <w:tcPr>
            <w:tcW w:w="2475" w:type="dxa"/>
          </w:tcPr>
          <w:p w14:paraId="07566636"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2016</w:t>
            </w:r>
          </w:p>
        </w:tc>
      </w:tr>
      <w:tr w:rsidR="003D59D1" w:rsidRPr="004276D8" w14:paraId="3CB6993D" w14:textId="77777777" w:rsidTr="003D59D1">
        <w:trPr>
          <w:trHeight w:val="20"/>
        </w:trPr>
        <w:tc>
          <w:tcPr>
            <w:tcW w:w="3705" w:type="dxa"/>
          </w:tcPr>
          <w:p w14:paraId="2EECB37E"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owner/client</w:t>
            </w:r>
          </w:p>
        </w:tc>
        <w:tc>
          <w:tcPr>
            <w:tcW w:w="2490" w:type="dxa"/>
          </w:tcPr>
          <w:p w14:paraId="49AEC6A9"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47</w:t>
            </w:r>
          </w:p>
        </w:tc>
        <w:tc>
          <w:tcPr>
            <w:tcW w:w="2475" w:type="dxa"/>
          </w:tcPr>
          <w:p w14:paraId="51080BB9"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2016</w:t>
            </w:r>
          </w:p>
        </w:tc>
      </w:tr>
      <w:tr w:rsidR="003D59D1" w:rsidRPr="004276D8" w14:paraId="09F521EC" w14:textId="77777777" w:rsidTr="003D59D1">
        <w:trPr>
          <w:trHeight w:val="20"/>
        </w:trPr>
        <w:tc>
          <w:tcPr>
            <w:tcW w:w="3705" w:type="dxa"/>
          </w:tcPr>
          <w:p w14:paraId="44219B9E"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professional</w:t>
            </w:r>
          </w:p>
        </w:tc>
        <w:tc>
          <w:tcPr>
            <w:tcW w:w="2490" w:type="dxa"/>
          </w:tcPr>
          <w:p w14:paraId="585BC9CC"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25</w:t>
            </w:r>
          </w:p>
        </w:tc>
        <w:tc>
          <w:tcPr>
            <w:tcW w:w="2475" w:type="dxa"/>
          </w:tcPr>
          <w:p w14:paraId="5459894D"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3D59D1" w:rsidRPr="004276D8" w14:paraId="0518EA91" w14:textId="77777777" w:rsidTr="003D59D1">
        <w:trPr>
          <w:trHeight w:val="20"/>
        </w:trPr>
        <w:tc>
          <w:tcPr>
            <w:tcW w:w="3705" w:type="dxa"/>
          </w:tcPr>
          <w:p w14:paraId="1C231123"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researcher/university</w:t>
            </w:r>
          </w:p>
        </w:tc>
        <w:tc>
          <w:tcPr>
            <w:tcW w:w="2490" w:type="dxa"/>
          </w:tcPr>
          <w:p w14:paraId="08551A40"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25</w:t>
            </w:r>
          </w:p>
        </w:tc>
        <w:tc>
          <w:tcPr>
            <w:tcW w:w="2475" w:type="dxa"/>
          </w:tcPr>
          <w:p w14:paraId="43DCB502"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3D59D1" w:rsidRPr="004276D8" w14:paraId="2A9659D7" w14:textId="77777777" w:rsidTr="003D59D1">
        <w:trPr>
          <w:trHeight w:val="20"/>
        </w:trPr>
        <w:tc>
          <w:tcPr>
            <w:tcW w:w="3705" w:type="dxa"/>
          </w:tcPr>
          <w:p w14:paraId="27EB722D"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government</w:t>
            </w:r>
          </w:p>
        </w:tc>
        <w:tc>
          <w:tcPr>
            <w:tcW w:w="2490" w:type="dxa"/>
          </w:tcPr>
          <w:p w14:paraId="0E87F65A"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w:t>
            </w:r>
          </w:p>
        </w:tc>
        <w:tc>
          <w:tcPr>
            <w:tcW w:w="2475" w:type="dxa"/>
          </w:tcPr>
          <w:p w14:paraId="1102918C"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2018</w:t>
            </w:r>
          </w:p>
        </w:tc>
      </w:tr>
      <w:tr w:rsidR="003D59D1" w:rsidRPr="004276D8" w14:paraId="0503A688" w14:textId="77777777" w:rsidTr="003D59D1">
        <w:trPr>
          <w:trHeight w:val="20"/>
        </w:trPr>
        <w:tc>
          <w:tcPr>
            <w:tcW w:w="3705" w:type="dxa"/>
          </w:tcPr>
          <w:p w14:paraId="65014680"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society</w:t>
            </w:r>
          </w:p>
        </w:tc>
        <w:tc>
          <w:tcPr>
            <w:tcW w:w="2490" w:type="dxa"/>
          </w:tcPr>
          <w:p w14:paraId="7CFA7B95"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19</w:t>
            </w:r>
          </w:p>
        </w:tc>
        <w:tc>
          <w:tcPr>
            <w:tcW w:w="2475" w:type="dxa"/>
          </w:tcPr>
          <w:p w14:paraId="3063F03A"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2017</w:t>
            </w:r>
          </w:p>
        </w:tc>
      </w:tr>
      <w:tr w:rsidR="003D59D1" w:rsidRPr="004276D8" w14:paraId="5751B16C" w14:textId="77777777" w:rsidTr="003D59D1">
        <w:trPr>
          <w:trHeight w:val="20"/>
        </w:trPr>
        <w:tc>
          <w:tcPr>
            <w:tcW w:w="3705" w:type="dxa"/>
          </w:tcPr>
          <w:p w14:paraId="7818717D"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operator</w:t>
            </w:r>
          </w:p>
        </w:tc>
        <w:tc>
          <w:tcPr>
            <w:tcW w:w="2490" w:type="dxa"/>
          </w:tcPr>
          <w:p w14:paraId="5CC6D08E"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15</w:t>
            </w:r>
          </w:p>
        </w:tc>
        <w:tc>
          <w:tcPr>
            <w:tcW w:w="2475" w:type="dxa"/>
          </w:tcPr>
          <w:p w14:paraId="523BB313"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2016</w:t>
            </w:r>
          </w:p>
        </w:tc>
      </w:tr>
      <w:tr w:rsidR="003D59D1" w:rsidRPr="004276D8" w14:paraId="52D0C299" w14:textId="77777777" w:rsidTr="003D59D1">
        <w:trPr>
          <w:trHeight w:val="20"/>
        </w:trPr>
        <w:tc>
          <w:tcPr>
            <w:tcW w:w="3705" w:type="dxa"/>
          </w:tcPr>
          <w:p w14:paraId="74106E0C"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facility manager</w:t>
            </w:r>
          </w:p>
        </w:tc>
        <w:tc>
          <w:tcPr>
            <w:tcW w:w="2490" w:type="dxa"/>
          </w:tcPr>
          <w:p w14:paraId="355ABF31"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12</w:t>
            </w:r>
          </w:p>
        </w:tc>
        <w:tc>
          <w:tcPr>
            <w:tcW w:w="2475" w:type="dxa"/>
          </w:tcPr>
          <w:p w14:paraId="756585F3"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2018</w:t>
            </w:r>
          </w:p>
        </w:tc>
      </w:tr>
      <w:tr w:rsidR="003D59D1" w:rsidRPr="004276D8" w14:paraId="69546793" w14:textId="77777777" w:rsidTr="003D59D1">
        <w:trPr>
          <w:trHeight w:val="20"/>
        </w:trPr>
        <w:tc>
          <w:tcPr>
            <w:tcW w:w="3705" w:type="dxa"/>
          </w:tcPr>
          <w:p w14:paraId="2DC64339"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contractor</w:t>
            </w:r>
          </w:p>
        </w:tc>
        <w:tc>
          <w:tcPr>
            <w:tcW w:w="2490" w:type="dxa"/>
          </w:tcPr>
          <w:p w14:paraId="2A0D9ACE"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11</w:t>
            </w:r>
          </w:p>
        </w:tc>
        <w:tc>
          <w:tcPr>
            <w:tcW w:w="2475" w:type="dxa"/>
          </w:tcPr>
          <w:p w14:paraId="66F8940B" w14:textId="77777777" w:rsidR="003D59D1" w:rsidRPr="004276D8" w:rsidRDefault="003D59D1" w:rsidP="003D59D1">
            <w:pPr>
              <w:spacing w:line="240"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2015</w:t>
            </w:r>
          </w:p>
        </w:tc>
      </w:tr>
    </w:tbl>
    <w:p w14:paraId="3127B1FB" w14:textId="77777777" w:rsidR="001A393F" w:rsidRPr="00C10A63" w:rsidRDefault="001A393F" w:rsidP="00764F76">
      <w:pPr>
        <w:pBdr>
          <w:top w:val="nil"/>
          <w:left w:val="nil"/>
          <w:bottom w:val="nil"/>
          <w:right w:val="nil"/>
          <w:between w:val="nil"/>
        </w:pBdr>
        <w:spacing w:line="240" w:lineRule="auto"/>
        <w:ind w:firstLine="425"/>
        <w:rPr>
          <w:rFonts w:ascii="Palatino Linotype" w:eastAsia="Palatino Linotype" w:hAnsi="Palatino Linotype" w:cs="Palatino Linotype"/>
          <w:b/>
          <w:sz w:val="20"/>
          <w:szCs w:val="20"/>
        </w:rPr>
      </w:pPr>
    </w:p>
    <w:p w14:paraId="5AE3C645" w14:textId="6C8590FA" w:rsidR="00030BC0" w:rsidRPr="00C10A63" w:rsidRDefault="00D859A3" w:rsidP="00764F76">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We next sought t</w:t>
      </w:r>
      <w:r w:rsidR="0020791C" w:rsidRPr="00C10A63">
        <w:rPr>
          <w:rFonts w:ascii="Palatino Linotype" w:eastAsia="Palatino Linotype" w:hAnsi="Palatino Linotype" w:cs="Palatino Linotype"/>
          <w:sz w:val="20"/>
          <w:szCs w:val="20"/>
        </w:rPr>
        <w:t xml:space="preserve">o determine the main challenges (RQ-6) related to BIM and </w:t>
      </w:r>
      <w:proofErr w:type="gramStart"/>
      <w:r w:rsidR="0020791C" w:rsidRPr="00C10A63">
        <w:rPr>
          <w:rFonts w:ascii="Palatino Linotype" w:eastAsia="Palatino Linotype" w:hAnsi="Palatino Linotype" w:cs="Palatino Linotype"/>
          <w:sz w:val="20"/>
          <w:szCs w:val="20"/>
        </w:rPr>
        <w:t>building energy efficiency analysis</w:t>
      </w:r>
      <w:proofErr w:type="gramEnd"/>
      <w:r w:rsidR="004758F7" w:rsidRPr="00C10A63">
        <w:rPr>
          <w:rFonts w:ascii="Palatino Linotype" w:eastAsia="Palatino Linotype" w:hAnsi="Palatino Linotype" w:cs="Palatino Linotype"/>
          <w:sz w:val="20"/>
          <w:szCs w:val="20"/>
        </w:rPr>
        <w:t>. F</w:t>
      </w:r>
      <w:r w:rsidR="0020791C" w:rsidRPr="00C10A63">
        <w:rPr>
          <w:rFonts w:ascii="Palatino Linotype" w:eastAsia="Palatino Linotype" w:hAnsi="Palatino Linotype" w:cs="Palatino Linotype"/>
          <w:sz w:val="20"/>
          <w:szCs w:val="20"/>
        </w:rPr>
        <w:t xml:space="preserve">irst, the keywords and their synonyms </w:t>
      </w:r>
      <w:r w:rsidRPr="00C10A63">
        <w:rPr>
          <w:rFonts w:ascii="Palatino Linotype" w:eastAsia="Palatino Linotype" w:hAnsi="Palatino Linotype" w:cs="Palatino Linotype"/>
          <w:sz w:val="20"/>
          <w:szCs w:val="20"/>
        </w:rPr>
        <w:t xml:space="preserve">associated with the main challenges </w:t>
      </w:r>
      <w:proofErr w:type="gramStart"/>
      <w:r w:rsidR="0020791C" w:rsidRPr="00C10A63">
        <w:rPr>
          <w:rFonts w:ascii="Palatino Linotype" w:eastAsia="Palatino Linotype" w:hAnsi="Palatino Linotype" w:cs="Palatino Linotype"/>
          <w:sz w:val="20"/>
          <w:szCs w:val="20"/>
        </w:rPr>
        <w:t>were extracted</w:t>
      </w:r>
      <w:proofErr w:type="gramEnd"/>
      <w:r w:rsidR="0020791C" w:rsidRPr="00C10A63">
        <w:rPr>
          <w:rFonts w:ascii="Palatino Linotype" w:eastAsia="Palatino Linotype" w:hAnsi="Palatino Linotype" w:cs="Palatino Linotype"/>
          <w:sz w:val="20"/>
          <w:szCs w:val="20"/>
        </w:rPr>
        <w:t xml:space="preserve"> from the developed keywords map</w:t>
      </w:r>
      <w:r w:rsidR="00B6620B" w:rsidRPr="00C10A63">
        <w:rPr>
          <w:rFonts w:ascii="Palatino Linotype" w:eastAsia="Palatino Linotype" w:hAnsi="Palatino Linotype" w:cs="Palatino Linotype"/>
          <w:sz w:val="20"/>
          <w:szCs w:val="20"/>
        </w:rPr>
        <w:t>,</w:t>
      </w:r>
      <w:r w:rsidR="0020791C" w:rsidRPr="00C10A63">
        <w:rPr>
          <w:rFonts w:ascii="Palatino Linotype" w:eastAsia="Palatino Linotype" w:hAnsi="Palatino Linotype" w:cs="Palatino Linotype"/>
          <w:sz w:val="20"/>
          <w:szCs w:val="20"/>
        </w:rPr>
        <w:t xml:space="preserve"> </w:t>
      </w:r>
      <w:r w:rsidR="00B6620B" w:rsidRPr="00C10A63">
        <w:rPr>
          <w:rFonts w:ascii="Palatino Linotype" w:eastAsia="Palatino Linotype" w:hAnsi="Palatino Linotype" w:cs="Palatino Linotype"/>
          <w:sz w:val="20"/>
          <w:szCs w:val="20"/>
        </w:rPr>
        <w:t xml:space="preserve">such as </w:t>
      </w:r>
      <w:r w:rsidR="0020791C" w:rsidRPr="00C10A63">
        <w:rPr>
          <w:rFonts w:ascii="Palatino Linotype" w:eastAsia="Palatino Linotype" w:hAnsi="Palatino Linotype" w:cs="Palatino Linotype"/>
          <w:sz w:val="20"/>
          <w:szCs w:val="20"/>
        </w:rPr>
        <w:t xml:space="preserve">the following: challenge (83), problem (83), improvement (56), gap (45), limitation (34), complexity (31), uncertainty (24), difficulty (13) and interoperability issue (11). Second, </w:t>
      </w:r>
      <w:r w:rsidR="00B6620B" w:rsidRPr="00C10A63">
        <w:rPr>
          <w:rFonts w:ascii="Palatino Linotype" w:eastAsia="Palatino Linotype" w:hAnsi="Palatino Linotype" w:cs="Palatino Linotype"/>
          <w:sz w:val="20"/>
          <w:szCs w:val="20"/>
        </w:rPr>
        <w:t xml:space="preserve">a </w:t>
      </w:r>
      <w:r w:rsidR="0020791C" w:rsidRPr="00C10A63">
        <w:rPr>
          <w:rFonts w:ascii="Palatino Linotype" w:eastAsia="Palatino Linotype" w:hAnsi="Palatino Linotype" w:cs="Palatino Linotype"/>
          <w:sz w:val="20"/>
          <w:szCs w:val="20"/>
        </w:rPr>
        <w:t xml:space="preserve">co-occurrence matrix </w:t>
      </w:r>
      <w:proofErr w:type="gramStart"/>
      <w:r w:rsidR="0020791C" w:rsidRPr="00C10A63">
        <w:rPr>
          <w:rFonts w:ascii="Palatino Linotype" w:eastAsia="Palatino Linotype" w:hAnsi="Palatino Linotype" w:cs="Palatino Linotype"/>
          <w:sz w:val="20"/>
          <w:szCs w:val="20"/>
        </w:rPr>
        <w:t>was developed</w:t>
      </w:r>
      <w:proofErr w:type="gramEnd"/>
      <w:r w:rsidR="0020791C" w:rsidRPr="00C10A63">
        <w:rPr>
          <w:rFonts w:ascii="Palatino Linotype" w:eastAsia="Palatino Linotype" w:hAnsi="Palatino Linotype" w:cs="Palatino Linotype"/>
          <w:sz w:val="20"/>
          <w:szCs w:val="20"/>
        </w:rPr>
        <w:t xml:space="preserve"> to </w:t>
      </w:r>
      <w:r w:rsidR="00FB0DC5" w:rsidRPr="00C10A63">
        <w:rPr>
          <w:rFonts w:ascii="Palatino Linotype" w:eastAsia="Palatino Linotype" w:hAnsi="Palatino Linotype" w:cs="Palatino Linotype"/>
          <w:sz w:val="20"/>
          <w:szCs w:val="20"/>
        </w:rPr>
        <w:t>analy</w:t>
      </w:r>
      <w:r w:rsidR="00B6620B" w:rsidRPr="00C10A63">
        <w:rPr>
          <w:rFonts w:ascii="Palatino Linotype" w:eastAsia="Palatino Linotype" w:hAnsi="Palatino Linotype" w:cs="Palatino Linotype"/>
          <w:sz w:val="20"/>
          <w:szCs w:val="20"/>
        </w:rPr>
        <w:t>z</w:t>
      </w:r>
      <w:r w:rsidR="00FB0DC5" w:rsidRPr="00C10A63">
        <w:rPr>
          <w:rFonts w:ascii="Palatino Linotype" w:eastAsia="Palatino Linotype" w:hAnsi="Palatino Linotype" w:cs="Palatino Linotype"/>
          <w:sz w:val="20"/>
          <w:szCs w:val="20"/>
        </w:rPr>
        <w:t>e</w:t>
      </w:r>
      <w:r w:rsidR="0020791C" w:rsidRPr="00C10A63">
        <w:rPr>
          <w:rFonts w:ascii="Palatino Linotype" w:eastAsia="Palatino Linotype" w:hAnsi="Palatino Linotype" w:cs="Palatino Linotype"/>
          <w:sz w:val="20"/>
          <w:szCs w:val="20"/>
        </w:rPr>
        <w:t xml:space="preserve"> the main challenges</w:t>
      </w:r>
      <w:r w:rsidR="00B6620B" w:rsidRPr="00C10A63">
        <w:rPr>
          <w:rFonts w:ascii="Palatino Linotype" w:eastAsia="Palatino Linotype" w:hAnsi="Palatino Linotype" w:cs="Palatino Linotype"/>
          <w:sz w:val="20"/>
          <w:szCs w:val="20"/>
        </w:rPr>
        <w:t>, as</w:t>
      </w:r>
      <w:r w:rsidR="0020791C" w:rsidRPr="00C10A63">
        <w:rPr>
          <w:rFonts w:ascii="Palatino Linotype" w:eastAsia="Palatino Linotype" w:hAnsi="Palatino Linotype" w:cs="Palatino Linotype"/>
          <w:sz w:val="20"/>
          <w:szCs w:val="20"/>
        </w:rPr>
        <w:t xml:space="preserve"> in </w:t>
      </w:r>
      <w:r w:rsidR="004453F3" w:rsidRPr="00C10A63">
        <w:rPr>
          <w:rFonts w:ascii="Palatino Linotype" w:eastAsia="Palatino Linotype" w:hAnsi="Palatino Linotype" w:cs="Palatino Linotype"/>
          <w:sz w:val="20"/>
          <w:szCs w:val="20"/>
        </w:rPr>
        <w:t>Figure 8 (Appendix</w:t>
      </w:r>
      <w:r w:rsidR="000C18D2" w:rsidRPr="00C10A63">
        <w:rPr>
          <w:rFonts w:ascii="Palatino Linotype" w:eastAsia="Palatino Linotype" w:hAnsi="Palatino Linotype" w:cs="Palatino Linotype"/>
          <w:sz w:val="20"/>
          <w:szCs w:val="20"/>
        </w:rPr>
        <w:t xml:space="preserve"> D</w:t>
      </w:r>
      <w:r w:rsidR="004453F3" w:rsidRPr="00C10A63">
        <w:rPr>
          <w:rFonts w:ascii="Palatino Linotype" w:eastAsia="Palatino Linotype" w:hAnsi="Palatino Linotype" w:cs="Palatino Linotype"/>
          <w:sz w:val="20"/>
          <w:szCs w:val="20"/>
        </w:rPr>
        <w:t>)</w:t>
      </w:r>
      <w:r w:rsidR="0020791C" w:rsidRPr="00C10A63">
        <w:rPr>
          <w:rFonts w:ascii="Palatino Linotype" w:eastAsia="Palatino Linotype" w:hAnsi="Palatino Linotype" w:cs="Palatino Linotype"/>
          <w:sz w:val="20"/>
          <w:szCs w:val="20"/>
        </w:rPr>
        <w:t xml:space="preserve">. </w:t>
      </w:r>
    </w:p>
    <w:p w14:paraId="0ED56EFA" w14:textId="02A63558" w:rsidR="003D59D1" w:rsidRDefault="003D59D1" w:rsidP="003D59D1">
      <w:pPr>
        <w:pBdr>
          <w:top w:val="nil"/>
          <w:left w:val="nil"/>
          <w:bottom w:val="nil"/>
          <w:right w:val="nil"/>
          <w:between w:val="nil"/>
        </w:pBdr>
        <w:spacing w:before="120" w:after="240" w:line="240" w:lineRule="auto"/>
        <w:ind w:right="425"/>
        <w:jc w:val="center"/>
        <w:rPr>
          <w:rFonts w:ascii="Palatino Linotype" w:eastAsia="Palatino Linotype" w:hAnsi="Palatino Linotype" w:cs="Palatino Linotype"/>
          <w:sz w:val="18"/>
          <w:szCs w:val="18"/>
          <w:lang w:val="en-GB"/>
        </w:rPr>
      </w:pPr>
      <w:del w:id="240" w:author="Rasa Džiugaitė-Tumėnienė" w:date="2021-09-24T09:15:00Z">
        <w:r w:rsidRPr="004276D8" w:rsidDel="00004D51">
          <w:rPr>
            <w:rFonts w:ascii="Palatino Linotype" w:eastAsia="Palatino Linotype" w:hAnsi="Palatino Linotype" w:cs="Palatino Linotype"/>
            <w:noProof/>
            <w:sz w:val="18"/>
            <w:szCs w:val="18"/>
            <w:lang w:val="lt-LT" w:eastAsia="lt-LT"/>
          </w:rPr>
          <w:drawing>
            <wp:inline distT="114300" distB="114300" distL="114300" distR="114300" wp14:anchorId="2D0F210C" wp14:editId="3D591130">
              <wp:extent cx="5391150" cy="3390900"/>
              <wp:effectExtent l="0" t="0" r="0" b="0"/>
              <wp:docPr id="2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391150" cy="3390900"/>
                      </a:xfrm>
                      <a:prstGeom prst="rect">
                        <a:avLst/>
                      </a:prstGeom>
                      <a:ln/>
                    </pic:spPr>
                  </pic:pic>
                </a:graphicData>
              </a:graphic>
            </wp:inline>
          </w:drawing>
        </w:r>
      </w:del>
    </w:p>
    <w:p w14:paraId="61966B86" w14:textId="38556B0D" w:rsidR="00004D51" w:rsidRDefault="00004D51" w:rsidP="003D59D1">
      <w:pPr>
        <w:pBdr>
          <w:top w:val="nil"/>
          <w:left w:val="nil"/>
          <w:bottom w:val="nil"/>
          <w:right w:val="nil"/>
          <w:between w:val="nil"/>
        </w:pBdr>
        <w:spacing w:before="120" w:after="240" w:line="240" w:lineRule="auto"/>
        <w:ind w:right="425"/>
        <w:jc w:val="center"/>
        <w:rPr>
          <w:ins w:id="241" w:author="Rasa Džiugaitė-Tumėnienė" w:date="2021-09-24T09:37:00Z"/>
          <w:rFonts w:ascii="Palatino Linotype" w:eastAsia="Palatino Linotype" w:hAnsi="Palatino Linotype" w:cs="Palatino Linotype"/>
          <w:sz w:val="18"/>
          <w:szCs w:val="18"/>
          <w:lang w:val="en-GB"/>
        </w:rPr>
      </w:pPr>
      <w:ins w:id="242" w:author="Rasa Džiugaitė-Tumėnienė" w:date="2021-09-24T09:30:00Z">
        <w:r w:rsidRPr="00004D51">
          <w:rPr>
            <w:rFonts w:eastAsia="Palatino Linotype"/>
            <w:noProof/>
            <w:lang w:val="lt-LT" w:eastAsia="lt-LT"/>
          </w:rPr>
          <w:lastRenderedPageBreak/>
          <w:drawing>
            <wp:inline distT="0" distB="0" distL="0" distR="0" wp14:anchorId="09365163" wp14:editId="39C80643">
              <wp:extent cx="4571437" cy="373951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1335" t="3401" r="7251"/>
                      <a:stretch/>
                    </pic:blipFill>
                    <pic:spPr bwMode="auto">
                      <a:xfrm>
                        <a:off x="0" y="0"/>
                        <a:ext cx="4572183" cy="3740125"/>
                      </a:xfrm>
                      <a:prstGeom prst="rect">
                        <a:avLst/>
                      </a:prstGeom>
                      <a:noFill/>
                      <a:ln>
                        <a:noFill/>
                      </a:ln>
                      <a:extLst>
                        <a:ext uri="{53640926-AAD7-44D8-BBD7-CCE9431645EC}">
                          <a14:shadowObscured xmlns:a14="http://schemas.microsoft.com/office/drawing/2010/main"/>
                        </a:ext>
                      </a:extLst>
                    </pic:spPr>
                  </pic:pic>
                </a:graphicData>
              </a:graphic>
            </wp:inline>
          </w:drawing>
        </w:r>
      </w:ins>
    </w:p>
    <w:p w14:paraId="251C4C4E" w14:textId="5C1EB8EF" w:rsidR="005C062D" w:rsidRPr="00C10A63" w:rsidRDefault="004453F3" w:rsidP="005C062D">
      <w:pPr>
        <w:pBdr>
          <w:top w:val="nil"/>
          <w:left w:val="nil"/>
          <w:bottom w:val="nil"/>
          <w:right w:val="nil"/>
          <w:between w:val="nil"/>
        </w:pBdr>
        <w:spacing w:before="120" w:after="240" w:line="240" w:lineRule="auto"/>
        <w:ind w:left="425" w:right="425"/>
        <w:rPr>
          <w:rFonts w:ascii="Palatino Linotype" w:eastAsia="Palatino Linotype" w:hAnsi="Palatino Linotype" w:cs="Palatino Linotype"/>
          <w:color w:val="auto"/>
          <w:sz w:val="18"/>
          <w:szCs w:val="18"/>
        </w:rPr>
      </w:pPr>
      <w:r w:rsidRPr="00C10A63">
        <w:rPr>
          <w:rFonts w:ascii="Palatino Linotype" w:eastAsia="Palatino Linotype" w:hAnsi="Palatino Linotype" w:cs="Palatino Linotype"/>
          <w:b/>
          <w:color w:val="auto"/>
          <w:sz w:val="18"/>
          <w:szCs w:val="18"/>
        </w:rPr>
        <w:t>Figure 8</w:t>
      </w:r>
      <w:r w:rsidR="005C062D" w:rsidRPr="00C10A63">
        <w:rPr>
          <w:rFonts w:ascii="Palatino Linotype" w:eastAsia="Palatino Linotype" w:hAnsi="Palatino Linotype" w:cs="Palatino Linotype"/>
          <w:b/>
          <w:color w:val="auto"/>
          <w:sz w:val="18"/>
          <w:szCs w:val="18"/>
        </w:rPr>
        <w:t xml:space="preserve">. </w:t>
      </w:r>
      <w:r w:rsidR="005C062D" w:rsidRPr="00C10A63">
        <w:rPr>
          <w:rFonts w:ascii="Palatino Linotype" w:eastAsia="Palatino Linotype" w:hAnsi="Palatino Linotype" w:cs="Palatino Linotype"/>
          <w:color w:val="auto"/>
          <w:sz w:val="18"/>
          <w:szCs w:val="18"/>
        </w:rPr>
        <w:t>The challenges co-occurrence matrix in the BIM and building energy</w:t>
      </w:r>
      <w:r w:rsidR="00150DAE" w:rsidRPr="00C10A63">
        <w:rPr>
          <w:rFonts w:ascii="Palatino Linotype" w:eastAsia="Palatino Linotype" w:hAnsi="Palatino Linotype" w:cs="Palatino Linotype"/>
          <w:color w:val="auto"/>
          <w:sz w:val="18"/>
          <w:szCs w:val="18"/>
        </w:rPr>
        <w:t>-</w:t>
      </w:r>
      <w:r w:rsidR="005C062D" w:rsidRPr="00C10A63">
        <w:rPr>
          <w:rFonts w:ascii="Palatino Linotype" w:eastAsia="Palatino Linotype" w:hAnsi="Palatino Linotype" w:cs="Palatino Linotype"/>
          <w:color w:val="auto"/>
          <w:sz w:val="18"/>
          <w:szCs w:val="18"/>
        </w:rPr>
        <w:t>efficient topic*.</w:t>
      </w:r>
      <w:ins w:id="243" w:author="Rasa Džiugaitė-Tumėnienė" w:date="2021-09-24T11:29:00Z">
        <w:r w:rsidR="007E5137">
          <w:rPr>
            <w:rFonts w:ascii="Palatino Linotype" w:eastAsia="Palatino Linotype" w:hAnsi="Palatino Linotype" w:cs="Palatino Linotype"/>
            <w:color w:val="auto"/>
            <w:sz w:val="18"/>
            <w:szCs w:val="18"/>
          </w:rPr>
          <w:t xml:space="preserve"> </w:t>
        </w:r>
        <w:r w:rsidR="007E5137">
          <w:rPr>
            <w:rFonts w:ascii="Palatino Linotype" w:eastAsia="Palatino Linotype" w:hAnsi="Palatino Linotype" w:cs="Palatino Linotype"/>
            <w:color w:val="auto"/>
            <w:sz w:val="18"/>
            <w:szCs w:val="18"/>
          </w:rPr>
          <w:t xml:space="preserve">Note: values of keywords </w:t>
        </w:r>
        <w:r w:rsidR="007E5137" w:rsidRPr="00C10A63">
          <w:rPr>
            <w:rFonts w:ascii="Palatino Linotype" w:eastAsia="Palatino Linotype" w:hAnsi="Palatino Linotype" w:cs="Palatino Linotype"/>
            <w:color w:val="auto"/>
            <w:sz w:val="18"/>
            <w:szCs w:val="18"/>
          </w:rPr>
          <w:t>co-occurrence</w:t>
        </w:r>
        <w:r w:rsidR="007E5137">
          <w:rPr>
            <w:rFonts w:ascii="Palatino Linotype" w:eastAsia="Palatino Linotype" w:hAnsi="Palatino Linotype" w:cs="Palatino Linotype"/>
            <w:color w:val="auto"/>
            <w:sz w:val="18"/>
            <w:szCs w:val="18"/>
          </w:rPr>
          <w:t xml:space="preserve"> </w:t>
        </w:r>
        <w:proofErr w:type="gramStart"/>
        <w:r w:rsidR="007E5137">
          <w:rPr>
            <w:rFonts w:ascii="Palatino Linotype" w:eastAsia="Palatino Linotype" w:hAnsi="Palatino Linotype" w:cs="Palatino Linotype"/>
            <w:color w:val="auto"/>
            <w:sz w:val="18"/>
            <w:szCs w:val="18"/>
          </w:rPr>
          <w:t>are presented</w:t>
        </w:r>
        <w:proofErr w:type="gramEnd"/>
        <w:r w:rsidR="007E5137">
          <w:rPr>
            <w:rFonts w:ascii="Palatino Linotype" w:eastAsia="Palatino Linotype" w:hAnsi="Palatino Linotype" w:cs="Palatino Linotype"/>
            <w:color w:val="auto"/>
            <w:sz w:val="18"/>
            <w:szCs w:val="18"/>
          </w:rPr>
          <w:t xml:space="preserve"> in reverse order </w:t>
        </w:r>
      </w:ins>
      <w:ins w:id="244" w:author="Rasa Džiugaitė-Tumėnienė" w:date="2021-09-24T11:30:00Z">
        <w:r w:rsidR="007E5137">
          <w:rPr>
            <w:rFonts w:ascii="Palatino Linotype" w:eastAsia="Palatino Linotype" w:hAnsi="Palatino Linotype" w:cs="Palatino Linotype"/>
            <w:color w:val="auto"/>
            <w:sz w:val="18"/>
            <w:szCs w:val="18"/>
          </w:rPr>
          <w:t>to improve</w:t>
        </w:r>
      </w:ins>
      <w:ins w:id="245" w:author="Rasa Džiugaitė-Tumėnienė" w:date="2021-09-24T11:29:00Z">
        <w:r w:rsidR="007E5137">
          <w:rPr>
            <w:rFonts w:ascii="Palatino Linotype" w:eastAsia="Palatino Linotype" w:hAnsi="Palatino Linotype" w:cs="Palatino Linotype"/>
            <w:color w:val="auto"/>
            <w:sz w:val="18"/>
            <w:szCs w:val="18"/>
          </w:rPr>
          <w:t xml:space="preserve"> legibility</w:t>
        </w:r>
        <w:r w:rsidR="007E5137" w:rsidRPr="00C10A63">
          <w:rPr>
            <w:rFonts w:ascii="Palatino Linotype" w:eastAsia="Palatino Linotype" w:hAnsi="Palatino Linotype" w:cs="Palatino Linotype"/>
            <w:color w:val="auto"/>
            <w:sz w:val="18"/>
            <w:szCs w:val="18"/>
          </w:rPr>
          <w:t>.</w:t>
        </w:r>
      </w:ins>
    </w:p>
    <w:p w14:paraId="49A825E0" w14:textId="30C4733F" w:rsidR="004453F3" w:rsidRPr="00C10A63" w:rsidRDefault="004453F3" w:rsidP="004453F3">
      <w:pPr>
        <w:pBdr>
          <w:top w:val="nil"/>
          <w:left w:val="nil"/>
          <w:bottom w:val="nil"/>
          <w:right w:val="nil"/>
          <w:between w:val="nil"/>
        </w:pBdr>
        <w:spacing w:line="240" w:lineRule="auto"/>
        <w:ind w:firstLine="425"/>
        <w:rPr>
          <w:rFonts w:ascii="Palatino Linotype" w:eastAsia="Palatino Linotype" w:hAnsi="Palatino Linotype" w:cs="Palatino Linotype"/>
          <w:color w:val="auto"/>
          <w:sz w:val="18"/>
          <w:szCs w:val="18"/>
        </w:rPr>
      </w:pPr>
      <w:r w:rsidRPr="00C10A63">
        <w:rPr>
          <w:rFonts w:ascii="Palatino Linotype" w:eastAsia="Palatino Linotype" w:hAnsi="Palatino Linotype" w:cs="Palatino Linotype"/>
          <w:sz w:val="20"/>
          <w:szCs w:val="20"/>
        </w:rPr>
        <w:t xml:space="preserve">As can be seen </w:t>
      </w:r>
      <w:r w:rsidR="00B6620B" w:rsidRPr="00C10A63">
        <w:rPr>
          <w:rFonts w:ascii="Palatino Linotype" w:eastAsia="Palatino Linotype" w:hAnsi="Palatino Linotype" w:cs="Palatino Linotype"/>
          <w:sz w:val="20"/>
          <w:szCs w:val="20"/>
        </w:rPr>
        <w:t xml:space="preserve">in </w:t>
      </w:r>
      <w:r w:rsidRPr="00C10A63">
        <w:rPr>
          <w:rFonts w:ascii="Palatino Linotype" w:eastAsia="Palatino Linotype" w:hAnsi="Palatino Linotype" w:cs="Palatino Linotype"/>
          <w:sz w:val="20"/>
          <w:szCs w:val="20"/>
        </w:rPr>
        <w:t xml:space="preserve">Figure 8, the most </w:t>
      </w:r>
      <w:r w:rsidR="00B6620B" w:rsidRPr="00C10A63">
        <w:rPr>
          <w:rFonts w:ascii="Palatino Linotype" w:eastAsia="Palatino Linotype" w:hAnsi="Palatino Linotype" w:cs="Palatino Linotype"/>
          <w:sz w:val="20"/>
          <w:szCs w:val="20"/>
        </w:rPr>
        <w:t>frequently occurring</w:t>
      </w:r>
      <w:r w:rsidRPr="00C10A63">
        <w:rPr>
          <w:rFonts w:ascii="Palatino Linotype" w:eastAsia="Palatino Linotype" w:hAnsi="Palatino Linotype" w:cs="Palatino Linotype"/>
          <w:sz w:val="20"/>
          <w:szCs w:val="20"/>
        </w:rPr>
        <w:t xml:space="preserve"> pairs </w:t>
      </w:r>
      <w:r w:rsidR="00B6620B" w:rsidRPr="00C10A63">
        <w:rPr>
          <w:rFonts w:ascii="Palatino Linotype" w:eastAsia="Palatino Linotype" w:hAnsi="Palatino Linotype" w:cs="Palatino Linotype"/>
          <w:sz w:val="20"/>
          <w:szCs w:val="20"/>
        </w:rPr>
        <w:t xml:space="preserve">were </w:t>
      </w:r>
      <w:r w:rsidRPr="00C10A63">
        <w:rPr>
          <w:rFonts w:ascii="Palatino Linotype" w:eastAsia="Palatino Linotype" w:hAnsi="Palatino Linotype" w:cs="Palatino Linotype"/>
          <w:sz w:val="20"/>
          <w:szCs w:val="20"/>
        </w:rPr>
        <w:t>the following: challenge</w:t>
      </w:r>
      <w:r w:rsidR="00B6620B"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sz w:val="20"/>
          <w:szCs w:val="20"/>
        </w:rPr>
        <w:t>information (35), problem</w:t>
      </w:r>
      <w:r w:rsidR="00B6620B"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sz w:val="20"/>
          <w:szCs w:val="20"/>
        </w:rPr>
        <w:t>system (34), challenge</w:t>
      </w:r>
      <w:r w:rsidR="00B6620B"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sz w:val="20"/>
          <w:szCs w:val="20"/>
        </w:rPr>
        <w:t>tool (31), challenge</w:t>
      </w:r>
      <w:r w:rsidR="00B6620B"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sz w:val="20"/>
          <w:szCs w:val="20"/>
        </w:rPr>
        <w:t>process (31) and problem</w:t>
      </w:r>
      <w:r w:rsidR="00B6620B"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sz w:val="20"/>
          <w:szCs w:val="20"/>
        </w:rPr>
        <w:t>process (30).</w:t>
      </w:r>
    </w:p>
    <w:p w14:paraId="52C1DE89" w14:textId="51BFEF75" w:rsidR="00030BC0" w:rsidRPr="00C10A63" w:rsidDel="00993E83" w:rsidRDefault="0020791C">
      <w:pPr>
        <w:pBdr>
          <w:top w:val="nil"/>
          <w:left w:val="nil"/>
          <w:bottom w:val="nil"/>
          <w:right w:val="nil"/>
          <w:between w:val="nil"/>
        </w:pBdr>
        <w:spacing w:before="240" w:after="120" w:line="240" w:lineRule="auto"/>
        <w:jc w:val="left"/>
        <w:rPr>
          <w:del w:id="246" w:author="Tatjana Vilutienė" w:date="2021-09-23T18:32:00Z"/>
          <w:rFonts w:ascii="Palatino Linotype" w:eastAsia="Palatino Linotype" w:hAnsi="Palatino Linotype" w:cs="Palatino Linotype"/>
          <w:i/>
          <w:sz w:val="20"/>
          <w:szCs w:val="20"/>
        </w:rPr>
      </w:pPr>
      <w:del w:id="247" w:author="Tatjana Vilutienė" w:date="2021-09-23T18:32:00Z">
        <w:r w:rsidRPr="00C10A63" w:rsidDel="00993E83">
          <w:rPr>
            <w:rFonts w:ascii="Palatino Linotype" w:eastAsia="Palatino Linotype" w:hAnsi="Palatino Linotype" w:cs="Palatino Linotype"/>
            <w:i/>
            <w:sz w:val="20"/>
            <w:szCs w:val="20"/>
          </w:rPr>
          <w:delText>4.8. Participating countries (RQ-7)</w:delText>
        </w:r>
      </w:del>
    </w:p>
    <w:p w14:paraId="728317A4" w14:textId="6DF7B774" w:rsidR="00030BC0" w:rsidRPr="00C10A63" w:rsidDel="00993E83" w:rsidRDefault="0020791C" w:rsidP="004453F3">
      <w:pPr>
        <w:pBdr>
          <w:top w:val="nil"/>
          <w:left w:val="nil"/>
          <w:bottom w:val="nil"/>
          <w:right w:val="nil"/>
          <w:between w:val="nil"/>
        </w:pBdr>
        <w:spacing w:line="240" w:lineRule="auto"/>
        <w:ind w:firstLine="425"/>
        <w:rPr>
          <w:del w:id="248" w:author="Tatjana Vilutienė" w:date="2021-09-23T18:32:00Z"/>
          <w:rFonts w:ascii="Palatino Linotype" w:eastAsia="Palatino Linotype" w:hAnsi="Palatino Linotype" w:cs="Palatino Linotype"/>
          <w:sz w:val="20"/>
          <w:szCs w:val="20"/>
        </w:rPr>
      </w:pPr>
      <w:del w:id="249" w:author="Tatjana Vilutienė" w:date="2021-09-23T18:32:00Z">
        <w:r w:rsidRPr="00C10A63" w:rsidDel="00993E83">
          <w:rPr>
            <w:rFonts w:ascii="Palatino Linotype" w:eastAsia="Palatino Linotype" w:hAnsi="Palatino Linotype" w:cs="Palatino Linotype"/>
            <w:sz w:val="20"/>
            <w:szCs w:val="20"/>
          </w:rPr>
          <w:delText xml:space="preserve">We created two country maps for WoS and Scopus </w:delText>
        </w:r>
        <w:r w:rsidR="00F8249F" w:rsidRPr="00C10A63" w:rsidDel="00993E83">
          <w:rPr>
            <w:rFonts w:ascii="Palatino Linotype" w:eastAsia="Palatino Linotype" w:hAnsi="Palatino Linotype" w:cs="Palatino Linotype"/>
            <w:sz w:val="20"/>
            <w:szCs w:val="20"/>
          </w:rPr>
          <w:delText xml:space="preserve">in order </w:delText>
        </w:r>
        <w:r w:rsidRPr="00C10A63" w:rsidDel="00993E83">
          <w:rPr>
            <w:rFonts w:ascii="Palatino Linotype" w:eastAsia="Palatino Linotype" w:hAnsi="Palatino Linotype" w:cs="Palatino Linotype"/>
            <w:sz w:val="20"/>
            <w:szCs w:val="20"/>
          </w:rPr>
          <w:delText xml:space="preserve">to investigate which countries </w:delText>
        </w:r>
        <w:r w:rsidR="00A3664E" w:rsidRPr="00C10A63" w:rsidDel="00993E83">
          <w:rPr>
            <w:rFonts w:ascii="Palatino Linotype" w:eastAsia="Palatino Linotype" w:hAnsi="Palatino Linotype" w:cs="Palatino Linotype"/>
            <w:sz w:val="20"/>
            <w:szCs w:val="20"/>
          </w:rPr>
          <w:delText>participate</w:delText>
        </w:r>
        <w:r w:rsidRPr="00C10A63" w:rsidDel="00993E83">
          <w:rPr>
            <w:rFonts w:ascii="Palatino Linotype" w:eastAsia="Palatino Linotype" w:hAnsi="Palatino Linotype" w:cs="Palatino Linotype"/>
            <w:sz w:val="20"/>
            <w:szCs w:val="20"/>
          </w:rPr>
          <w:delText xml:space="preserve"> in BIM and building energy efficiency research (</w:delText>
        </w:r>
        <w:r w:rsidRPr="008F09EC" w:rsidDel="00993E83">
          <w:rPr>
            <w:rFonts w:ascii="Palatino Linotype" w:eastAsia="Palatino Linotype" w:hAnsi="Palatino Linotype" w:cs="Palatino Linotype"/>
            <w:iCs/>
            <w:sz w:val="20"/>
            <w:szCs w:val="20"/>
          </w:rPr>
          <w:delText>RQ-7</w:delText>
        </w:r>
        <w:r w:rsidRPr="00C10A63" w:rsidDel="00993E83">
          <w:rPr>
            <w:rFonts w:ascii="Palatino Linotype" w:eastAsia="Palatino Linotype" w:hAnsi="Palatino Linotype" w:cs="Palatino Linotype"/>
            <w:sz w:val="20"/>
            <w:szCs w:val="20"/>
          </w:rPr>
          <w:delText xml:space="preserve">). Figure </w:delText>
        </w:r>
        <w:r w:rsidR="007C394A" w:rsidRPr="00C10A63" w:rsidDel="00993E83">
          <w:rPr>
            <w:rFonts w:ascii="Palatino Linotype" w:eastAsia="Palatino Linotype" w:hAnsi="Palatino Linotype" w:cs="Palatino Linotype"/>
            <w:sz w:val="20"/>
            <w:szCs w:val="20"/>
          </w:rPr>
          <w:delText>9</w:delText>
        </w:r>
        <w:r w:rsidRPr="00C10A63" w:rsidDel="00993E83">
          <w:rPr>
            <w:rFonts w:ascii="Palatino Linotype" w:eastAsia="Palatino Linotype" w:hAnsi="Palatino Linotype" w:cs="Palatino Linotype"/>
            <w:sz w:val="20"/>
            <w:szCs w:val="20"/>
          </w:rPr>
          <w:delText xml:space="preserve"> presents the country map generated from the WoS dataset </w:delText>
        </w:r>
        <w:r w:rsidR="00F8249F" w:rsidRPr="00C10A63" w:rsidDel="00993E83">
          <w:rPr>
            <w:rFonts w:ascii="Palatino Linotype" w:eastAsia="Palatino Linotype" w:hAnsi="Palatino Linotype" w:cs="Palatino Linotype"/>
            <w:sz w:val="20"/>
            <w:szCs w:val="20"/>
          </w:rPr>
          <w:delText xml:space="preserve">regarding </w:delText>
        </w:r>
        <w:r w:rsidRPr="00C10A63" w:rsidDel="00993E83">
          <w:rPr>
            <w:rFonts w:ascii="Palatino Linotype" w:eastAsia="Palatino Linotype" w:hAnsi="Palatino Linotype" w:cs="Palatino Linotype"/>
            <w:sz w:val="20"/>
            <w:szCs w:val="20"/>
          </w:rPr>
          <w:delText xml:space="preserve">BIM and building energy efficiency. The five most </w:delText>
        </w:r>
        <w:r w:rsidR="00FA38DE" w:rsidRPr="00C10A63" w:rsidDel="00993E83">
          <w:rPr>
            <w:rFonts w:ascii="Palatino Linotype" w:eastAsia="Palatino Linotype" w:hAnsi="Palatino Linotype" w:cs="Palatino Linotype"/>
            <w:sz w:val="20"/>
            <w:szCs w:val="20"/>
          </w:rPr>
          <w:delText xml:space="preserve">frequently </w:delText>
        </w:r>
        <w:r w:rsidRPr="00C10A63" w:rsidDel="00993E83">
          <w:rPr>
            <w:rFonts w:ascii="Palatino Linotype" w:eastAsia="Palatino Linotype" w:hAnsi="Palatino Linotype" w:cs="Palatino Linotype"/>
            <w:sz w:val="20"/>
            <w:szCs w:val="20"/>
          </w:rPr>
          <w:delText xml:space="preserve">occurring countries in the map </w:delText>
        </w:r>
        <w:r w:rsidR="00FA38DE" w:rsidRPr="00C10A63" w:rsidDel="00993E83">
          <w:rPr>
            <w:rFonts w:ascii="Palatino Linotype" w:eastAsia="Palatino Linotype" w:hAnsi="Palatino Linotype" w:cs="Palatino Linotype"/>
            <w:sz w:val="20"/>
            <w:szCs w:val="20"/>
          </w:rPr>
          <w:delText xml:space="preserve">were </w:delText>
        </w:r>
        <w:r w:rsidRPr="00C10A63" w:rsidDel="00993E83">
          <w:rPr>
            <w:rFonts w:ascii="Palatino Linotype" w:eastAsia="Palatino Linotype" w:hAnsi="Palatino Linotype" w:cs="Palatino Linotype"/>
            <w:sz w:val="20"/>
            <w:szCs w:val="20"/>
          </w:rPr>
          <w:delText>the following: Peoples R China (110), USA (107), England (63), South Korea (46) and Australia (45)</w:delText>
        </w:r>
        <w:r w:rsidR="00FA38DE" w:rsidRPr="00C10A63" w:rsidDel="00993E83">
          <w:rPr>
            <w:rFonts w:ascii="Palatino Linotype" w:eastAsia="Palatino Linotype" w:hAnsi="Palatino Linotype" w:cs="Palatino Linotype"/>
            <w:sz w:val="20"/>
            <w:szCs w:val="20"/>
          </w:rPr>
          <w:delText>. T</w:delText>
        </w:r>
        <w:r w:rsidRPr="00C10A63" w:rsidDel="00993E83">
          <w:rPr>
            <w:rFonts w:ascii="Palatino Linotype" w:eastAsia="Palatino Linotype" w:hAnsi="Palatino Linotype" w:cs="Palatino Linotype"/>
            <w:sz w:val="20"/>
            <w:szCs w:val="20"/>
          </w:rPr>
          <w:delText xml:space="preserve">he number </w:delText>
        </w:r>
        <w:r w:rsidR="00FA38DE" w:rsidRPr="00C10A63" w:rsidDel="00993E83">
          <w:rPr>
            <w:rFonts w:ascii="Palatino Linotype" w:eastAsia="Palatino Linotype" w:hAnsi="Palatino Linotype" w:cs="Palatino Linotype"/>
            <w:sz w:val="20"/>
            <w:szCs w:val="20"/>
          </w:rPr>
          <w:delText xml:space="preserve">next to each </w:delText>
        </w:r>
        <w:r w:rsidRPr="00C10A63" w:rsidDel="00993E83">
          <w:rPr>
            <w:rFonts w:ascii="Palatino Linotype" w:eastAsia="Palatino Linotype" w:hAnsi="Palatino Linotype" w:cs="Palatino Linotype"/>
            <w:sz w:val="20"/>
            <w:szCs w:val="20"/>
          </w:rPr>
          <w:delText xml:space="preserve">country indicates the number of papers published by </w:delText>
        </w:r>
        <w:r w:rsidR="00FA38DE" w:rsidRPr="00C10A63" w:rsidDel="00993E83">
          <w:rPr>
            <w:rFonts w:ascii="Palatino Linotype" w:eastAsia="Palatino Linotype" w:hAnsi="Palatino Linotype" w:cs="Palatino Linotype"/>
            <w:sz w:val="20"/>
            <w:szCs w:val="20"/>
          </w:rPr>
          <w:delText>that</w:delText>
        </w:r>
        <w:r w:rsidRPr="00C10A63" w:rsidDel="00993E83">
          <w:rPr>
            <w:rFonts w:ascii="Palatino Linotype" w:eastAsia="Palatino Linotype" w:hAnsi="Palatino Linotype" w:cs="Palatino Linotype"/>
            <w:sz w:val="20"/>
            <w:szCs w:val="20"/>
          </w:rPr>
          <w:delText xml:space="preserve"> country. </w:delText>
        </w:r>
      </w:del>
    </w:p>
    <w:p w14:paraId="2A2EE1AB" w14:textId="30CB520B" w:rsidR="00030BC0" w:rsidRPr="00C10A63" w:rsidDel="00993E83" w:rsidRDefault="0020791C" w:rsidP="004453F3">
      <w:pPr>
        <w:pBdr>
          <w:top w:val="nil"/>
          <w:left w:val="nil"/>
          <w:bottom w:val="nil"/>
          <w:right w:val="nil"/>
          <w:between w:val="nil"/>
        </w:pBdr>
        <w:spacing w:line="240" w:lineRule="auto"/>
        <w:ind w:firstLine="425"/>
        <w:rPr>
          <w:del w:id="250" w:author="Tatjana Vilutienė" w:date="2021-09-23T18:32:00Z"/>
          <w:rFonts w:ascii="Palatino Linotype" w:eastAsia="Palatino Linotype" w:hAnsi="Palatino Linotype" w:cs="Palatino Linotype"/>
          <w:sz w:val="20"/>
          <w:szCs w:val="20"/>
        </w:rPr>
      </w:pPr>
      <w:del w:id="251" w:author="Tatjana Vilutienė" w:date="2021-09-23T18:32:00Z">
        <w:r w:rsidRPr="00C10A63" w:rsidDel="00993E83">
          <w:rPr>
            <w:rFonts w:ascii="Palatino Linotype" w:eastAsia="Palatino Linotype" w:hAnsi="Palatino Linotype" w:cs="Palatino Linotype"/>
            <w:sz w:val="20"/>
            <w:szCs w:val="20"/>
          </w:rPr>
          <w:delText xml:space="preserve">In Figure </w:delText>
        </w:r>
        <w:r w:rsidR="007C394A" w:rsidRPr="00C10A63" w:rsidDel="00993E83">
          <w:rPr>
            <w:rFonts w:ascii="Palatino Linotype" w:eastAsia="Palatino Linotype" w:hAnsi="Palatino Linotype" w:cs="Palatino Linotype"/>
            <w:sz w:val="20"/>
            <w:szCs w:val="20"/>
          </w:rPr>
          <w:delText>9</w:delText>
        </w:r>
        <w:r w:rsidRPr="00C10A63" w:rsidDel="00993E83">
          <w:rPr>
            <w:rFonts w:ascii="Palatino Linotype" w:eastAsia="Palatino Linotype" w:hAnsi="Palatino Linotype" w:cs="Palatino Linotype"/>
            <w:sz w:val="20"/>
            <w:szCs w:val="20"/>
          </w:rPr>
          <w:delText xml:space="preserve">, countries are </w:delText>
        </w:r>
        <w:r w:rsidR="007C394A" w:rsidRPr="00C10A63" w:rsidDel="00993E83">
          <w:rPr>
            <w:rFonts w:ascii="Palatino Linotype" w:eastAsia="Palatino Linotype" w:hAnsi="Palatino Linotype" w:cs="Palatino Linotype"/>
            <w:sz w:val="20"/>
            <w:szCs w:val="20"/>
          </w:rPr>
          <w:delText>colored</w:delText>
        </w:r>
        <w:r w:rsidRPr="00C10A63" w:rsidDel="00993E83">
          <w:rPr>
            <w:rFonts w:ascii="Palatino Linotype" w:eastAsia="Palatino Linotype" w:hAnsi="Palatino Linotype" w:cs="Palatino Linotype"/>
            <w:sz w:val="20"/>
            <w:szCs w:val="20"/>
          </w:rPr>
          <w:delText xml:space="preserve"> according to </w:delText>
        </w:r>
        <w:r w:rsidR="00FA38DE" w:rsidRPr="00C10A63" w:rsidDel="00993E83">
          <w:rPr>
            <w:rFonts w:ascii="Palatino Linotype" w:eastAsia="Palatino Linotype" w:hAnsi="Palatino Linotype" w:cs="Palatino Linotype"/>
            <w:sz w:val="20"/>
            <w:szCs w:val="20"/>
          </w:rPr>
          <w:delText xml:space="preserve">the </w:delText>
        </w:r>
        <w:r w:rsidRPr="00C10A63" w:rsidDel="00993E83">
          <w:rPr>
            <w:rFonts w:ascii="Palatino Linotype" w:eastAsia="Palatino Linotype" w:hAnsi="Palatino Linotype" w:cs="Palatino Linotype"/>
            <w:sz w:val="20"/>
            <w:szCs w:val="20"/>
          </w:rPr>
          <w:delText xml:space="preserve">APY, which indicates the average publication year of the documents published by </w:delText>
        </w:r>
        <w:r w:rsidR="009519AB" w:rsidRPr="00C10A63" w:rsidDel="00993E83">
          <w:rPr>
            <w:rFonts w:ascii="Palatino Linotype" w:eastAsia="Palatino Linotype" w:hAnsi="Palatino Linotype" w:cs="Palatino Linotype"/>
            <w:sz w:val="20"/>
            <w:szCs w:val="20"/>
          </w:rPr>
          <w:delText>each</w:delText>
        </w:r>
        <w:r w:rsidRPr="00C10A63" w:rsidDel="00993E83">
          <w:rPr>
            <w:rFonts w:ascii="Palatino Linotype" w:eastAsia="Palatino Linotype" w:hAnsi="Palatino Linotype" w:cs="Palatino Linotype"/>
            <w:sz w:val="20"/>
            <w:szCs w:val="20"/>
          </w:rPr>
          <w:delText xml:space="preserve"> country. According to</w:delText>
        </w:r>
        <w:r w:rsidR="009519AB" w:rsidRPr="00C10A63" w:rsidDel="00993E83">
          <w:rPr>
            <w:rFonts w:ascii="Palatino Linotype" w:eastAsia="Palatino Linotype" w:hAnsi="Palatino Linotype" w:cs="Palatino Linotype"/>
            <w:sz w:val="20"/>
            <w:szCs w:val="20"/>
          </w:rPr>
          <w:delText xml:space="preserve"> the</w:delText>
        </w:r>
        <w:r w:rsidRPr="00C10A63" w:rsidDel="00993E83">
          <w:rPr>
            <w:rFonts w:ascii="Palatino Linotype" w:eastAsia="Palatino Linotype" w:hAnsi="Palatino Linotype" w:cs="Palatino Linotype"/>
            <w:sz w:val="20"/>
            <w:szCs w:val="20"/>
          </w:rPr>
          <w:delText xml:space="preserve"> APY, the countries</w:delText>
        </w:r>
        <w:r w:rsidR="009519AB" w:rsidRPr="00C10A63" w:rsidDel="00993E83">
          <w:rPr>
            <w:rFonts w:ascii="Palatino Linotype" w:eastAsia="Palatino Linotype" w:hAnsi="Palatino Linotype" w:cs="Palatino Linotype"/>
            <w:sz w:val="20"/>
            <w:szCs w:val="20"/>
          </w:rPr>
          <w:delText xml:space="preserve"> that made the most recent contributions</w:delText>
        </w:r>
        <w:r w:rsidRPr="00C10A63" w:rsidDel="00993E83">
          <w:rPr>
            <w:rFonts w:ascii="Palatino Linotype" w:eastAsia="Palatino Linotype" w:hAnsi="Palatino Linotype" w:cs="Palatino Linotype"/>
            <w:sz w:val="20"/>
            <w:szCs w:val="20"/>
          </w:rPr>
          <w:delText xml:space="preserve"> to the study topic </w:delText>
        </w:r>
        <w:r w:rsidR="009519AB" w:rsidRPr="00C10A63" w:rsidDel="00993E83">
          <w:rPr>
            <w:rFonts w:ascii="Palatino Linotype" w:eastAsia="Palatino Linotype" w:hAnsi="Palatino Linotype" w:cs="Palatino Linotype"/>
            <w:sz w:val="20"/>
            <w:szCs w:val="20"/>
          </w:rPr>
          <w:delText xml:space="preserve">were </w:delText>
        </w:r>
        <w:r w:rsidRPr="00C10A63" w:rsidDel="00993E83">
          <w:rPr>
            <w:rFonts w:ascii="Palatino Linotype" w:eastAsia="Palatino Linotype" w:hAnsi="Palatino Linotype" w:cs="Palatino Linotype"/>
            <w:sz w:val="20"/>
            <w:szCs w:val="20"/>
          </w:rPr>
          <w:delText>the following: U Arab Emirates (APY 2020), Iran (APY 2019), Portugal (APY 2019), Brazil (APY 2019) and Indonesia (APY 2019). Since th</w:delText>
        </w:r>
        <w:r w:rsidR="009519AB" w:rsidRPr="00C10A63" w:rsidDel="00993E83">
          <w:rPr>
            <w:rFonts w:ascii="Palatino Linotype" w:eastAsia="Palatino Linotype" w:hAnsi="Palatino Linotype" w:cs="Palatino Linotype"/>
            <w:sz w:val="20"/>
            <w:szCs w:val="20"/>
          </w:rPr>
          <w:delText>e</w:delText>
        </w:r>
        <w:r w:rsidRPr="00C10A63" w:rsidDel="00993E83">
          <w:rPr>
            <w:rFonts w:ascii="Palatino Linotype" w:eastAsia="Palatino Linotype" w:hAnsi="Palatino Linotype" w:cs="Palatino Linotype"/>
            <w:sz w:val="20"/>
            <w:szCs w:val="20"/>
          </w:rPr>
          <w:delText xml:space="preserve">se countries have recently contributed to </w:delText>
        </w:r>
        <w:r w:rsidR="009519AB" w:rsidRPr="00C10A63" w:rsidDel="00993E83">
          <w:rPr>
            <w:rFonts w:ascii="Palatino Linotype" w:eastAsia="Palatino Linotype" w:hAnsi="Palatino Linotype" w:cs="Palatino Linotype"/>
            <w:sz w:val="20"/>
            <w:szCs w:val="20"/>
          </w:rPr>
          <w:delText xml:space="preserve">the field of </w:delText>
        </w:r>
        <w:r w:rsidRPr="00C10A63" w:rsidDel="00993E83">
          <w:rPr>
            <w:rFonts w:ascii="Palatino Linotype" w:eastAsia="Palatino Linotype" w:hAnsi="Palatino Linotype" w:cs="Palatino Linotype"/>
            <w:sz w:val="20"/>
            <w:szCs w:val="20"/>
          </w:rPr>
          <w:delText xml:space="preserve">BIM and building energy efficiency, their APY is recent. Countries such as Peoples R China, USA, England, etc., </w:delText>
        </w:r>
        <w:r w:rsidR="009519AB" w:rsidRPr="00C10A63" w:rsidDel="00993E83">
          <w:rPr>
            <w:rFonts w:ascii="Palatino Linotype" w:eastAsia="Palatino Linotype" w:hAnsi="Palatino Linotype" w:cs="Palatino Linotype"/>
            <w:sz w:val="20"/>
            <w:szCs w:val="20"/>
          </w:rPr>
          <w:delText xml:space="preserve">presented </w:delText>
        </w:r>
        <w:r w:rsidRPr="00C10A63" w:rsidDel="00993E83">
          <w:rPr>
            <w:rFonts w:ascii="Palatino Linotype" w:eastAsia="Palatino Linotype" w:hAnsi="Palatino Linotype" w:cs="Palatino Linotype"/>
            <w:sz w:val="20"/>
            <w:szCs w:val="20"/>
          </w:rPr>
          <w:delText xml:space="preserve">a high volume of papers from the </w:delText>
        </w:r>
        <w:r w:rsidR="009519AB" w:rsidRPr="00C10A63" w:rsidDel="00993E83">
          <w:rPr>
            <w:rFonts w:ascii="Palatino Linotype" w:eastAsia="Palatino Linotype" w:hAnsi="Palatino Linotype" w:cs="Palatino Linotype"/>
            <w:sz w:val="20"/>
            <w:szCs w:val="20"/>
          </w:rPr>
          <w:delText xml:space="preserve">initial stage </w:delText>
        </w:r>
        <w:r w:rsidR="007C394A" w:rsidRPr="00C10A63" w:rsidDel="00993E83">
          <w:rPr>
            <w:rFonts w:ascii="Palatino Linotype" w:eastAsia="Palatino Linotype" w:hAnsi="Palatino Linotype" w:cs="Palatino Linotype"/>
            <w:sz w:val="20"/>
            <w:szCs w:val="20"/>
          </w:rPr>
          <w:delText>of</w:delText>
        </w:r>
        <w:r w:rsidRPr="00C10A63" w:rsidDel="00993E83">
          <w:rPr>
            <w:rFonts w:ascii="Palatino Linotype" w:eastAsia="Palatino Linotype" w:hAnsi="Palatino Linotype" w:cs="Palatino Linotype"/>
            <w:sz w:val="20"/>
            <w:szCs w:val="20"/>
          </w:rPr>
          <w:delText xml:space="preserve"> BIM and building energy efficiency research; therefore, their APY is in the middle according to the year distribution.</w:delText>
        </w:r>
      </w:del>
    </w:p>
    <w:p w14:paraId="639436F5" w14:textId="03175022" w:rsidR="00030BC0" w:rsidRPr="00C10A63" w:rsidDel="00993E83" w:rsidRDefault="00030BC0">
      <w:pPr>
        <w:pBdr>
          <w:top w:val="nil"/>
          <w:left w:val="nil"/>
          <w:bottom w:val="nil"/>
          <w:right w:val="nil"/>
          <w:between w:val="nil"/>
        </w:pBdr>
        <w:spacing w:line="240" w:lineRule="auto"/>
        <w:ind w:firstLine="425"/>
        <w:rPr>
          <w:del w:id="252" w:author="Tatjana Vilutienė" w:date="2021-09-23T18:32:00Z"/>
          <w:rFonts w:ascii="Palatino Linotype" w:eastAsia="Palatino Linotype" w:hAnsi="Palatino Linotype" w:cs="Palatino Linotype"/>
          <w:sz w:val="20"/>
          <w:szCs w:val="20"/>
        </w:rPr>
      </w:pPr>
    </w:p>
    <w:p w14:paraId="480D4D0A" w14:textId="5AC6D132" w:rsidR="00030BC0" w:rsidRPr="00C10A63" w:rsidDel="00993E83" w:rsidRDefault="0020791C" w:rsidP="00956112">
      <w:pPr>
        <w:pBdr>
          <w:top w:val="nil"/>
          <w:left w:val="nil"/>
          <w:bottom w:val="nil"/>
          <w:right w:val="nil"/>
          <w:between w:val="nil"/>
        </w:pBdr>
        <w:spacing w:before="120" w:after="240" w:line="240" w:lineRule="auto"/>
        <w:ind w:left="425" w:right="425"/>
        <w:rPr>
          <w:del w:id="253" w:author="Tatjana Vilutienė" w:date="2021-09-23T18:32:00Z"/>
          <w:rFonts w:ascii="Palatino Linotype" w:eastAsia="Palatino Linotype" w:hAnsi="Palatino Linotype" w:cs="Palatino Linotype"/>
          <w:color w:val="auto"/>
          <w:sz w:val="18"/>
          <w:szCs w:val="18"/>
        </w:rPr>
      </w:pPr>
      <w:del w:id="254" w:author="Tatjana Vilutienė" w:date="2021-09-23T18:32:00Z">
        <w:r w:rsidRPr="00C10A63" w:rsidDel="00993E83">
          <w:rPr>
            <w:rFonts w:ascii="Palatino Linotype" w:eastAsia="Palatino Linotype" w:hAnsi="Palatino Linotype" w:cs="Palatino Linotype"/>
            <w:b/>
            <w:color w:val="auto"/>
            <w:sz w:val="18"/>
            <w:szCs w:val="18"/>
          </w:rPr>
          <w:delText xml:space="preserve">Figure </w:delText>
        </w:r>
        <w:r w:rsidR="007C394A" w:rsidRPr="00C10A63" w:rsidDel="00993E83">
          <w:rPr>
            <w:rFonts w:ascii="Palatino Linotype" w:eastAsia="Palatino Linotype" w:hAnsi="Palatino Linotype" w:cs="Palatino Linotype"/>
            <w:b/>
            <w:color w:val="auto"/>
            <w:sz w:val="18"/>
            <w:szCs w:val="18"/>
          </w:rPr>
          <w:delText>9</w:delText>
        </w:r>
        <w:r w:rsidRPr="00C10A63" w:rsidDel="00993E83">
          <w:rPr>
            <w:rFonts w:ascii="Palatino Linotype" w:eastAsia="Palatino Linotype" w:hAnsi="Palatino Linotype" w:cs="Palatino Linotype"/>
            <w:b/>
            <w:color w:val="auto"/>
            <w:sz w:val="18"/>
            <w:szCs w:val="18"/>
          </w:rPr>
          <w:delText>.</w:delText>
        </w:r>
        <w:r w:rsidRPr="00C10A63" w:rsidDel="00993E83">
          <w:rPr>
            <w:rFonts w:ascii="Palatino Linotype" w:eastAsia="Palatino Linotype" w:hAnsi="Palatino Linotype" w:cs="Palatino Linotype"/>
            <w:color w:val="auto"/>
            <w:sz w:val="18"/>
            <w:szCs w:val="18"/>
          </w:rPr>
          <w:delText xml:space="preserve"> The WoS country map on the </w:delText>
        </w:r>
        <w:r w:rsidR="00136AEC" w:rsidRPr="00C10A63" w:rsidDel="00993E83">
          <w:rPr>
            <w:rFonts w:ascii="Palatino Linotype" w:eastAsia="Palatino Linotype" w:hAnsi="Palatino Linotype" w:cs="Palatino Linotype"/>
            <w:color w:val="auto"/>
            <w:sz w:val="18"/>
            <w:szCs w:val="18"/>
          </w:rPr>
          <w:delText xml:space="preserve">topic of </w:delText>
        </w:r>
        <w:r w:rsidRPr="00C10A63" w:rsidDel="00993E83">
          <w:rPr>
            <w:rFonts w:ascii="Palatino Linotype" w:eastAsia="Palatino Linotype" w:hAnsi="Palatino Linotype" w:cs="Palatino Linotype"/>
            <w:color w:val="auto"/>
            <w:sz w:val="18"/>
            <w:szCs w:val="18"/>
          </w:rPr>
          <w:delText>BIM and building energy efficiency.</w:delText>
        </w:r>
      </w:del>
    </w:p>
    <w:p w14:paraId="41515206" w14:textId="3E71F9C3" w:rsidR="00136AEC" w:rsidRPr="00C10A63" w:rsidDel="00993E83" w:rsidRDefault="0020791C" w:rsidP="007C394A">
      <w:pPr>
        <w:pBdr>
          <w:top w:val="nil"/>
          <w:left w:val="nil"/>
          <w:bottom w:val="nil"/>
          <w:right w:val="nil"/>
          <w:between w:val="nil"/>
        </w:pBdr>
        <w:spacing w:line="240" w:lineRule="auto"/>
        <w:ind w:firstLine="425"/>
        <w:rPr>
          <w:del w:id="255" w:author="Tatjana Vilutienė" w:date="2021-09-23T18:32:00Z"/>
          <w:rFonts w:ascii="Palatino Linotype" w:eastAsia="Palatino Linotype" w:hAnsi="Palatino Linotype" w:cs="Palatino Linotype"/>
          <w:sz w:val="20"/>
          <w:szCs w:val="20"/>
        </w:rPr>
      </w:pPr>
      <w:del w:id="256" w:author="Tatjana Vilutienė" w:date="2021-09-23T18:32:00Z">
        <w:r w:rsidRPr="00C10A63" w:rsidDel="00993E83">
          <w:rPr>
            <w:rFonts w:ascii="Palatino Linotype" w:eastAsia="Palatino Linotype" w:hAnsi="Palatino Linotype" w:cs="Palatino Linotype"/>
            <w:sz w:val="20"/>
            <w:szCs w:val="20"/>
          </w:rPr>
          <w:delText xml:space="preserve">Figure </w:delText>
        </w:r>
        <w:r w:rsidR="007C394A" w:rsidRPr="00C10A63" w:rsidDel="00993E83">
          <w:rPr>
            <w:rFonts w:ascii="Palatino Linotype" w:eastAsia="Palatino Linotype" w:hAnsi="Palatino Linotype" w:cs="Palatino Linotype"/>
            <w:sz w:val="20"/>
            <w:szCs w:val="20"/>
          </w:rPr>
          <w:delText>10</w:delText>
        </w:r>
        <w:r w:rsidRPr="00C10A63" w:rsidDel="00993E83">
          <w:rPr>
            <w:rFonts w:ascii="Palatino Linotype" w:eastAsia="Palatino Linotype" w:hAnsi="Palatino Linotype" w:cs="Palatino Linotype"/>
            <w:sz w:val="20"/>
            <w:szCs w:val="20"/>
          </w:rPr>
          <w:delText xml:space="preserve"> presents the country map </w:delText>
        </w:r>
        <w:r w:rsidR="009519AB" w:rsidRPr="00C10A63" w:rsidDel="00993E83">
          <w:rPr>
            <w:rFonts w:ascii="Palatino Linotype" w:eastAsia="Palatino Linotype" w:hAnsi="Palatino Linotype" w:cs="Palatino Linotype"/>
            <w:sz w:val="20"/>
            <w:szCs w:val="20"/>
          </w:rPr>
          <w:delText xml:space="preserve">generated from Scopus </w:delText>
        </w:r>
        <w:r w:rsidRPr="00C10A63" w:rsidDel="00993E83">
          <w:rPr>
            <w:rFonts w:ascii="Palatino Linotype" w:eastAsia="Palatino Linotype" w:hAnsi="Palatino Linotype" w:cs="Palatino Linotype"/>
            <w:sz w:val="20"/>
            <w:szCs w:val="20"/>
          </w:rPr>
          <w:delText xml:space="preserve">on the </w:delText>
        </w:r>
        <w:r w:rsidR="00136AEC" w:rsidRPr="00C10A63" w:rsidDel="00993E83">
          <w:rPr>
            <w:rFonts w:ascii="Palatino Linotype" w:eastAsia="Palatino Linotype" w:hAnsi="Palatino Linotype" w:cs="Palatino Linotype"/>
            <w:sz w:val="20"/>
            <w:szCs w:val="20"/>
          </w:rPr>
          <w:delText xml:space="preserve">topic of </w:delText>
        </w:r>
        <w:r w:rsidRPr="00C10A63" w:rsidDel="00993E83">
          <w:rPr>
            <w:rFonts w:ascii="Palatino Linotype" w:eastAsia="Palatino Linotype" w:hAnsi="Palatino Linotype" w:cs="Palatino Linotype"/>
            <w:sz w:val="20"/>
            <w:szCs w:val="20"/>
          </w:rPr>
          <w:delText xml:space="preserve">BIM and building energy efficiency. The five most </w:delText>
        </w:r>
        <w:r w:rsidR="009519AB" w:rsidRPr="00C10A63" w:rsidDel="00993E83">
          <w:rPr>
            <w:rFonts w:ascii="Palatino Linotype" w:eastAsia="Palatino Linotype" w:hAnsi="Palatino Linotype" w:cs="Palatino Linotype"/>
            <w:sz w:val="20"/>
            <w:szCs w:val="20"/>
          </w:rPr>
          <w:delText xml:space="preserve">frequently </w:delText>
        </w:r>
        <w:r w:rsidRPr="00C10A63" w:rsidDel="00993E83">
          <w:rPr>
            <w:rFonts w:ascii="Palatino Linotype" w:eastAsia="Palatino Linotype" w:hAnsi="Palatino Linotype" w:cs="Palatino Linotype"/>
            <w:sz w:val="20"/>
            <w:szCs w:val="20"/>
          </w:rPr>
          <w:delText xml:space="preserve">occurring countries </w:delText>
        </w:r>
        <w:r w:rsidR="00150DAE" w:rsidRPr="00C10A63" w:rsidDel="00993E83">
          <w:rPr>
            <w:rFonts w:ascii="Palatino Linotype" w:eastAsia="Palatino Linotype" w:hAnsi="Palatino Linotype" w:cs="Palatino Linotype"/>
            <w:sz w:val="20"/>
            <w:szCs w:val="20"/>
          </w:rPr>
          <w:delText>o</w:delText>
        </w:r>
        <w:r w:rsidRPr="00C10A63" w:rsidDel="00993E83">
          <w:rPr>
            <w:rFonts w:ascii="Palatino Linotype" w:eastAsia="Palatino Linotype" w:hAnsi="Palatino Linotype" w:cs="Palatino Linotype"/>
            <w:sz w:val="20"/>
            <w:szCs w:val="20"/>
          </w:rPr>
          <w:delText xml:space="preserve">n the map </w:delText>
        </w:r>
        <w:r w:rsidR="009519AB" w:rsidRPr="00C10A63" w:rsidDel="00993E83">
          <w:rPr>
            <w:rFonts w:ascii="Palatino Linotype" w:eastAsia="Palatino Linotype" w:hAnsi="Palatino Linotype" w:cs="Palatino Linotype"/>
            <w:sz w:val="20"/>
            <w:szCs w:val="20"/>
          </w:rPr>
          <w:delText xml:space="preserve">were </w:delText>
        </w:r>
        <w:r w:rsidRPr="00C10A63" w:rsidDel="00993E83">
          <w:rPr>
            <w:rFonts w:ascii="Palatino Linotype" w:eastAsia="Palatino Linotype" w:hAnsi="Palatino Linotype" w:cs="Palatino Linotype"/>
            <w:sz w:val="20"/>
            <w:szCs w:val="20"/>
          </w:rPr>
          <w:delText xml:space="preserve">the following: the United States (136), China (106), the United Kingdom (74), South Korea (49) and Spain (43). Note that the five most </w:delText>
        </w:r>
        <w:r w:rsidR="009519AB" w:rsidRPr="00C10A63" w:rsidDel="00993E83">
          <w:rPr>
            <w:rFonts w:ascii="Palatino Linotype" w:eastAsia="Palatino Linotype" w:hAnsi="Palatino Linotype" w:cs="Palatino Linotype"/>
            <w:sz w:val="20"/>
            <w:szCs w:val="20"/>
          </w:rPr>
          <w:delText xml:space="preserve">prevalent </w:delText>
        </w:r>
        <w:r w:rsidRPr="00C10A63" w:rsidDel="00993E83">
          <w:rPr>
            <w:rFonts w:ascii="Palatino Linotype" w:eastAsia="Palatino Linotype" w:hAnsi="Palatino Linotype" w:cs="Palatino Linotype"/>
            <w:sz w:val="20"/>
            <w:szCs w:val="20"/>
          </w:rPr>
          <w:delText xml:space="preserve">countries in Scopus </w:delText>
        </w:r>
        <w:r w:rsidR="009519AB" w:rsidRPr="00C10A63" w:rsidDel="00993E83">
          <w:rPr>
            <w:rFonts w:ascii="Palatino Linotype" w:eastAsia="Palatino Linotype" w:hAnsi="Palatino Linotype" w:cs="Palatino Linotype"/>
            <w:sz w:val="20"/>
            <w:szCs w:val="20"/>
          </w:rPr>
          <w:delText xml:space="preserve">are </w:delText>
        </w:r>
        <w:r w:rsidRPr="00C10A63" w:rsidDel="00993E83">
          <w:rPr>
            <w:rFonts w:ascii="Palatino Linotype" w:eastAsia="Palatino Linotype" w:hAnsi="Palatino Linotype" w:cs="Palatino Linotype"/>
            <w:sz w:val="20"/>
            <w:szCs w:val="20"/>
          </w:rPr>
          <w:delText xml:space="preserve">similar to </w:delText>
        </w:r>
        <w:r w:rsidR="009519AB" w:rsidRPr="00C10A63" w:rsidDel="00993E83">
          <w:rPr>
            <w:rFonts w:ascii="Palatino Linotype" w:eastAsia="Palatino Linotype" w:hAnsi="Palatino Linotype" w:cs="Palatino Linotype"/>
            <w:sz w:val="20"/>
            <w:szCs w:val="20"/>
          </w:rPr>
          <w:delText xml:space="preserve">those in </w:delText>
        </w:r>
        <w:r w:rsidRPr="00C10A63" w:rsidDel="00993E83">
          <w:rPr>
            <w:rFonts w:ascii="Palatino Linotype" w:eastAsia="Palatino Linotype" w:hAnsi="Palatino Linotype" w:cs="Palatino Linotype"/>
            <w:sz w:val="20"/>
            <w:szCs w:val="20"/>
          </w:rPr>
          <w:delText>WoS.</w:delText>
        </w:r>
      </w:del>
    </w:p>
    <w:p w14:paraId="67C47E67" w14:textId="0879965B" w:rsidR="00D71A10" w:rsidRPr="00C10A63" w:rsidDel="00993E83" w:rsidRDefault="00D71A10" w:rsidP="00D71A10">
      <w:pPr>
        <w:pBdr>
          <w:top w:val="nil"/>
          <w:left w:val="nil"/>
          <w:bottom w:val="nil"/>
          <w:right w:val="nil"/>
          <w:between w:val="nil"/>
        </w:pBdr>
        <w:spacing w:before="120" w:after="240" w:line="240" w:lineRule="auto"/>
        <w:ind w:left="425" w:right="425"/>
        <w:rPr>
          <w:del w:id="257" w:author="Tatjana Vilutienė" w:date="2021-09-23T18:32:00Z"/>
          <w:rFonts w:ascii="Palatino Linotype" w:eastAsia="Palatino Linotype" w:hAnsi="Palatino Linotype" w:cs="Palatino Linotype"/>
          <w:color w:val="auto"/>
          <w:sz w:val="20"/>
          <w:szCs w:val="20"/>
        </w:rPr>
      </w:pPr>
      <w:del w:id="258" w:author="Tatjana Vilutienė" w:date="2021-09-23T18:32:00Z">
        <w:r w:rsidRPr="00C10A63" w:rsidDel="00993E83">
          <w:rPr>
            <w:rFonts w:ascii="Palatino Linotype" w:eastAsia="Palatino Linotype" w:hAnsi="Palatino Linotype" w:cs="Palatino Linotype"/>
            <w:b/>
            <w:color w:val="auto"/>
            <w:sz w:val="18"/>
            <w:szCs w:val="18"/>
          </w:rPr>
          <w:lastRenderedPageBreak/>
          <w:delText xml:space="preserve">Figure </w:delText>
        </w:r>
        <w:r w:rsidR="007C394A" w:rsidRPr="00C10A63" w:rsidDel="00993E83">
          <w:rPr>
            <w:rFonts w:ascii="Palatino Linotype" w:eastAsia="Palatino Linotype" w:hAnsi="Palatino Linotype" w:cs="Palatino Linotype"/>
            <w:b/>
            <w:color w:val="auto"/>
            <w:sz w:val="18"/>
            <w:szCs w:val="18"/>
          </w:rPr>
          <w:delText>10</w:delText>
        </w:r>
        <w:r w:rsidRPr="00C10A63" w:rsidDel="00993E83">
          <w:rPr>
            <w:rFonts w:ascii="Palatino Linotype" w:eastAsia="Palatino Linotype" w:hAnsi="Palatino Linotype" w:cs="Palatino Linotype"/>
            <w:b/>
            <w:color w:val="auto"/>
            <w:sz w:val="18"/>
            <w:szCs w:val="18"/>
          </w:rPr>
          <w:delText>.</w:delText>
        </w:r>
        <w:r w:rsidRPr="00C10A63" w:rsidDel="00993E83">
          <w:rPr>
            <w:rFonts w:ascii="Palatino Linotype" w:eastAsia="Palatino Linotype" w:hAnsi="Palatino Linotype" w:cs="Palatino Linotype"/>
            <w:color w:val="auto"/>
            <w:sz w:val="18"/>
            <w:szCs w:val="18"/>
          </w:rPr>
          <w:delText xml:space="preserve"> The Scopus country map on the </w:delText>
        </w:r>
        <w:r w:rsidR="00136AEC" w:rsidRPr="00C10A63" w:rsidDel="00993E83">
          <w:rPr>
            <w:rFonts w:ascii="Palatino Linotype" w:eastAsia="Palatino Linotype" w:hAnsi="Palatino Linotype" w:cs="Palatino Linotype"/>
            <w:color w:val="auto"/>
            <w:sz w:val="18"/>
            <w:szCs w:val="18"/>
          </w:rPr>
          <w:delText xml:space="preserve">topic of </w:delText>
        </w:r>
        <w:r w:rsidRPr="00C10A63" w:rsidDel="00993E83">
          <w:rPr>
            <w:rFonts w:ascii="Palatino Linotype" w:eastAsia="Palatino Linotype" w:hAnsi="Palatino Linotype" w:cs="Palatino Linotype"/>
            <w:color w:val="auto"/>
            <w:sz w:val="18"/>
            <w:szCs w:val="18"/>
          </w:rPr>
          <w:delText>BIM and building energy efficiency.</w:delText>
        </w:r>
      </w:del>
    </w:p>
    <w:p w14:paraId="78322788" w14:textId="581954D5" w:rsidR="00030BC0" w:rsidRPr="00C10A63" w:rsidDel="00993E83" w:rsidRDefault="0020791C" w:rsidP="00136AEC">
      <w:pPr>
        <w:pBdr>
          <w:top w:val="nil"/>
          <w:left w:val="nil"/>
          <w:bottom w:val="nil"/>
          <w:right w:val="nil"/>
          <w:between w:val="nil"/>
        </w:pBdr>
        <w:spacing w:line="240" w:lineRule="auto"/>
        <w:ind w:firstLine="425"/>
        <w:rPr>
          <w:del w:id="259" w:author="Tatjana Vilutienė" w:date="2021-09-23T18:32:00Z"/>
          <w:rFonts w:ascii="Palatino Linotype" w:eastAsia="Palatino Linotype" w:hAnsi="Palatino Linotype" w:cs="Palatino Linotype"/>
          <w:sz w:val="20"/>
          <w:szCs w:val="20"/>
        </w:rPr>
      </w:pPr>
      <w:del w:id="260" w:author="Tatjana Vilutienė" w:date="2021-09-23T18:32:00Z">
        <w:r w:rsidRPr="00C10A63" w:rsidDel="00993E83">
          <w:rPr>
            <w:rFonts w:ascii="Palatino Linotype" w:eastAsia="Palatino Linotype" w:hAnsi="Palatino Linotype" w:cs="Palatino Linotype"/>
            <w:sz w:val="20"/>
            <w:szCs w:val="20"/>
          </w:rPr>
          <w:delText xml:space="preserve">In Figure </w:delText>
        </w:r>
        <w:r w:rsidR="007C394A" w:rsidRPr="00C10A63" w:rsidDel="00993E83">
          <w:rPr>
            <w:rFonts w:ascii="Palatino Linotype" w:eastAsia="Palatino Linotype" w:hAnsi="Palatino Linotype" w:cs="Palatino Linotype"/>
            <w:sz w:val="20"/>
            <w:szCs w:val="20"/>
          </w:rPr>
          <w:delText>10</w:delText>
        </w:r>
        <w:r w:rsidRPr="00C10A63" w:rsidDel="00993E83">
          <w:rPr>
            <w:rFonts w:ascii="Palatino Linotype" w:eastAsia="Palatino Linotype" w:hAnsi="Palatino Linotype" w:cs="Palatino Linotype"/>
            <w:sz w:val="20"/>
            <w:szCs w:val="20"/>
          </w:rPr>
          <w:delText xml:space="preserve">, countries are </w:delText>
        </w:r>
        <w:r w:rsidR="00D71A10" w:rsidRPr="00C10A63" w:rsidDel="00993E83">
          <w:rPr>
            <w:rFonts w:ascii="Palatino Linotype" w:eastAsia="Palatino Linotype" w:hAnsi="Palatino Linotype" w:cs="Palatino Linotype"/>
            <w:sz w:val="20"/>
            <w:szCs w:val="20"/>
          </w:rPr>
          <w:delText>colored</w:delText>
        </w:r>
        <w:r w:rsidRPr="00C10A63" w:rsidDel="00993E83">
          <w:rPr>
            <w:rFonts w:ascii="Palatino Linotype" w:eastAsia="Palatino Linotype" w:hAnsi="Palatino Linotype" w:cs="Palatino Linotype"/>
            <w:sz w:val="20"/>
            <w:szCs w:val="20"/>
          </w:rPr>
          <w:delText xml:space="preserve"> according to </w:delText>
        </w:r>
        <w:r w:rsidR="003E79CA" w:rsidRPr="00C10A63" w:rsidDel="00993E83">
          <w:rPr>
            <w:rFonts w:ascii="Palatino Linotype" w:eastAsia="Palatino Linotype" w:hAnsi="Palatino Linotype" w:cs="Palatino Linotype"/>
            <w:sz w:val="20"/>
            <w:szCs w:val="20"/>
          </w:rPr>
          <w:delText xml:space="preserve">the </w:delText>
        </w:r>
        <w:r w:rsidRPr="00C10A63" w:rsidDel="00993E83">
          <w:rPr>
            <w:rFonts w:ascii="Palatino Linotype" w:eastAsia="Palatino Linotype" w:hAnsi="Palatino Linotype" w:cs="Palatino Linotype"/>
            <w:sz w:val="20"/>
            <w:szCs w:val="20"/>
          </w:rPr>
          <w:delText xml:space="preserve">APY. The </w:delText>
        </w:r>
        <w:r w:rsidR="003E79CA" w:rsidRPr="00C10A63" w:rsidDel="00993E83">
          <w:rPr>
            <w:rFonts w:ascii="Palatino Linotype" w:eastAsia="Palatino Linotype" w:hAnsi="Palatino Linotype" w:cs="Palatino Linotype"/>
            <w:sz w:val="20"/>
            <w:szCs w:val="20"/>
          </w:rPr>
          <w:delText>countries highlighted in yellow</w:delText>
        </w:r>
        <w:r w:rsidRPr="00C10A63" w:rsidDel="00993E83">
          <w:rPr>
            <w:rFonts w:ascii="Palatino Linotype" w:eastAsia="Palatino Linotype" w:hAnsi="Palatino Linotype" w:cs="Palatino Linotype"/>
            <w:sz w:val="20"/>
            <w:szCs w:val="20"/>
          </w:rPr>
          <w:delText xml:space="preserve"> </w:delText>
        </w:r>
        <w:r w:rsidR="003E79CA" w:rsidRPr="00C10A63" w:rsidDel="00993E83">
          <w:rPr>
            <w:rFonts w:ascii="Palatino Linotype" w:eastAsia="Palatino Linotype" w:hAnsi="Palatino Linotype" w:cs="Palatino Linotype"/>
            <w:sz w:val="20"/>
            <w:szCs w:val="20"/>
          </w:rPr>
          <w:delText>are those that have made recent contributions</w:delText>
        </w:r>
        <w:r w:rsidRPr="00C10A63" w:rsidDel="00993E83">
          <w:rPr>
            <w:rFonts w:ascii="Palatino Linotype" w:eastAsia="Palatino Linotype" w:hAnsi="Palatino Linotype" w:cs="Palatino Linotype"/>
            <w:sz w:val="20"/>
            <w:szCs w:val="20"/>
          </w:rPr>
          <w:delText xml:space="preserve"> to the study topic</w:delText>
        </w:r>
        <w:r w:rsidR="003E79CA" w:rsidRPr="00C10A63" w:rsidDel="00993E83">
          <w:rPr>
            <w:rFonts w:ascii="Palatino Linotype" w:eastAsia="Palatino Linotype" w:hAnsi="Palatino Linotype" w:cs="Palatino Linotype"/>
            <w:sz w:val="20"/>
            <w:szCs w:val="20"/>
          </w:rPr>
          <w:delText>; these are</w:delText>
        </w:r>
        <w:r w:rsidRPr="00C10A63" w:rsidDel="00993E83">
          <w:rPr>
            <w:rFonts w:ascii="Palatino Linotype" w:eastAsia="Palatino Linotype" w:hAnsi="Palatino Linotype" w:cs="Palatino Linotype"/>
            <w:sz w:val="20"/>
            <w:szCs w:val="20"/>
          </w:rPr>
          <w:delText xml:space="preserve"> as follows: Saudi Arabia (APY 2019), the United Arab Emirates (APY 2019), Iran (APY 2019) and Belgium (APY 2019). Compared to WoS, in Scopus, two </w:delText>
        </w:r>
        <w:r w:rsidR="00A9620B" w:rsidRPr="00C10A63" w:rsidDel="00993E83">
          <w:rPr>
            <w:rFonts w:ascii="Palatino Linotype" w:eastAsia="Palatino Linotype" w:hAnsi="Palatino Linotype" w:cs="Palatino Linotype"/>
            <w:sz w:val="20"/>
            <w:szCs w:val="20"/>
          </w:rPr>
          <w:delText>of the</w:delText>
        </w:r>
        <w:r w:rsidRPr="00C10A63" w:rsidDel="00993E83">
          <w:rPr>
            <w:rFonts w:ascii="Palatino Linotype" w:eastAsia="Palatino Linotype" w:hAnsi="Palatino Linotype" w:cs="Palatino Linotype"/>
            <w:sz w:val="20"/>
            <w:szCs w:val="20"/>
          </w:rPr>
          <w:delText xml:space="preserve"> countries</w:delText>
        </w:r>
        <w:r w:rsidR="00A9620B" w:rsidRPr="00C10A63" w:rsidDel="00993E83">
          <w:rPr>
            <w:rFonts w:ascii="Palatino Linotype" w:eastAsia="Palatino Linotype" w:hAnsi="Palatino Linotype" w:cs="Palatino Linotype"/>
            <w:sz w:val="20"/>
            <w:szCs w:val="20"/>
          </w:rPr>
          <w:delText xml:space="preserve"> with the most recent contributions</w:delText>
        </w:r>
        <w:r w:rsidRPr="00C10A63" w:rsidDel="00993E83">
          <w:rPr>
            <w:rFonts w:ascii="Palatino Linotype" w:eastAsia="Palatino Linotype" w:hAnsi="Palatino Linotype" w:cs="Palatino Linotype"/>
            <w:sz w:val="20"/>
            <w:szCs w:val="20"/>
          </w:rPr>
          <w:delText xml:space="preserve"> are the same (i.e., U</w:delText>
        </w:r>
        <w:r w:rsidR="004D512B" w:rsidRPr="00C10A63" w:rsidDel="00993E83">
          <w:rPr>
            <w:rFonts w:ascii="Palatino Linotype" w:eastAsia="Palatino Linotype" w:hAnsi="Palatino Linotype" w:cs="Palatino Linotype"/>
            <w:sz w:val="20"/>
            <w:szCs w:val="20"/>
          </w:rPr>
          <w:delText xml:space="preserve">nited Arab Emirates and Iran). </w:delText>
        </w:r>
        <w:r w:rsidRPr="00C10A63" w:rsidDel="00993E83">
          <w:rPr>
            <w:rFonts w:ascii="Palatino Linotype" w:eastAsia="Palatino Linotype" w:hAnsi="Palatino Linotype" w:cs="Palatino Linotype"/>
            <w:sz w:val="20"/>
            <w:szCs w:val="20"/>
          </w:rPr>
          <w:delText>Countries such as the United States</w:delText>
        </w:r>
        <w:r w:rsidR="009E45AC" w:rsidRPr="00C10A63" w:rsidDel="00993E83">
          <w:rPr>
            <w:rFonts w:ascii="Palatino Linotype" w:eastAsia="Palatino Linotype" w:hAnsi="Palatino Linotype" w:cs="Palatino Linotype"/>
            <w:sz w:val="20"/>
            <w:szCs w:val="20"/>
          </w:rPr>
          <w:delText>, China</w:delText>
        </w:r>
        <w:r w:rsidRPr="00C10A63" w:rsidDel="00993E83">
          <w:rPr>
            <w:rFonts w:ascii="Palatino Linotype" w:eastAsia="Palatino Linotype" w:hAnsi="Palatino Linotype" w:cs="Palatino Linotype"/>
            <w:sz w:val="20"/>
            <w:szCs w:val="20"/>
          </w:rPr>
          <w:delText xml:space="preserve"> and the United Kingdom </w:delText>
        </w:r>
        <w:r w:rsidR="00A9620B" w:rsidRPr="00C10A63" w:rsidDel="00993E83">
          <w:rPr>
            <w:rFonts w:ascii="Palatino Linotype" w:eastAsia="Palatino Linotype" w:hAnsi="Palatino Linotype" w:cs="Palatino Linotype"/>
            <w:sz w:val="20"/>
            <w:szCs w:val="20"/>
          </w:rPr>
          <w:delText xml:space="preserve">produced </w:delText>
        </w:r>
        <w:r w:rsidRPr="00C10A63" w:rsidDel="00993E83">
          <w:rPr>
            <w:rFonts w:ascii="Palatino Linotype" w:eastAsia="Palatino Linotype" w:hAnsi="Palatino Linotype" w:cs="Palatino Linotype"/>
            <w:sz w:val="20"/>
            <w:szCs w:val="20"/>
          </w:rPr>
          <w:delText xml:space="preserve">a high volume of papers; therefore, their </w:delText>
        </w:r>
        <w:r w:rsidR="008F09EC" w:rsidRPr="00C10A63" w:rsidDel="00993E83">
          <w:rPr>
            <w:rFonts w:ascii="Palatino Linotype" w:eastAsia="Palatino Linotype" w:hAnsi="Palatino Linotype" w:cs="Palatino Linotype"/>
            <w:sz w:val="20"/>
            <w:szCs w:val="20"/>
          </w:rPr>
          <w:delText>A</w:delText>
        </w:r>
        <w:r w:rsidR="008F09EC" w:rsidDel="00993E83">
          <w:rPr>
            <w:rFonts w:ascii="Palatino Linotype" w:eastAsia="Palatino Linotype" w:hAnsi="Palatino Linotype" w:cs="Palatino Linotype"/>
            <w:sz w:val="20"/>
            <w:szCs w:val="20"/>
          </w:rPr>
          <w:delText>PY</w:delText>
        </w:r>
        <w:r w:rsidR="008F09EC" w:rsidRPr="00C10A63" w:rsidDel="00993E83">
          <w:rPr>
            <w:rFonts w:ascii="Palatino Linotype" w:eastAsia="Palatino Linotype" w:hAnsi="Palatino Linotype" w:cs="Palatino Linotype"/>
            <w:sz w:val="20"/>
            <w:szCs w:val="20"/>
          </w:rPr>
          <w:delText xml:space="preserve"> </w:delText>
        </w:r>
        <w:r w:rsidRPr="00C10A63" w:rsidDel="00993E83">
          <w:rPr>
            <w:rFonts w:ascii="Palatino Linotype" w:eastAsia="Palatino Linotype" w:hAnsi="Palatino Linotype" w:cs="Palatino Linotype"/>
            <w:sz w:val="20"/>
            <w:szCs w:val="20"/>
          </w:rPr>
          <w:delText>is in the middle according to the year distribution.</w:delText>
        </w:r>
      </w:del>
    </w:p>
    <w:p w14:paraId="37237EBF" w14:textId="77777777" w:rsidR="004D512B" w:rsidRPr="00C10A63" w:rsidRDefault="004D512B" w:rsidP="00136AEC">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p>
    <w:p w14:paraId="67C2466B" w14:textId="77777777" w:rsidR="00030BC0" w:rsidRPr="00C10A63" w:rsidRDefault="0020791C">
      <w:pPr>
        <w:pBdr>
          <w:top w:val="nil"/>
          <w:left w:val="nil"/>
          <w:bottom w:val="nil"/>
          <w:right w:val="nil"/>
          <w:between w:val="nil"/>
        </w:pBdr>
        <w:spacing w:before="240" w:after="120" w:line="240" w:lineRule="auto"/>
        <w:jc w:val="left"/>
        <w:rPr>
          <w:rFonts w:ascii="Palatino Linotype" w:eastAsia="Palatino Linotype" w:hAnsi="Palatino Linotype" w:cs="Palatino Linotype"/>
          <w:b/>
          <w:sz w:val="20"/>
          <w:szCs w:val="20"/>
        </w:rPr>
      </w:pPr>
      <w:r w:rsidRPr="00C10A63">
        <w:rPr>
          <w:rFonts w:ascii="Palatino Linotype" w:eastAsia="Palatino Linotype" w:hAnsi="Palatino Linotype" w:cs="Palatino Linotype"/>
          <w:b/>
          <w:sz w:val="20"/>
          <w:szCs w:val="20"/>
        </w:rPr>
        <w:t>5. Discussion</w:t>
      </w:r>
    </w:p>
    <w:p w14:paraId="23145954" w14:textId="39AF599C" w:rsidR="00030BC0" w:rsidRPr="00C10A63" w:rsidRDefault="0020791C" w:rsidP="003D0825">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 xml:space="preserve">The main aim of this mapping study was to determine how BIM methods and technologies contribute to </w:t>
      </w:r>
      <w:ins w:id="261" w:author="Tatjana Vilutienė" w:date="2021-09-20T16:25:00Z">
        <w:r w:rsidR="00D425AC" w:rsidRPr="00D425AC">
          <w:rPr>
            <w:rFonts w:ascii="Palatino Linotype" w:eastAsia="Palatino Linotype" w:hAnsi="Palatino Linotype" w:cs="Palatino Linotype"/>
            <w:color w:val="auto"/>
            <w:sz w:val="20"/>
            <w:szCs w:val="20"/>
          </w:rPr>
          <w:t>a building’s energy efficiency throughout its whole life cycle</w:t>
        </w:r>
        <w:r w:rsidR="00D425AC">
          <w:rPr>
            <w:rFonts w:ascii="Palatino Linotype" w:eastAsia="Palatino Linotype" w:hAnsi="Palatino Linotype" w:cs="Palatino Linotype"/>
            <w:color w:val="auto"/>
            <w:sz w:val="20"/>
            <w:szCs w:val="20"/>
          </w:rPr>
          <w:t>.</w:t>
        </w:r>
        <w:r w:rsidR="00D425AC" w:rsidRPr="00D425AC" w:rsidDel="00D425AC">
          <w:rPr>
            <w:rFonts w:ascii="Palatino Linotype" w:eastAsia="Palatino Linotype" w:hAnsi="Palatino Linotype" w:cs="Palatino Linotype"/>
            <w:color w:val="auto"/>
            <w:sz w:val="20"/>
            <w:szCs w:val="20"/>
          </w:rPr>
          <w:t xml:space="preserve"> </w:t>
        </w:r>
      </w:ins>
      <w:r w:rsidRPr="00C10A63">
        <w:rPr>
          <w:rFonts w:ascii="Palatino Linotype" w:eastAsia="Palatino Linotype" w:hAnsi="Palatino Linotype" w:cs="Palatino Linotype"/>
          <w:color w:val="auto"/>
          <w:sz w:val="20"/>
          <w:szCs w:val="20"/>
        </w:rPr>
        <w:t xml:space="preserve">Following the analysis and systematic mapping of </w:t>
      </w:r>
      <w:r w:rsidR="00A9620B" w:rsidRPr="00C10A63">
        <w:rPr>
          <w:rFonts w:ascii="Palatino Linotype" w:eastAsia="Palatino Linotype" w:hAnsi="Palatino Linotype" w:cs="Palatino Linotype"/>
          <w:color w:val="auto"/>
          <w:sz w:val="20"/>
          <w:szCs w:val="20"/>
        </w:rPr>
        <w:t xml:space="preserve">the </w:t>
      </w:r>
      <w:r w:rsidRPr="00C10A63">
        <w:rPr>
          <w:rFonts w:ascii="Palatino Linotype" w:eastAsia="Palatino Linotype" w:hAnsi="Palatino Linotype" w:cs="Palatino Linotype"/>
          <w:color w:val="auto"/>
          <w:sz w:val="20"/>
          <w:szCs w:val="20"/>
        </w:rPr>
        <w:t>literature</w:t>
      </w:r>
      <w:r w:rsidR="00A9620B" w:rsidRPr="00C10A63">
        <w:rPr>
          <w:rFonts w:ascii="Palatino Linotype" w:eastAsia="Palatino Linotype" w:hAnsi="Palatino Linotype" w:cs="Palatino Linotype"/>
          <w:color w:val="auto"/>
          <w:sz w:val="20"/>
          <w:szCs w:val="20"/>
        </w:rPr>
        <w:t>, as</w:t>
      </w:r>
      <w:r w:rsidRPr="00C10A63">
        <w:rPr>
          <w:rFonts w:ascii="Palatino Linotype" w:eastAsia="Palatino Linotype" w:hAnsi="Palatino Linotype" w:cs="Palatino Linotype"/>
          <w:color w:val="auto"/>
          <w:sz w:val="20"/>
          <w:szCs w:val="20"/>
        </w:rPr>
        <w:t xml:space="preserve"> presented in </w:t>
      </w:r>
      <w:r w:rsidR="00A9620B" w:rsidRPr="00C10A63">
        <w:rPr>
          <w:rFonts w:ascii="Palatino Linotype" w:eastAsia="Palatino Linotype" w:hAnsi="Palatino Linotype" w:cs="Palatino Linotype"/>
          <w:color w:val="auto"/>
          <w:sz w:val="20"/>
          <w:szCs w:val="20"/>
        </w:rPr>
        <w:t>S</w:t>
      </w:r>
      <w:r w:rsidRPr="00C10A63">
        <w:rPr>
          <w:rFonts w:ascii="Palatino Linotype" w:eastAsia="Palatino Linotype" w:hAnsi="Palatino Linotype" w:cs="Palatino Linotype"/>
          <w:color w:val="auto"/>
          <w:sz w:val="20"/>
          <w:szCs w:val="20"/>
        </w:rPr>
        <w:t xml:space="preserve">ection 4, this section presents an in-depth discussion of the findings relating </w:t>
      </w:r>
      <w:r w:rsidR="00150DAE" w:rsidRPr="00C10A63">
        <w:rPr>
          <w:rFonts w:ascii="Palatino Linotype" w:eastAsia="Palatino Linotype" w:hAnsi="Palatino Linotype" w:cs="Palatino Linotype"/>
          <w:color w:val="auto"/>
          <w:sz w:val="20"/>
          <w:szCs w:val="20"/>
        </w:rPr>
        <w:t xml:space="preserve">to </w:t>
      </w:r>
      <w:r w:rsidRPr="00C10A63">
        <w:rPr>
          <w:rFonts w:ascii="Palatino Linotype" w:eastAsia="Palatino Linotype" w:hAnsi="Palatino Linotype" w:cs="Palatino Linotype"/>
          <w:color w:val="auto"/>
          <w:sz w:val="20"/>
          <w:szCs w:val="20"/>
        </w:rPr>
        <w:t xml:space="preserve">BIM and energy analysis </w:t>
      </w:r>
      <w:r w:rsidR="00A9620B" w:rsidRPr="00C10A63">
        <w:rPr>
          <w:rFonts w:ascii="Palatino Linotype" w:eastAsia="Palatino Linotype" w:hAnsi="Palatino Linotype" w:cs="Palatino Linotype"/>
          <w:color w:val="auto"/>
          <w:sz w:val="20"/>
          <w:szCs w:val="20"/>
        </w:rPr>
        <w:t xml:space="preserve">during </w:t>
      </w:r>
      <w:r w:rsidRPr="00C10A63">
        <w:rPr>
          <w:rFonts w:ascii="Palatino Linotype" w:eastAsia="Palatino Linotype" w:hAnsi="Palatino Linotype" w:cs="Palatino Linotype"/>
          <w:color w:val="auto"/>
          <w:sz w:val="20"/>
          <w:szCs w:val="20"/>
        </w:rPr>
        <w:t>the whole life cycle</w:t>
      </w:r>
      <w:r w:rsidR="00A9620B" w:rsidRPr="00C10A63">
        <w:rPr>
          <w:rFonts w:ascii="Palatino Linotype" w:eastAsia="Palatino Linotype" w:hAnsi="Palatino Linotype" w:cs="Palatino Linotype"/>
          <w:color w:val="auto"/>
          <w:sz w:val="20"/>
          <w:szCs w:val="20"/>
        </w:rPr>
        <w:t xml:space="preserve"> of a building</w:t>
      </w:r>
      <w:r w:rsidRPr="00C10A63">
        <w:rPr>
          <w:rFonts w:ascii="Palatino Linotype" w:eastAsia="Palatino Linotype" w:hAnsi="Palatino Linotype" w:cs="Palatino Linotype"/>
          <w:color w:val="auto"/>
          <w:sz w:val="20"/>
          <w:szCs w:val="20"/>
        </w:rPr>
        <w:t>.</w:t>
      </w:r>
    </w:p>
    <w:p w14:paraId="5EB3B8EA" w14:textId="4477561C" w:rsidR="00030BC0" w:rsidRPr="00C10A63" w:rsidRDefault="0020791C" w:rsidP="00735A43">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The chronological analysis of papers published on BIM and building energy efficiency (</w:t>
      </w:r>
      <w:r w:rsidRPr="00993E83">
        <w:rPr>
          <w:rFonts w:ascii="Palatino Linotype" w:eastAsia="Palatino Linotype" w:hAnsi="Palatino Linotype" w:cs="Palatino Linotype"/>
          <w:iCs/>
          <w:sz w:val="20"/>
          <w:szCs w:val="20"/>
        </w:rPr>
        <w:t>RQ-1</w:t>
      </w:r>
      <w:r w:rsidRPr="00C10A63">
        <w:rPr>
          <w:rFonts w:ascii="Palatino Linotype" w:eastAsia="Palatino Linotype" w:hAnsi="Palatino Linotype" w:cs="Palatino Linotype"/>
          <w:iCs/>
          <w:sz w:val="20"/>
          <w:szCs w:val="20"/>
        </w:rPr>
        <w:t>:</w:t>
      </w:r>
      <w:r w:rsidRPr="00C10A63">
        <w:rPr>
          <w:rFonts w:ascii="Palatino Linotype" w:eastAsia="Palatino Linotype" w:hAnsi="Palatino Linotype" w:cs="Palatino Linotype"/>
          <w:sz w:val="20"/>
          <w:szCs w:val="20"/>
        </w:rPr>
        <w:t xml:space="preserve"> </w:t>
      </w:r>
      <w:r w:rsidRPr="00C10A63">
        <w:rPr>
          <w:rFonts w:ascii="Palatino Linotype" w:eastAsia="Palatino Linotype" w:hAnsi="Palatino Linotype" w:cs="Palatino Linotype"/>
          <w:i/>
          <w:sz w:val="20"/>
          <w:szCs w:val="20"/>
        </w:rPr>
        <w:t xml:space="preserve">When </w:t>
      </w:r>
      <w:proofErr w:type="gramStart"/>
      <w:r w:rsidR="00A9620B" w:rsidRPr="00C10A63">
        <w:rPr>
          <w:rFonts w:ascii="Palatino Linotype" w:eastAsia="Palatino Linotype" w:hAnsi="Palatino Linotype" w:cs="Palatino Linotype"/>
          <w:i/>
          <w:sz w:val="20"/>
          <w:szCs w:val="20"/>
        </w:rPr>
        <w:t xml:space="preserve">have </w:t>
      </w:r>
      <w:r w:rsidRPr="00C10A63">
        <w:rPr>
          <w:rFonts w:ascii="Palatino Linotype" w:eastAsia="Palatino Linotype" w:hAnsi="Palatino Linotype" w:cs="Palatino Linotype"/>
          <w:i/>
          <w:sz w:val="20"/>
          <w:szCs w:val="20"/>
        </w:rPr>
        <w:t xml:space="preserve">BIM and energy efficiency </w:t>
      </w:r>
      <w:r w:rsidR="00A9620B" w:rsidRPr="00C10A63">
        <w:rPr>
          <w:rFonts w:ascii="Palatino Linotype" w:eastAsia="Palatino Linotype" w:hAnsi="Palatino Linotype" w:cs="Palatino Linotype"/>
          <w:i/>
          <w:sz w:val="20"/>
          <w:szCs w:val="20"/>
        </w:rPr>
        <w:t xml:space="preserve">studies been </w:t>
      </w:r>
      <w:r w:rsidRPr="00C10A63">
        <w:rPr>
          <w:rFonts w:ascii="Palatino Linotype" w:eastAsia="Palatino Linotype" w:hAnsi="Palatino Linotype" w:cs="Palatino Linotype"/>
          <w:i/>
          <w:sz w:val="20"/>
          <w:szCs w:val="20"/>
        </w:rPr>
        <w:t>published</w:t>
      </w:r>
      <w:proofErr w:type="gramEnd"/>
      <w:r w:rsidRPr="00C10A63">
        <w:rPr>
          <w:rFonts w:ascii="Palatino Linotype" w:eastAsia="Palatino Linotype" w:hAnsi="Palatino Linotype" w:cs="Palatino Linotype"/>
          <w:i/>
          <w:sz w:val="20"/>
          <w:szCs w:val="20"/>
        </w:rPr>
        <w:t>?</w:t>
      </w:r>
      <w:r w:rsidRPr="00C10A63">
        <w:rPr>
          <w:rFonts w:ascii="Palatino Linotype" w:eastAsia="Palatino Linotype" w:hAnsi="Palatino Linotype" w:cs="Palatino Linotype"/>
          <w:sz w:val="20"/>
          <w:szCs w:val="20"/>
        </w:rPr>
        <w:t xml:space="preserve">) shows that this topic </w:t>
      </w:r>
      <w:r w:rsidR="00A9620B" w:rsidRPr="00C10A63">
        <w:rPr>
          <w:rFonts w:ascii="Palatino Linotype" w:eastAsia="Palatino Linotype" w:hAnsi="Palatino Linotype" w:cs="Palatino Linotype"/>
          <w:sz w:val="20"/>
          <w:szCs w:val="20"/>
        </w:rPr>
        <w:t xml:space="preserve">has </w:t>
      </w:r>
      <w:r w:rsidRPr="00C10A63">
        <w:rPr>
          <w:rFonts w:ascii="Palatino Linotype" w:eastAsia="Palatino Linotype" w:hAnsi="Palatino Linotype" w:cs="Palatino Linotype"/>
          <w:sz w:val="20"/>
          <w:szCs w:val="20"/>
        </w:rPr>
        <w:t xml:space="preserve">gained momentum in recent years due to its promising </w:t>
      </w:r>
      <w:r w:rsidR="00A9620B" w:rsidRPr="00C10A63">
        <w:rPr>
          <w:rFonts w:ascii="Palatino Linotype" w:eastAsia="Palatino Linotype" w:hAnsi="Palatino Linotype" w:cs="Palatino Linotype"/>
          <w:sz w:val="20"/>
          <w:szCs w:val="20"/>
        </w:rPr>
        <w:t xml:space="preserve">application </w:t>
      </w:r>
      <w:r w:rsidRPr="00C10A63">
        <w:rPr>
          <w:rFonts w:ascii="Palatino Linotype" w:eastAsia="Palatino Linotype" w:hAnsi="Palatino Linotype" w:cs="Palatino Linotype"/>
          <w:sz w:val="20"/>
          <w:szCs w:val="20"/>
        </w:rPr>
        <w:t xml:space="preserve">in BIM-based building analysis. The most </w:t>
      </w:r>
      <w:r w:rsidR="00FB0DC5" w:rsidRPr="00C10A63">
        <w:rPr>
          <w:rFonts w:ascii="Palatino Linotype" w:eastAsia="Palatino Linotype" w:hAnsi="Palatino Linotype" w:cs="Palatino Linotype"/>
          <w:sz w:val="20"/>
          <w:szCs w:val="20"/>
        </w:rPr>
        <w:t>analy</w:t>
      </w:r>
      <w:r w:rsidR="00A9620B" w:rsidRPr="00C10A63">
        <w:rPr>
          <w:rFonts w:ascii="Palatino Linotype" w:eastAsia="Palatino Linotype" w:hAnsi="Palatino Linotype" w:cs="Palatino Linotype"/>
          <w:sz w:val="20"/>
          <w:szCs w:val="20"/>
        </w:rPr>
        <w:t>z</w:t>
      </w:r>
      <w:r w:rsidR="00FB0DC5" w:rsidRPr="00C10A63">
        <w:rPr>
          <w:rFonts w:ascii="Palatino Linotype" w:eastAsia="Palatino Linotype" w:hAnsi="Palatino Linotype" w:cs="Palatino Linotype"/>
          <w:sz w:val="20"/>
          <w:szCs w:val="20"/>
        </w:rPr>
        <w:t>ed</w:t>
      </w:r>
      <w:r w:rsidRPr="00C10A63">
        <w:rPr>
          <w:rFonts w:ascii="Palatino Linotype" w:eastAsia="Palatino Linotype" w:hAnsi="Palatino Linotype" w:cs="Palatino Linotype"/>
          <w:sz w:val="20"/>
          <w:szCs w:val="20"/>
        </w:rPr>
        <w:t xml:space="preserve"> topics (</w:t>
      </w:r>
      <w:r w:rsidRPr="00993E83">
        <w:rPr>
          <w:rFonts w:ascii="Palatino Linotype" w:eastAsia="Palatino Linotype" w:hAnsi="Palatino Linotype" w:cs="Palatino Linotype"/>
          <w:iCs/>
          <w:sz w:val="20"/>
          <w:szCs w:val="20"/>
        </w:rPr>
        <w:t>RQ-2</w:t>
      </w:r>
      <w:r w:rsidRPr="00C10A63">
        <w:rPr>
          <w:rFonts w:ascii="Palatino Linotype" w:eastAsia="Palatino Linotype" w:hAnsi="Palatino Linotype" w:cs="Palatino Linotype"/>
          <w:iCs/>
          <w:sz w:val="20"/>
          <w:szCs w:val="20"/>
        </w:rPr>
        <w:t>:</w:t>
      </w:r>
      <w:r w:rsidRPr="00C10A63">
        <w:rPr>
          <w:rFonts w:ascii="Palatino Linotype" w:eastAsia="Palatino Linotype" w:hAnsi="Palatino Linotype" w:cs="Palatino Linotype"/>
          <w:sz w:val="20"/>
          <w:szCs w:val="20"/>
        </w:rPr>
        <w:t xml:space="preserve"> </w:t>
      </w:r>
      <w:r w:rsidRPr="00C10A63">
        <w:rPr>
          <w:rFonts w:ascii="Palatino Linotype" w:eastAsia="Palatino Linotype" w:hAnsi="Palatino Linotype" w:cs="Palatino Linotype"/>
          <w:i/>
          <w:sz w:val="20"/>
          <w:szCs w:val="20"/>
        </w:rPr>
        <w:t>Which BIM and energy efficiency topics are covered?</w:t>
      </w:r>
      <w:r w:rsidRPr="00C10A63">
        <w:rPr>
          <w:rFonts w:ascii="Palatino Linotype" w:eastAsia="Palatino Linotype" w:hAnsi="Palatino Linotype" w:cs="Palatino Linotype"/>
          <w:sz w:val="20"/>
          <w:szCs w:val="20"/>
        </w:rPr>
        <w:t>), found in the</w:t>
      </w:r>
      <w:r w:rsidR="00A9620B" w:rsidRPr="00C10A63">
        <w:rPr>
          <w:rFonts w:ascii="Palatino Linotype" w:eastAsia="Palatino Linotype" w:hAnsi="Palatino Linotype" w:cs="Palatino Linotype"/>
          <w:sz w:val="20"/>
          <w:szCs w:val="20"/>
        </w:rPr>
        <w:t xml:space="preserve"> map of the</w:t>
      </w:r>
      <w:r w:rsidRPr="00C10A63">
        <w:rPr>
          <w:rFonts w:ascii="Palatino Linotype" w:eastAsia="Palatino Linotype" w:hAnsi="Palatino Linotype" w:cs="Palatino Linotype"/>
          <w:sz w:val="20"/>
          <w:szCs w:val="20"/>
        </w:rPr>
        <w:t xml:space="preserve"> most </w:t>
      </w:r>
      <w:r w:rsidR="00A9620B" w:rsidRPr="00C10A63">
        <w:rPr>
          <w:rFonts w:ascii="Palatino Linotype" w:eastAsia="Palatino Linotype" w:hAnsi="Palatino Linotype" w:cs="Palatino Linotype"/>
          <w:sz w:val="20"/>
          <w:szCs w:val="20"/>
        </w:rPr>
        <w:t xml:space="preserve">commonly </w:t>
      </w:r>
      <w:r w:rsidR="00735A43" w:rsidRPr="00C10A63">
        <w:rPr>
          <w:rFonts w:ascii="Palatino Linotype" w:eastAsia="Palatino Linotype" w:hAnsi="Palatino Linotype" w:cs="Palatino Linotype"/>
          <w:sz w:val="20"/>
          <w:szCs w:val="20"/>
        </w:rPr>
        <w:t>occurring</w:t>
      </w:r>
      <w:r w:rsidRPr="00C10A63">
        <w:rPr>
          <w:rFonts w:ascii="Palatino Linotype" w:eastAsia="Palatino Linotype" w:hAnsi="Palatino Linotype" w:cs="Palatino Linotype"/>
          <w:sz w:val="20"/>
          <w:szCs w:val="20"/>
        </w:rPr>
        <w:t xml:space="preserve"> keywords, are quite general, </w:t>
      </w:r>
      <w:r w:rsidR="00A9620B" w:rsidRPr="00C10A63">
        <w:rPr>
          <w:rFonts w:ascii="Palatino Linotype" w:eastAsia="Palatino Linotype" w:hAnsi="Palatino Linotype" w:cs="Palatino Linotype"/>
          <w:sz w:val="20"/>
          <w:szCs w:val="20"/>
        </w:rPr>
        <w:t xml:space="preserve">such as </w:t>
      </w:r>
      <w:r w:rsidRPr="00C10A63">
        <w:rPr>
          <w:rFonts w:ascii="Palatino Linotype" w:eastAsia="Palatino Linotype" w:hAnsi="Palatino Linotype" w:cs="Palatino Linotype"/>
          <w:sz w:val="20"/>
          <w:szCs w:val="20"/>
        </w:rPr>
        <w:t>building (i.e.</w:t>
      </w:r>
      <w:r w:rsidR="00A9620B"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sz w:val="20"/>
          <w:szCs w:val="20"/>
        </w:rPr>
        <w:t xml:space="preserve"> the corresponding keywords are the following: building design, process, etc.), energy efficiency (i.e., energy, analysis) and BIM (i.e., model, tool, system, information, etc.). Papers on these general topics </w:t>
      </w:r>
      <w:r w:rsidR="00FB0DC5" w:rsidRPr="00C10A63">
        <w:rPr>
          <w:rFonts w:ascii="Palatino Linotype" w:eastAsia="Palatino Linotype" w:hAnsi="Palatino Linotype" w:cs="Palatino Linotype"/>
          <w:sz w:val="20"/>
          <w:szCs w:val="20"/>
        </w:rPr>
        <w:t>analy</w:t>
      </w:r>
      <w:r w:rsidR="00A9620B" w:rsidRPr="00C10A63">
        <w:rPr>
          <w:rFonts w:ascii="Palatino Linotype" w:eastAsia="Palatino Linotype" w:hAnsi="Palatino Linotype" w:cs="Palatino Linotype"/>
          <w:sz w:val="20"/>
          <w:szCs w:val="20"/>
        </w:rPr>
        <w:t>z</w:t>
      </w:r>
      <w:r w:rsidR="00FB0DC5" w:rsidRPr="00C10A63">
        <w:rPr>
          <w:rFonts w:ascii="Palatino Linotype" w:eastAsia="Palatino Linotype" w:hAnsi="Palatino Linotype" w:cs="Palatino Linotype"/>
          <w:sz w:val="20"/>
          <w:szCs w:val="20"/>
        </w:rPr>
        <w:t>e</w:t>
      </w:r>
      <w:r w:rsidRPr="00C10A63">
        <w:rPr>
          <w:rFonts w:ascii="Palatino Linotype" w:eastAsia="Palatino Linotype" w:hAnsi="Palatino Linotype" w:cs="Palatino Linotype"/>
          <w:sz w:val="20"/>
          <w:szCs w:val="20"/>
        </w:rPr>
        <w:t xml:space="preserve"> specific problems, which fall into subtopics, found in the </w:t>
      </w:r>
      <w:r w:rsidR="00A9620B" w:rsidRPr="00C10A63">
        <w:rPr>
          <w:rFonts w:ascii="Palatino Linotype" w:eastAsia="Palatino Linotype" w:hAnsi="Palatino Linotype" w:cs="Palatino Linotype"/>
          <w:sz w:val="20"/>
          <w:szCs w:val="20"/>
        </w:rPr>
        <w:t>map of moderately occurring</w:t>
      </w:r>
      <w:r w:rsidRPr="00C10A63">
        <w:rPr>
          <w:rFonts w:ascii="Palatino Linotype" w:eastAsia="Palatino Linotype" w:hAnsi="Palatino Linotype" w:cs="Palatino Linotype"/>
          <w:sz w:val="20"/>
          <w:szCs w:val="20"/>
        </w:rPr>
        <w:t xml:space="preserve"> keywords: emission, database, comfort, gap, adoption, engineer, green building, etc. The</w:t>
      </w:r>
      <w:r w:rsidR="00A9620B" w:rsidRPr="00C10A63">
        <w:rPr>
          <w:rFonts w:ascii="Palatino Linotype" w:eastAsia="Palatino Linotype" w:hAnsi="Palatino Linotype" w:cs="Palatino Linotype"/>
          <w:sz w:val="20"/>
          <w:szCs w:val="20"/>
        </w:rPr>
        <w:t xml:space="preserve"> analysis of the</w:t>
      </w:r>
      <w:r w:rsidRPr="00C10A63">
        <w:rPr>
          <w:rFonts w:ascii="Palatino Linotype" w:eastAsia="Palatino Linotype" w:hAnsi="Palatino Linotype" w:cs="Palatino Linotype"/>
          <w:sz w:val="20"/>
          <w:szCs w:val="20"/>
        </w:rPr>
        <w:t xml:space="preserve"> least </w:t>
      </w:r>
      <w:r w:rsidR="00A9620B" w:rsidRPr="00C10A63">
        <w:rPr>
          <w:rFonts w:ascii="Palatino Linotype" w:eastAsia="Palatino Linotype" w:hAnsi="Palatino Linotype" w:cs="Palatino Linotype"/>
          <w:sz w:val="20"/>
          <w:szCs w:val="20"/>
        </w:rPr>
        <w:t xml:space="preserve">common </w:t>
      </w:r>
      <w:r w:rsidRPr="00C10A63">
        <w:rPr>
          <w:rFonts w:ascii="Palatino Linotype" w:eastAsia="Palatino Linotype" w:hAnsi="Palatino Linotype" w:cs="Palatino Linotype"/>
          <w:sz w:val="20"/>
          <w:szCs w:val="20"/>
        </w:rPr>
        <w:t>keywords allow</w:t>
      </w:r>
      <w:r w:rsidR="00A9620B" w:rsidRPr="00C10A63">
        <w:rPr>
          <w:rFonts w:ascii="Palatino Linotype" w:eastAsia="Palatino Linotype" w:hAnsi="Palatino Linotype" w:cs="Palatino Linotype"/>
          <w:sz w:val="20"/>
          <w:szCs w:val="20"/>
        </w:rPr>
        <w:t>ed</w:t>
      </w:r>
      <w:r w:rsidRPr="00C10A63">
        <w:rPr>
          <w:rFonts w:ascii="Palatino Linotype" w:eastAsia="Palatino Linotype" w:hAnsi="Palatino Linotype" w:cs="Palatino Linotype"/>
          <w:sz w:val="20"/>
          <w:szCs w:val="20"/>
        </w:rPr>
        <w:t xml:space="preserve"> us to </w:t>
      </w:r>
      <w:r w:rsidR="00A9620B" w:rsidRPr="00C10A63">
        <w:rPr>
          <w:rFonts w:ascii="Palatino Linotype" w:eastAsia="Palatino Linotype" w:hAnsi="Palatino Linotype" w:cs="Palatino Linotype"/>
          <w:sz w:val="20"/>
          <w:szCs w:val="20"/>
        </w:rPr>
        <w:t xml:space="preserve">identify </w:t>
      </w:r>
      <w:r w:rsidRPr="00C10A63">
        <w:rPr>
          <w:rFonts w:ascii="Palatino Linotype" w:eastAsia="Palatino Linotype" w:hAnsi="Palatino Linotype" w:cs="Palatino Linotype"/>
          <w:sz w:val="20"/>
          <w:szCs w:val="20"/>
        </w:rPr>
        <w:t xml:space="preserve">topics that are </w:t>
      </w:r>
      <w:r w:rsidR="00A3664E" w:rsidRPr="00C10A63">
        <w:rPr>
          <w:rFonts w:ascii="Palatino Linotype" w:eastAsia="Palatino Linotype" w:hAnsi="Palatino Linotype" w:cs="Palatino Linotype"/>
          <w:sz w:val="20"/>
          <w:szCs w:val="20"/>
        </w:rPr>
        <w:t>developing</w:t>
      </w:r>
      <w:r w:rsidR="00A9620B" w:rsidRPr="00C10A63">
        <w:rPr>
          <w:rFonts w:ascii="Palatino Linotype" w:eastAsia="Palatino Linotype" w:hAnsi="Palatino Linotype" w:cs="Palatino Linotype"/>
          <w:sz w:val="20"/>
          <w:szCs w:val="20"/>
        </w:rPr>
        <w:t>, which include</w:t>
      </w:r>
      <w:r w:rsidRPr="00C10A63">
        <w:rPr>
          <w:rFonts w:ascii="Palatino Linotype" w:eastAsia="Palatino Linotype" w:hAnsi="Palatino Linotype" w:cs="Palatino Linotype"/>
          <w:sz w:val="20"/>
          <w:szCs w:val="20"/>
        </w:rPr>
        <w:t xml:space="preserve"> the following: building project, facade, society, </w:t>
      </w:r>
      <w:r w:rsidR="00697C03" w:rsidRPr="00C10A63">
        <w:rPr>
          <w:rFonts w:ascii="Palatino Linotype" w:eastAsia="Palatino Linotype" w:hAnsi="Palatino Linotype" w:cs="Palatino Linotype"/>
          <w:sz w:val="20"/>
          <w:szCs w:val="20"/>
        </w:rPr>
        <w:t>A</w:t>
      </w:r>
      <w:r w:rsidRPr="00C10A63">
        <w:rPr>
          <w:rFonts w:ascii="Palatino Linotype" w:eastAsia="Palatino Linotype" w:hAnsi="Palatino Linotype" w:cs="Palatino Linotype"/>
          <w:sz w:val="20"/>
          <w:szCs w:val="20"/>
        </w:rPr>
        <w:t xml:space="preserve">utodesk </w:t>
      </w:r>
      <w:r w:rsidR="00697C03" w:rsidRPr="00C10A63">
        <w:rPr>
          <w:rFonts w:ascii="Palatino Linotype" w:eastAsia="Palatino Linotype" w:hAnsi="Palatino Linotype" w:cs="Palatino Linotype"/>
          <w:sz w:val="20"/>
          <w:szCs w:val="20"/>
        </w:rPr>
        <w:t>R</w:t>
      </w:r>
      <w:r w:rsidRPr="00C10A63">
        <w:rPr>
          <w:rFonts w:ascii="Palatino Linotype" w:eastAsia="Palatino Linotype" w:hAnsi="Palatino Linotype" w:cs="Palatino Linotype"/>
          <w:sz w:val="20"/>
          <w:szCs w:val="20"/>
        </w:rPr>
        <w:t>evit, construction process, documentation, investment, IT, public building, refurbishment, reliability, specification and team. Increasing attention is being paid to the development of renovation projects</w:t>
      </w:r>
      <w:r w:rsidR="00CA4EF8" w:rsidRPr="00C10A63">
        <w:rPr>
          <w:rFonts w:ascii="Palatino Linotype" w:eastAsia="Palatino Linotype" w:hAnsi="Palatino Linotype" w:cs="Palatino Linotype"/>
          <w:sz w:val="20"/>
          <w:szCs w:val="20"/>
        </w:rPr>
        <w:t xml:space="preserve"> </w:t>
      </w:r>
      <w:r w:rsidR="00CA4EF8" w:rsidRPr="00C10A63">
        <w:rPr>
          <w:rFonts w:ascii="Palatino Linotype" w:eastAsia="Palatino Linotype" w:hAnsi="Palatino Linotype" w:cs="Palatino Linotype"/>
          <w:sz w:val="20"/>
          <w:szCs w:val="20"/>
        </w:rPr>
        <w:fldChar w:fldCharType="begin" w:fldLock="1"/>
      </w:r>
      <w:r w:rsidR="00C86927">
        <w:rPr>
          <w:rFonts w:ascii="Palatino Linotype" w:eastAsia="Palatino Linotype" w:hAnsi="Palatino Linotype" w:cs="Palatino Linotype"/>
          <w:sz w:val="20"/>
          <w:szCs w:val="20"/>
        </w:rPr>
        <w:instrText>ADDIN CSL_CITATION {"citationItems":[{"id":"ITEM-1","itemData":{"DOI":"10.1016/j.enbuild.2020.110406","ISSN":"03787788","abstract":"Buildings in hot humid climates are energy intensive to operate. Energy consumption in Saudi Arabia is almost three times higher than the global average, and one of the major contributors to that is the residential sector. Increasing environmental and economic concerns, in the form of Saudi Vision 2030, mean that the existing unsustainable residential building stock has to be energy retrofitted. This study examines the techno-economic feasibility of retrofitting existing homes in Eastern Province, Saudi Arabia. A Building Information Modelling (BIM)-based retrofit framework has been adopted and investigated on two case studies. Eight Energy Efficiency Measures (EEMs) have been implemented including increasing cooling set point temperature, using energy efficient appliances, replacing conventional lights with more efficient lights, applying window shading, improving glazing type, improving air tightness, using more efficient air conditioning system, and adding envelope insulation. A three-level energy retrofit plan is proposed. Results indicate that annual energy consumption in a villa is reduced by 13.79%, 19.27% and 56.9%, and in the apartment building by 22.84%, 28.85% and 58.5% through a level 1, 2 and 3 retrofit respectively. Compound Payback Period (CPP) was computed to assess the economic viability. For the villa, investing in a level 1, 2 and 3 retrofit will pay back in 0.92, 8.37 and 25.15 years respectively, while for the apartment building, the payback period is 0.60, 11.28 and 24.60 years respectively. Thus, energy retrofitting of existing homes has the potential to significantly reduce energy consumption, however, it is economically not viable in the existing scenario. Electricity tariffs need to be further increased and coupled with incentive programs to render deep energy retrofits feasible. Furthermore, the investigated BIM-based approach can be adopted to investigate energy retrofitting in other climate zones of Saudi Arabia and other countries in the region, and eventually be adopted to efficiently effectuate the colossal task of retrofitting the whole existing residential building stocks of these countries.","author":[{"dropping-particle":"","family":"Ahmed","given":"Wahhaj","non-dropping-particle":"","parse-names":false,"suffix":""},{"dropping-particle":"","family":"Asif","given":"Muhammad","non-dropping-particle":"","parse-names":false,"suffix":""}],"container-title":"Energy and Buildings","id":"ITEM-1","issued":{"date-parts":[["2020"]]},"page":"110406","publisher":"Elsevier B.V.","title":"BIM-based techno-economic assessment of energy retrofitting residential buildings in hot humid climate","type":"article-journal","volume":"227"},"uris":["http://www.mendeley.com/documents/?uuid=6bb100f3-9c28-4e1c-87f3-ab4b41e0d6a1"]},{"id":"ITEM-2","itemData":{"DOI":"10.1016/j.renene.2020.05.137","ISSN":"18790682","abstract":"Dissemination of building integrated photovoltaic (BIPV) systems shall benefit from the education of professional architects and students, currently used to Building Information Modeling (BIM) environment, which includes design tools that may allow integrating solar energy generation in the building's early design phases. This paper presents a feasibility study using Rhinoceros CAD software and plugins Grasshopper and Ladybug to assess BIPV envelopes intended to retrofit 7 institutional office buildings in Brasília, Brazil. The method considers measured data of end-use energy consumption (yearly average 155.31 kWh/m2), building morphology and central urban environment characterization. Results for retrofitting façades and roofs with BIPV solutions for existing institutional office buildings are presented, both from an energetic and an architectural point of view. The evaluation of the results singles out aspects to be improved in the development of future design tools and highlights the importance of the integration between CAD 3D modeling software and the simulation tools for BIPV systems.","author":[{"dropping-particle":"","family":"Freitas","given":"Jader de Sousa","non-dropping-particle":"","parse-names":false,"suffix":""},{"dropping-particle":"","family":"Cronemberger","given":"Joára","non-dropping-particle":"","parse-names":false,"suffix":""},{"dropping-particle":"","family":"Soares","given":"Raí Mariano","non-dropping-particle":"","parse-names":false,"suffix":""},{"dropping-particle":"","family":"Amorim","given":"Cláudia Naves David","non-dropping-particle":"","parse-names":false,"suffix":""}],"container-title":"Renewable Energy","id":"ITEM-2","issued":{"date-parts":[["2020"]]},"page":"1468-1479","title":"Modeling and assessing BIPV envelopes using parametric Rhinoceros plugins Grasshopper and Ladybug","type":"article-journal","volume":"160"},"uris":["http://www.mendeley.com/documents/?uuid=3d39f59b-653e-469c-9acc-1c2951d07667"]}],"mendeley":{"formattedCitation":"[35,59]","plainTextFormattedCitation":"[35,59]","previouslyFormattedCitation":"[35,56]"},"properties":{"noteIndex":0},"schema":"https://github.com/citation-style-language/schema/raw/master/csl-citation.json"}</w:instrText>
      </w:r>
      <w:r w:rsidR="00CA4EF8" w:rsidRPr="00C10A63">
        <w:rPr>
          <w:rFonts w:ascii="Palatino Linotype" w:eastAsia="Palatino Linotype" w:hAnsi="Palatino Linotype" w:cs="Palatino Linotype"/>
          <w:sz w:val="20"/>
          <w:szCs w:val="20"/>
        </w:rPr>
        <w:fldChar w:fldCharType="separate"/>
      </w:r>
      <w:r w:rsidR="00C86927" w:rsidRPr="00C86927">
        <w:rPr>
          <w:rFonts w:ascii="Palatino Linotype" w:eastAsia="Palatino Linotype" w:hAnsi="Palatino Linotype" w:cs="Palatino Linotype"/>
          <w:noProof/>
          <w:sz w:val="20"/>
          <w:szCs w:val="20"/>
        </w:rPr>
        <w:t>[35,59]</w:t>
      </w:r>
      <w:r w:rsidR="00CA4EF8" w:rsidRPr="00C10A63">
        <w:rPr>
          <w:rFonts w:ascii="Palatino Linotype" w:eastAsia="Palatino Linotype" w:hAnsi="Palatino Linotype" w:cs="Palatino Linotype"/>
          <w:sz w:val="20"/>
          <w:szCs w:val="20"/>
        </w:rPr>
        <w:fldChar w:fldCharType="end"/>
      </w:r>
      <w:r w:rsidRPr="00C10A63">
        <w:rPr>
          <w:rFonts w:ascii="Palatino Linotype" w:eastAsia="Palatino Linotype" w:hAnsi="Palatino Linotype" w:cs="Palatino Linotype"/>
          <w:sz w:val="20"/>
          <w:szCs w:val="20"/>
        </w:rPr>
        <w:t xml:space="preserve">, </w:t>
      </w:r>
      <w:r w:rsidR="00EC7176" w:rsidRPr="00C10A63">
        <w:rPr>
          <w:rFonts w:ascii="Palatino Linotype" w:eastAsia="Palatino Linotype" w:hAnsi="Palatino Linotype" w:cs="Palatino Linotype"/>
          <w:sz w:val="20"/>
          <w:szCs w:val="20"/>
        </w:rPr>
        <w:t>digitali</w:t>
      </w:r>
      <w:r w:rsidR="00A5047E" w:rsidRPr="00C10A63">
        <w:rPr>
          <w:rFonts w:ascii="Palatino Linotype" w:eastAsia="Palatino Linotype" w:hAnsi="Palatino Linotype" w:cs="Palatino Linotype"/>
          <w:sz w:val="20"/>
          <w:szCs w:val="20"/>
        </w:rPr>
        <w:t>z</w:t>
      </w:r>
      <w:r w:rsidR="00EC7176" w:rsidRPr="00C10A63">
        <w:rPr>
          <w:rFonts w:ascii="Palatino Linotype" w:eastAsia="Palatino Linotype" w:hAnsi="Palatino Linotype" w:cs="Palatino Linotype"/>
          <w:sz w:val="20"/>
          <w:szCs w:val="20"/>
        </w:rPr>
        <w:t>ation</w:t>
      </w:r>
      <w:r w:rsidRPr="00C10A63">
        <w:rPr>
          <w:rFonts w:ascii="Palatino Linotype" w:eastAsia="Palatino Linotype" w:hAnsi="Palatino Linotype" w:cs="Palatino Linotype"/>
          <w:sz w:val="20"/>
          <w:szCs w:val="20"/>
        </w:rPr>
        <w:t xml:space="preserve"> of the management process of public sector buildings</w:t>
      </w:r>
      <w:r w:rsidR="00CA4EF8" w:rsidRPr="00C10A63">
        <w:rPr>
          <w:rFonts w:ascii="Palatino Linotype" w:eastAsia="Palatino Linotype" w:hAnsi="Palatino Linotype" w:cs="Palatino Linotype"/>
          <w:sz w:val="20"/>
          <w:szCs w:val="20"/>
        </w:rPr>
        <w:t xml:space="preserve"> </w:t>
      </w:r>
      <w:r w:rsidR="00CA4EF8" w:rsidRPr="00C10A63">
        <w:rPr>
          <w:rFonts w:ascii="Palatino Linotype" w:eastAsia="Palatino Linotype" w:hAnsi="Palatino Linotype" w:cs="Palatino Linotype"/>
          <w:sz w:val="20"/>
          <w:szCs w:val="20"/>
        </w:rPr>
        <w:fldChar w:fldCharType="begin" w:fldLock="1"/>
      </w:r>
      <w:r w:rsidR="00C86927">
        <w:rPr>
          <w:rFonts w:ascii="Palatino Linotype" w:eastAsia="Palatino Linotype" w:hAnsi="Palatino Linotype" w:cs="Palatino Linotype"/>
          <w:sz w:val="20"/>
          <w:szCs w:val="20"/>
        </w:rPr>
        <w:instrText>ADDIN CSL_CITATION {"citationItems":[{"id":"ITEM-1","itemData":{"DOI":"10.1016/j.autcon.2018.04.006","ISSN":"09265805","abstract":"Research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Construction","id":"ITEM-1","issue":"March","issued":{"date-parts":[["2018"]]},"page":"312-326","publisher":"Elsevier","title":"Digitisation in facilities management: A literature review and future research directions","type":"article-journal","volume":"92"},"uris":["http://www.mendeley.com/documents/?uuid=5b8c82d8-1641-4dc9-8bfd-79887c292c0d"]},{"id":"ITEM-2","itemData":{"DOI":"10.3390/su12177061","ISSN":"20711050","abstract":"An increase in the usage of information and communication technologies (ICT) and the Internet of Things (IoT) in Facility Management (FM) induces a huge data stack. Even though these data bring opportunities such as cost savings, time savings, increase in user comfort, space optimization, energy savings, inventory management, etc., these data sources cannot be managed and manipulated effectively to increase efficiency at the FM stage. In addition to data management issues, FM practices, or developed solutions, need to be supported with the implementation of lean management philosophy to reveal organizational and managerial wastes. In the literature, some researchers performed studies about awareness about building information modeling (BIM)-FM, and FM-related data management problems in terms of lean philosophy. However, the comprehensive solution for effective FM has not been investigated with the application of lean management philosophy yet. Therefore, this study aims to develop an FM framework for healthcare facilities by considering lean management philosophy since more stable workflow, continuous improvement, and creating more value to customers will help to deliver a more acceptable solution for the FM industry. Within this context, the integration of BIM, Building Energy Performance Simulations, and Big Data Analytics are proposed as a solution. In the study, the Design Science Research (DSR) methodology was followed to develop the FM framework. Depending on the DSR methodology, two scenarios were used to investigate the issue in a real healthcare facility and develop the FM framework. The developed framework was evaluated by four experts, and the revisions of the proposed framework were realized.","author":[{"dropping-particle":"","family":"Demirdöğen","given":"Gökhan","non-dropping-particle":"","parse-names":false,"suffix":""},{"dropping-particle":"","family":"Işik","given":"Zeynep","non-dropping-particle":"","parse-names":false,"suffix":""},{"dropping-particle":"","family":"Arayici","given":"Yusuf","non-dropping-particle":"","parse-names":false,"suffix":""}],"container-title":"Sustainability (Switzerland)","id":"ITEM-2","issue":"17","issued":{"date-parts":[["2020"]]},"title":"Lean management framework for healthcare facilities integrating BIM, BEPS and big data analytics","type":"article-journal","volume":"12"},"uris":["http://www.mendeley.com/documents/?uuid=d92141e0-ae08-4fe3-9324-eda39e1a2ff7"]},{"id":"ITEM-3","itemData":{"DOI":"10.1007/s12652-019-01556-z","ISBN":"0123456789","ISSN":"18685145","abstract":"LEED is widely used to guide green building design and evaluation. However, since in most cases, the construction cost is not the main evaluation content, the building energy saving is often accompanied by the cost increase, so the owner’s willingness to participate spontaneously is not high. This paper takes residential buildings as an example, and uses BIM simulation technology combined with value engineering to analyze the relationship between cost and energy saving in the architectural design process. Based on the establishment of the REVIT model, Ecotect is used to simulate the energy consumption. By comparing the energy-saving performance of different schemes, the LEED score is calculated to determine the most cost-effective design. The study found that in the design stage, BIM tools combined with value engineering can better optimize the design and find a balance point that meets the requirements of green building evaluation and owner.","author":[{"dropping-particle":"","family":"Wei","given":"Taibing","non-dropping-particle":"","parse-names":false,"suffix":""},{"dropping-particle":"","family":"Chen","given":"Yuxin","non-dropping-particle":"","parse-names":false,"suffix":""}],"container-title":"Journal of Ambient Intelligence and Humanized Computing","id":"ITEM-3","issue":"9","issued":{"date-parts":[["2020"]]},"page":"3699-3706","publisher":"Springer Berlin Heidelberg","title":"Green building design based on BIM and value engineering","type":"article-journal","volume":"11"},"uris":["http://www.mendeley.com/documents/?uuid=fe3fd8fa-8e53-447d-86a2-dfd5ca6938c4"]}],"mendeley":{"formattedCitation":"[13,17,52]","plainTextFormattedCitation":"[13,17,52]","previouslyFormattedCitation":"[13,17,49]"},"properties":{"noteIndex":0},"schema":"https://github.com/citation-style-language/schema/raw/master/csl-citation.json"}</w:instrText>
      </w:r>
      <w:r w:rsidR="00CA4EF8" w:rsidRPr="00C10A63">
        <w:rPr>
          <w:rFonts w:ascii="Palatino Linotype" w:eastAsia="Palatino Linotype" w:hAnsi="Palatino Linotype" w:cs="Palatino Linotype"/>
          <w:sz w:val="20"/>
          <w:szCs w:val="20"/>
        </w:rPr>
        <w:fldChar w:fldCharType="separate"/>
      </w:r>
      <w:r w:rsidR="00C86927" w:rsidRPr="00C86927">
        <w:rPr>
          <w:rFonts w:ascii="Palatino Linotype" w:eastAsia="Palatino Linotype" w:hAnsi="Palatino Linotype" w:cs="Palatino Linotype"/>
          <w:noProof/>
          <w:sz w:val="20"/>
          <w:szCs w:val="20"/>
        </w:rPr>
        <w:t>[13,17,52]</w:t>
      </w:r>
      <w:r w:rsidR="00CA4EF8" w:rsidRPr="00C10A63">
        <w:rPr>
          <w:rFonts w:ascii="Palatino Linotype" w:eastAsia="Palatino Linotype" w:hAnsi="Palatino Linotype" w:cs="Palatino Linotype"/>
          <w:sz w:val="20"/>
          <w:szCs w:val="20"/>
        </w:rPr>
        <w:fldChar w:fldCharType="end"/>
      </w:r>
      <w:r w:rsidRPr="00C10A63">
        <w:rPr>
          <w:rFonts w:ascii="Palatino Linotype" w:eastAsia="Palatino Linotype" w:hAnsi="Palatino Linotype" w:cs="Palatino Linotype"/>
          <w:sz w:val="20"/>
          <w:szCs w:val="20"/>
        </w:rPr>
        <w:t xml:space="preserve"> and investment</w:t>
      </w:r>
      <w:r w:rsidR="0064698D" w:rsidRPr="00C10A63">
        <w:rPr>
          <w:rFonts w:ascii="Palatino Linotype" w:eastAsia="Palatino Linotype" w:hAnsi="Palatino Linotype" w:cs="Palatino Linotype"/>
          <w:sz w:val="20"/>
          <w:szCs w:val="20"/>
        </w:rPr>
        <w:t xml:space="preserve"> in</w:t>
      </w:r>
      <w:r w:rsidRPr="00C10A63">
        <w:rPr>
          <w:rFonts w:ascii="Palatino Linotype" w:eastAsia="Palatino Linotype" w:hAnsi="Palatino Linotype" w:cs="Palatino Linotype"/>
          <w:sz w:val="20"/>
          <w:szCs w:val="20"/>
        </w:rPr>
        <w:t xml:space="preserve"> sustainability assessment initiatives</w:t>
      </w:r>
      <w:r w:rsidR="00CA4EF8" w:rsidRPr="00C10A63">
        <w:rPr>
          <w:rFonts w:ascii="Palatino Linotype" w:eastAsia="Palatino Linotype" w:hAnsi="Palatino Linotype" w:cs="Palatino Linotype"/>
          <w:sz w:val="20"/>
          <w:szCs w:val="20"/>
        </w:rPr>
        <w:t xml:space="preserve"> </w:t>
      </w:r>
      <w:r w:rsidR="00CA4EF8" w:rsidRPr="00C10A63">
        <w:rPr>
          <w:rFonts w:ascii="Palatino Linotype" w:eastAsia="Palatino Linotype" w:hAnsi="Palatino Linotype" w:cs="Palatino Linotype"/>
          <w:sz w:val="20"/>
          <w:szCs w:val="20"/>
        </w:rPr>
        <w:fldChar w:fldCharType="begin" w:fldLock="1"/>
      </w:r>
      <w:r w:rsidR="00C86927">
        <w:rPr>
          <w:rFonts w:ascii="Palatino Linotype" w:eastAsia="Palatino Linotype" w:hAnsi="Palatino Linotype" w:cs="Palatino Linotype"/>
          <w:sz w:val="20"/>
          <w:szCs w:val="20"/>
        </w:rPr>
        <w:instrText>ADDIN CSL_CITATION {"citationItems":[{"id":"ITEM-1","itemData":{"DOI":"10.1108/ECAM-09-2019-0511","ISSN":"09699988","abstract":"Purpose: The purpose of this paper is to summarize the current applications of BIM, the integration of related technologies and the tendencies and challenges systematically. Design/methodology/approach: Using quantitative and qualitative bibliometric statistical methods, the current mode of interaction between BIM and other related technologies is summarized. Findings: This paper identified 24 different BIM applications in the life cycle. From two perspectives, the implementation status of BIM applications and integrated technologies are respectively studied. The future industry development framework is drawn comprehensively. We summarized the challenges of BIM applications from the perspectives of management, technology and promotion, and confirmed that most of the challenges come from the two driving factors of promotion and management. Research limitations/implications: The technical challenges reviewed in this paper are from the collected literature we have extracted, which is only a part of the practical challenges and not comprehensive enough. Practical implications: We summarized the current mode of interactive use of BIM and sorted out the challenges faced by BIM applications to provide reference for the risks and challenges faced by the future industry. Originality/value: There is little literature to integrate BIM applications and to establish BIM related challenges and risk frameworks. In this paper, we provide a review of the current implementation level of BIM and the risks and challenges of stakeholders through three aspects of management, technology and promotion.","author":[{"dropping-particle":"","family":"Meng","given":"Qingfeng","non-dropping-particle":"","parse-names":false,"suffix":""},{"dropping-particle":"","family":"Zhang","given":"Yifan","non-dropping-particle":"","parse-names":false,"suffix":""},{"dropping-particle":"","family":"Li","given":"Zhen","non-dropping-particle":"","parse-names":false,"suffix":""},{"dropping-particle":"","family":"Shi","given":"Weixiang","non-dropping-particle":"","parse-names":false,"suffix":""},{"dropping-particle":"","family":"Wang","given":"Jun","non-dropping-particle":"","parse-names":false,"suffix":""},{"dropping-particle":"","family":"Sun","given":"Yanhui","non-dropping-particle":"","parse-names":false,"suffix":""},{"dropping-particle":"","family":"Xu","given":"Li","non-dropping-particle":"","parse-names":false,"suffix":""},{"dropping-particle":"","family":"Wang","given":"Xiangyu","non-dropping-particle":"","parse-names":false,"suffix":""}],"container-title":"Engineering, Construction and Architectural Management","id":"ITEM-1","issue":"8","issued":{"date-parts":[["2020"]]},"page":"1647-1677","title":"A review of integrated applications of BIM and related technologies in whole building life cycle","type":"article-journal","volume":"27"},"uris":["http://www.mendeley.com/documents/?uuid=9ef71ec2-30a7-4dd7-865d-36262a178873"]},{"id":"ITEM-2","itemData":{"DOI":"doi:10.3390/su12187507","abstract":"The increasing concentration of human activities in cities has been leading to a worsening in air quality, thus negatively affecting the lives and health of humans living in urban contexts. Transport is one of the main sources of pollution in such environments. Several local authorities have therefore implemented strict traffic-restriction measures. The aim of this paper is to evaluate the effectiveness and limitations of these interventions, by analyzing the relationship between traffic flows and air quality. The used dataset contains concentrations of NO, NO2, NOx and PM10, vehicle counts and meteorology, all collected during the COVID-19 lockdown in the city of Padova (Italy), in which severe limitations to contain the spread of the virus simulated long and large-scale traffic restrictions in normal conditions. In particular, statistical tests, correlation analyses and multivariate linear regression models were applied to non-rainy days in 2020, 2018 and 2017, in order to isolate the effect of traffic. Analysis indicated that vehicle flows significantly affect NO, NO2, and NOx concentrations, although no evidence of a relationship between traffic and PM10 was highlighted. According to this perspective, measures to limit traffic flows seem to be effective in improving air quality only in terms of reducing nitrogen oxide.","author":[{"dropping-particle":"","family":"Carlo Iapige De Gaetani, Andrea Macchi","given":"Pasquale Perri","non-dropping-particle":"","parse-names":false,"suffix":""}],"container-title":"Sustainability (Switzerland)","id":"ITEM-2","issue":"21","issued":{"date-parts":[["2020"]]},"page":"1-19","title":"Joint Analysis of Cost and Energy Savings for Preliminary Design Alternative Assessment","type":"article-journal","volume":"12"},"uris":["http://www.mendeley.com/documents/?uuid=5dc01f4e-e193-47f2-be6e-53f4e08c0684"]},{"id":"ITEM-3","itemData":{"DOI":"10.1016/j.jobe.2020.101653","ISSN":"23527102","abstract":"Development of Building Information Modelling (BIM) is assisting engineers with automating design/construction processes in the Architectural, Engineering and Construction (AEC) industry. Lack of such a comprehensive decision-making framework which utilizes BIM, Management Information Systems (MIS), simulation, and automation tools to choose between different construction alternatives have been addressed in the research background. As an example of decision-making objective, optimized smart building's equipment combination for a certain project should be selected in the feasibility study phase. In this research, a comprehensive decision-making framework was developed to choose smart building's equipment based on energy consumption and cost trade-off. Subsequently, smart building alternatives were considered as a decision-making example to choose the best alternative using BIM, MIS and simulation tools. The research contributes to the automating of some parts of the decision-making framework by developing an Application Programming Interface (API). This API helps with making the appropriate automating permutation out of possible options, totalizing the cost of each combination and sorting data in the research database developed for the recommended framework. This framework, database and API can be used similarly for any other decision making objective. Finally, a model representing the average conditions of residential buildings in Tehran was developed to choose the optimized smart building's equipment combination of 31 considered options. This optimized combination which included all possible smart building options except for smart lighting has an investment return of about 7.5 years which is more than that of similar projects in other countries due to Iran's low energy carrier tariff.","author":[{"dropping-particle":"","family":"Mashayekhi","given":"Ali","non-dropping-particle":"","parse-names":false,"suffix":""},{"dropping-particle":"","family":"Heravi","given":"Gholamreza","non-dropping-particle":"","parse-names":false,"suffix":""}],"container-title":"Journal of Building Engineering","id":"ITEM-3","issue":"July","issued":{"date-parts":[["2020"]]},"page":"101653","publisher":"Elsevier Ltd","title":"A decision-making framework opted for smart building's equipment based on energy consumption and cost trade-off using BIM and MIS","type":"article-journal","volume":"32"},"uris":["http://www.mendeley.com/documents/?uuid=8d51d01f-b270-4375-806a-8c234f26f907"]}],"mendeley":{"formattedCitation":"[22,42,54]","plainTextFormattedCitation":"[22,42,54]","previouslyFormattedCitation":"[22,39,51]"},"properties":{"noteIndex":0},"schema":"https://github.com/citation-style-language/schema/raw/master/csl-citation.json"}</w:instrText>
      </w:r>
      <w:r w:rsidR="00CA4EF8" w:rsidRPr="00C10A63">
        <w:rPr>
          <w:rFonts w:ascii="Palatino Linotype" w:eastAsia="Palatino Linotype" w:hAnsi="Palatino Linotype" w:cs="Palatino Linotype"/>
          <w:sz w:val="20"/>
          <w:szCs w:val="20"/>
        </w:rPr>
        <w:fldChar w:fldCharType="separate"/>
      </w:r>
      <w:r w:rsidR="00C86927" w:rsidRPr="00C86927">
        <w:rPr>
          <w:rFonts w:ascii="Palatino Linotype" w:eastAsia="Palatino Linotype" w:hAnsi="Palatino Linotype" w:cs="Palatino Linotype"/>
          <w:noProof/>
          <w:sz w:val="20"/>
          <w:szCs w:val="20"/>
        </w:rPr>
        <w:t>[22,42,54]</w:t>
      </w:r>
      <w:r w:rsidR="00CA4EF8" w:rsidRPr="00C10A63">
        <w:rPr>
          <w:rFonts w:ascii="Palatino Linotype" w:eastAsia="Palatino Linotype" w:hAnsi="Palatino Linotype" w:cs="Palatino Linotype"/>
          <w:sz w:val="20"/>
          <w:szCs w:val="20"/>
        </w:rPr>
        <w:fldChar w:fldCharType="end"/>
      </w:r>
      <w:r w:rsidRPr="00C10A63">
        <w:rPr>
          <w:rFonts w:ascii="Palatino Linotype" w:eastAsia="Palatino Linotype" w:hAnsi="Palatino Linotype" w:cs="Palatino Linotype"/>
          <w:sz w:val="20"/>
          <w:szCs w:val="20"/>
        </w:rPr>
        <w:t xml:space="preserve">. Problems related to data collection, storage, reliable transfer and analysis also remain relevant. Starting from 2018, the topics related to the use of </w:t>
      </w:r>
      <w:r w:rsidR="003D5607" w:rsidRPr="00C10A63">
        <w:rPr>
          <w:rFonts w:ascii="Palatino Linotype" w:eastAsia="Palatino Linotype" w:hAnsi="Palatino Linotype" w:cs="Palatino Linotype"/>
          <w:sz w:val="20"/>
          <w:szCs w:val="20"/>
        </w:rPr>
        <w:t>intelligen</w:t>
      </w:r>
      <w:r w:rsidRPr="00C10A63">
        <w:rPr>
          <w:rFonts w:ascii="Palatino Linotype" w:eastAsia="Palatino Linotype" w:hAnsi="Palatino Linotype" w:cs="Palatino Linotype"/>
          <w:sz w:val="20"/>
          <w:szCs w:val="20"/>
        </w:rPr>
        <w:t xml:space="preserve">t technologies, such as </w:t>
      </w:r>
      <w:proofErr w:type="spellStart"/>
      <w:r w:rsidRPr="00C10A63">
        <w:rPr>
          <w:rFonts w:ascii="Palatino Linotype" w:eastAsia="Palatino Linotype" w:hAnsi="Palatino Linotype" w:cs="Palatino Linotype"/>
          <w:sz w:val="20"/>
          <w:szCs w:val="20"/>
        </w:rPr>
        <w:t>IoT</w:t>
      </w:r>
      <w:proofErr w:type="spellEnd"/>
      <w:r w:rsidRPr="00C10A63">
        <w:rPr>
          <w:rFonts w:ascii="Palatino Linotype" w:eastAsia="Palatino Linotype" w:hAnsi="Palatino Linotype" w:cs="Palatino Linotype"/>
          <w:sz w:val="20"/>
          <w:szCs w:val="20"/>
        </w:rPr>
        <w:t xml:space="preserve"> and machine learning</w:t>
      </w:r>
      <w:r w:rsidR="0064698D" w:rsidRPr="00C10A63">
        <w:rPr>
          <w:rFonts w:ascii="Palatino Linotype" w:eastAsia="Palatino Linotype" w:hAnsi="Palatino Linotype" w:cs="Palatino Linotype"/>
          <w:sz w:val="20"/>
          <w:szCs w:val="20"/>
        </w:rPr>
        <w:t xml:space="preserve">; </w:t>
      </w:r>
      <w:r w:rsidRPr="00C10A63">
        <w:rPr>
          <w:rFonts w:ascii="Palatino Linotype" w:eastAsia="Palatino Linotype" w:hAnsi="Palatino Linotype" w:cs="Palatino Linotype"/>
          <w:sz w:val="20"/>
          <w:szCs w:val="20"/>
        </w:rPr>
        <w:t>modeling, evaluati</w:t>
      </w:r>
      <w:r w:rsidR="0062491F" w:rsidRPr="00C10A63">
        <w:rPr>
          <w:rFonts w:ascii="Palatino Linotype" w:eastAsia="Palatino Linotype" w:hAnsi="Palatino Linotype" w:cs="Palatino Linotype"/>
          <w:sz w:val="20"/>
          <w:szCs w:val="20"/>
        </w:rPr>
        <w:t>ng and predicting the parameters</w:t>
      </w:r>
      <w:r w:rsidRPr="00C10A63">
        <w:rPr>
          <w:rFonts w:ascii="Palatino Linotype" w:eastAsia="Palatino Linotype" w:hAnsi="Palatino Linotype" w:cs="Palatino Linotype"/>
          <w:sz w:val="20"/>
          <w:szCs w:val="20"/>
        </w:rPr>
        <w:t xml:space="preserve"> of </w:t>
      </w:r>
      <w:r w:rsidR="00150DAE" w:rsidRPr="00C10A63">
        <w:rPr>
          <w:rFonts w:ascii="Palatino Linotype" w:eastAsia="Palatino Linotype" w:hAnsi="Palatino Linotype" w:cs="Palatino Linotype"/>
          <w:sz w:val="20"/>
          <w:szCs w:val="20"/>
        </w:rPr>
        <w:t xml:space="preserve">the </w:t>
      </w:r>
      <w:r w:rsidR="0062491F" w:rsidRPr="00C10A63">
        <w:rPr>
          <w:rFonts w:ascii="Palatino Linotype" w:eastAsia="Palatino Linotype" w:hAnsi="Palatino Linotype" w:cs="Palatino Linotype"/>
          <w:sz w:val="20"/>
          <w:szCs w:val="20"/>
        </w:rPr>
        <w:t>indoor climate</w:t>
      </w:r>
      <w:r w:rsidRPr="00C10A63">
        <w:rPr>
          <w:rFonts w:ascii="Palatino Linotype" w:eastAsia="Palatino Linotype" w:hAnsi="Palatino Linotype" w:cs="Palatino Linotype"/>
          <w:sz w:val="20"/>
          <w:szCs w:val="20"/>
        </w:rPr>
        <w:t xml:space="preserve"> of the building</w:t>
      </w:r>
      <w:r w:rsidR="0064698D" w:rsidRPr="00C10A63">
        <w:rPr>
          <w:rFonts w:ascii="Palatino Linotype" w:eastAsia="Palatino Linotype" w:hAnsi="Palatino Linotype" w:cs="Palatino Linotype"/>
          <w:sz w:val="20"/>
          <w:szCs w:val="20"/>
        </w:rPr>
        <w:t>; and</w:t>
      </w:r>
      <w:r w:rsidRPr="00C10A63">
        <w:rPr>
          <w:rFonts w:ascii="Palatino Linotype" w:eastAsia="Palatino Linotype" w:hAnsi="Palatino Linotype" w:cs="Palatino Linotype"/>
          <w:sz w:val="20"/>
          <w:szCs w:val="20"/>
        </w:rPr>
        <w:t xml:space="preserve"> the </w:t>
      </w:r>
      <w:r w:rsidR="00C10A63" w:rsidRPr="00C10A63">
        <w:rPr>
          <w:rFonts w:ascii="Palatino Linotype" w:eastAsia="Palatino Linotype" w:hAnsi="Palatino Linotype" w:cs="Palatino Linotype"/>
          <w:sz w:val="20"/>
          <w:szCs w:val="20"/>
        </w:rPr>
        <w:t>behavior</w:t>
      </w:r>
      <w:r w:rsidRPr="00C10A63">
        <w:rPr>
          <w:rFonts w:ascii="Palatino Linotype" w:eastAsia="Palatino Linotype" w:hAnsi="Palatino Linotype" w:cs="Palatino Linotype"/>
          <w:sz w:val="20"/>
          <w:szCs w:val="20"/>
        </w:rPr>
        <w:t xml:space="preserve"> of building users</w:t>
      </w:r>
      <w:r w:rsidR="0062491F"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sz w:val="20"/>
          <w:szCs w:val="20"/>
        </w:rPr>
        <w:t xml:space="preserve"> will become especially relevant. </w:t>
      </w:r>
      <w:r w:rsidR="0062491F" w:rsidRPr="00C10A63">
        <w:rPr>
          <w:rFonts w:ascii="Palatino Linotype" w:eastAsia="Palatino Linotype" w:hAnsi="Palatino Linotype" w:cs="Palatino Linotype"/>
          <w:sz w:val="20"/>
          <w:szCs w:val="20"/>
        </w:rPr>
        <w:t xml:space="preserve">Moreover, energy simulation </w:t>
      </w:r>
      <w:r w:rsidR="0064698D" w:rsidRPr="00C10A63">
        <w:rPr>
          <w:rFonts w:ascii="Palatino Linotype" w:eastAsia="Palatino Linotype" w:hAnsi="Palatino Linotype" w:cs="Palatino Linotype"/>
          <w:sz w:val="20"/>
          <w:szCs w:val="20"/>
        </w:rPr>
        <w:t xml:space="preserve">throughout </w:t>
      </w:r>
      <w:r w:rsidR="0062491F" w:rsidRPr="00C10A63">
        <w:rPr>
          <w:rFonts w:ascii="Palatino Linotype" w:eastAsia="Palatino Linotype" w:hAnsi="Palatino Linotype" w:cs="Palatino Linotype"/>
          <w:sz w:val="20"/>
          <w:szCs w:val="20"/>
        </w:rPr>
        <w:t>the whole</w:t>
      </w:r>
      <w:r w:rsidRPr="00C10A63">
        <w:rPr>
          <w:rFonts w:ascii="Palatino Linotype" w:eastAsia="Palatino Linotype" w:hAnsi="Palatino Linotype" w:cs="Palatino Linotype"/>
          <w:sz w:val="20"/>
          <w:szCs w:val="20"/>
        </w:rPr>
        <w:t xml:space="preserve"> life cycle </w:t>
      </w:r>
      <w:r w:rsidR="0064698D" w:rsidRPr="00C10A63">
        <w:rPr>
          <w:rFonts w:ascii="Palatino Linotype" w:eastAsia="Palatino Linotype" w:hAnsi="Palatino Linotype" w:cs="Palatino Linotype"/>
          <w:sz w:val="20"/>
          <w:szCs w:val="20"/>
        </w:rPr>
        <w:t xml:space="preserve">of the building </w:t>
      </w:r>
      <w:r w:rsidR="00B60F10" w:rsidRPr="00C10A63">
        <w:rPr>
          <w:rFonts w:ascii="Palatino Linotype" w:eastAsia="Palatino Linotype" w:hAnsi="Palatino Linotype" w:cs="Palatino Linotype"/>
          <w:sz w:val="20"/>
          <w:szCs w:val="20"/>
        </w:rPr>
        <w:t xml:space="preserve">has become </w:t>
      </w:r>
      <w:r w:rsidRPr="00C10A63">
        <w:rPr>
          <w:rFonts w:ascii="Palatino Linotype" w:eastAsia="Palatino Linotype" w:hAnsi="Palatino Linotype" w:cs="Palatino Linotype"/>
          <w:sz w:val="20"/>
          <w:szCs w:val="20"/>
        </w:rPr>
        <w:t xml:space="preserve">particularly relevant. </w:t>
      </w:r>
    </w:p>
    <w:p w14:paraId="2FC9DB33" w14:textId="0DC23BD7" w:rsidR="00030BC0" w:rsidRDefault="00A3664E" w:rsidP="0061316C">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T</w:t>
      </w:r>
      <w:r w:rsidR="0020791C" w:rsidRPr="00C10A63">
        <w:rPr>
          <w:rFonts w:ascii="Palatino Linotype" w:eastAsia="Palatino Linotype" w:hAnsi="Palatino Linotype" w:cs="Palatino Linotype"/>
          <w:color w:val="auto"/>
          <w:sz w:val="20"/>
          <w:szCs w:val="20"/>
        </w:rPr>
        <w:t>o promote sustainable construction and achieve high</w:t>
      </w:r>
      <w:r w:rsidR="00150DAE" w:rsidRPr="00C10A63">
        <w:rPr>
          <w:rFonts w:ascii="Palatino Linotype" w:eastAsia="Palatino Linotype" w:hAnsi="Palatino Linotype" w:cs="Palatino Linotype"/>
          <w:color w:val="auto"/>
          <w:sz w:val="20"/>
          <w:szCs w:val="20"/>
        </w:rPr>
        <w:t>-</w:t>
      </w:r>
      <w:r w:rsidR="0020791C" w:rsidRPr="00C10A63">
        <w:rPr>
          <w:rFonts w:ascii="Palatino Linotype" w:eastAsia="Palatino Linotype" w:hAnsi="Palatino Linotype" w:cs="Palatino Linotype"/>
          <w:color w:val="auto"/>
          <w:sz w:val="20"/>
          <w:szCs w:val="20"/>
        </w:rPr>
        <w:t>performance buildings with less embodied energy and</w:t>
      </w:r>
      <w:r w:rsidR="002714B8" w:rsidRPr="00C10A63">
        <w:rPr>
          <w:rFonts w:ascii="Palatino Linotype" w:eastAsia="Palatino Linotype" w:hAnsi="Palatino Linotype" w:cs="Palatino Linotype"/>
          <w:color w:val="auto"/>
          <w:sz w:val="20"/>
          <w:szCs w:val="20"/>
        </w:rPr>
        <w:t xml:space="preserve"> a</w:t>
      </w:r>
      <w:r w:rsidR="0020791C" w:rsidRPr="00C10A63">
        <w:rPr>
          <w:rFonts w:ascii="Palatino Linotype" w:eastAsia="Palatino Linotype" w:hAnsi="Palatino Linotype" w:cs="Palatino Linotype"/>
          <w:color w:val="auto"/>
          <w:sz w:val="20"/>
          <w:szCs w:val="20"/>
        </w:rPr>
        <w:t xml:space="preserve"> low impact on the environment, detailed energy analysis </w:t>
      </w:r>
      <w:r w:rsidR="002714B8" w:rsidRPr="00C10A63">
        <w:rPr>
          <w:rFonts w:ascii="Palatino Linotype" w:eastAsia="Palatino Linotype" w:hAnsi="Palatino Linotype" w:cs="Palatino Linotype"/>
          <w:color w:val="auto"/>
          <w:sz w:val="20"/>
          <w:szCs w:val="20"/>
        </w:rPr>
        <w:t>must</w:t>
      </w:r>
      <w:r w:rsidR="0020791C" w:rsidRPr="00C10A63">
        <w:rPr>
          <w:rFonts w:ascii="Palatino Linotype" w:eastAsia="Palatino Linotype" w:hAnsi="Palatino Linotype" w:cs="Palatino Linotype"/>
          <w:color w:val="auto"/>
          <w:sz w:val="20"/>
          <w:szCs w:val="20"/>
        </w:rPr>
        <w:t xml:space="preserve"> be carried out through</w:t>
      </w:r>
      <w:r w:rsidR="00150DAE" w:rsidRPr="00C10A63">
        <w:rPr>
          <w:rFonts w:ascii="Palatino Linotype" w:eastAsia="Palatino Linotype" w:hAnsi="Palatino Linotype" w:cs="Palatino Linotype"/>
          <w:color w:val="auto"/>
          <w:sz w:val="20"/>
          <w:szCs w:val="20"/>
        </w:rPr>
        <w:t>out</w:t>
      </w:r>
      <w:r w:rsidR="0020791C" w:rsidRPr="00C10A63">
        <w:rPr>
          <w:rFonts w:ascii="Palatino Linotype" w:eastAsia="Palatino Linotype" w:hAnsi="Palatino Linotype" w:cs="Palatino Linotype"/>
          <w:color w:val="auto"/>
          <w:sz w:val="20"/>
          <w:szCs w:val="20"/>
        </w:rPr>
        <w:t xml:space="preserve"> the </w:t>
      </w:r>
      <w:proofErr w:type="gramStart"/>
      <w:r w:rsidR="0020791C" w:rsidRPr="00C10A63">
        <w:rPr>
          <w:rFonts w:ascii="Palatino Linotype" w:eastAsia="Palatino Linotype" w:hAnsi="Palatino Linotype" w:cs="Palatino Linotype"/>
          <w:color w:val="auto"/>
          <w:sz w:val="20"/>
          <w:szCs w:val="20"/>
        </w:rPr>
        <w:t>whole</w:t>
      </w:r>
      <w:proofErr w:type="gramEnd"/>
      <w:r w:rsidR="0020791C" w:rsidRPr="00C10A63">
        <w:rPr>
          <w:rFonts w:ascii="Palatino Linotype" w:eastAsia="Palatino Linotype" w:hAnsi="Palatino Linotype" w:cs="Palatino Linotype"/>
          <w:color w:val="auto"/>
          <w:sz w:val="20"/>
          <w:szCs w:val="20"/>
        </w:rPr>
        <w:t xml:space="preserve"> building life cycle. According to the </w:t>
      </w:r>
      <w:r w:rsidR="0061316C" w:rsidRPr="00C10A63">
        <w:rPr>
          <w:rFonts w:ascii="Palatino Linotype" w:eastAsia="Palatino Linotype" w:hAnsi="Palatino Linotype" w:cs="Palatino Linotype"/>
          <w:color w:val="auto"/>
          <w:sz w:val="20"/>
          <w:szCs w:val="20"/>
        </w:rPr>
        <w:t>keywords</w:t>
      </w:r>
      <w:r w:rsidR="002714B8" w:rsidRPr="00C10A63">
        <w:rPr>
          <w:rFonts w:ascii="Palatino Linotype" w:eastAsia="Palatino Linotype" w:hAnsi="Palatino Linotype" w:cs="Palatino Linotype"/>
          <w:color w:val="auto"/>
          <w:sz w:val="20"/>
          <w:szCs w:val="20"/>
        </w:rPr>
        <w:t xml:space="preserve"> identified in this study</w:t>
      </w:r>
      <w:r w:rsidR="0061316C" w:rsidRPr="00C10A63">
        <w:rPr>
          <w:rFonts w:ascii="Palatino Linotype" w:eastAsia="Palatino Linotype" w:hAnsi="Palatino Linotype" w:cs="Palatino Linotype"/>
          <w:color w:val="auto"/>
          <w:sz w:val="20"/>
          <w:szCs w:val="20"/>
        </w:rPr>
        <w:t>,</w:t>
      </w:r>
      <w:r w:rsidR="0020791C" w:rsidRPr="00C10A63">
        <w:rPr>
          <w:rFonts w:ascii="Palatino Linotype" w:eastAsia="Palatino Linotype" w:hAnsi="Palatino Linotype" w:cs="Palatino Linotype"/>
          <w:color w:val="auto"/>
          <w:sz w:val="20"/>
          <w:szCs w:val="20"/>
        </w:rPr>
        <w:t xml:space="preserve"> the possible applications of </w:t>
      </w:r>
      <w:r w:rsidR="002714B8" w:rsidRPr="00C10A63">
        <w:rPr>
          <w:rFonts w:ascii="Palatino Linotype" w:eastAsia="Palatino Linotype" w:hAnsi="Palatino Linotype" w:cs="Palatino Linotype"/>
          <w:color w:val="auto"/>
          <w:sz w:val="20"/>
          <w:szCs w:val="20"/>
        </w:rPr>
        <w:t xml:space="preserve">the integration of </w:t>
      </w:r>
      <w:r w:rsidRPr="00C10A63">
        <w:rPr>
          <w:rFonts w:ascii="Palatino Linotype" w:eastAsia="Palatino Linotype" w:hAnsi="Palatino Linotype" w:cs="Palatino Linotype"/>
          <w:color w:val="auto"/>
          <w:sz w:val="20"/>
          <w:szCs w:val="20"/>
        </w:rPr>
        <w:t xml:space="preserve">BIM and energy analysis </w:t>
      </w:r>
      <w:r w:rsidR="002714B8" w:rsidRPr="00C10A63">
        <w:rPr>
          <w:rFonts w:ascii="Palatino Linotype" w:eastAsia="Palatino Linotype" w:hAnsi="Palatino Linotype" w:cs="Palatino Linotype"/>
          <w:color w:val="auto"/>
          <w:sz w:val="20"/>
          <w:szCs w:val="20"/>
        </w:rPr>
        <w:t>during</w:t>
      </w:r>
      <w:r w:rsidR="0020791C" w:rsidRPr="00C10A63">
        <w:rPr>
          <w:rFonts w:ascii="Palatino Linotype" w:eastAsia="Palatino Linotype" w:hAnsi="Palatino Linotype" w:cs="Palatino Linotype"/>
          <w:color w:val="auto"/>
          <w:sz w:val="20"/>
          <w:szCs w:val="20"/>
        </w:rPr>
        <w:t xml:space="preserve"> the four stages (planning, design, construction, operation and maintenance) of the buil</w:t>
      </w:r>
      <w:r w:rsidR="00BC5020" w:rsidRPr="00C10A63">
        <w:rPr>
          <w:rFonts w:ascii="Palatino Linotype" w:eastAsia="Palatino Linotype" w:hAnsi="Palatino Linotype" w:cs="Palatino Linotype"/>
          <w:color w:val="auto"/>
          <w:sz w:val="20"/>
          <w:szCs w:val="20"/>
        </w:rPr>
        <w:t xml:space="preserve">ding life cycle </w:t>
      </w:r>
      <w:proofErr w:type="gramStart"/>
      <w:r w:rsidR="00BC5020" w:rsidRPr="00C10A63">
        <w:rPr>
          <w:rFonts w:ascii="Palatino Linotype" w:eastAsia="Palatino Linotype" w:hAnsi="Palatino Linotype" w:cs="Palatino Linotype"/>
          <w:color w:val="auto"/>
          <w:sz w:val="20"/>
          <w:szCs w:val="20"/>
        </w:rPr>
        <w:t>are summari</w:t>
      </w:r>
      <w:r w:rsidR="002714B8" w:rsidRPr="00C10A63">
        <w:rPr>
          <w:rFonts w:ascii="Palatino Linotype" w:eastAsia="Palatino Linotype" w:hAnsi="Palatino Linotype" w:cs="Palatino Linotype"/>
          <w:color w:val="auto"/>
          <w:sz w:val="20"/>
          <w:szCs w:val="20"/>
        </w:rPr>
        <w:t>z</w:t>
      </w:r>
      <w:r w:rsidR="00BC5020" w:rsidRPr="00C10A63">
        <w:rPr>
          <w:rFonts w:ascii="Palatino Linotype" w:eastAsia="Palatino Linotype" w:hAnsi="Palatino Linotype" w:cs="Palatino Linotype"/>
          <w:color w:val="auto"/>
          <w:sz w:val="20"/>
          <w:szCs w:val="20"/>
        </w:rPr>
        <w:t>ed</w:t>
      </w:r>
      <w:proofErr w:type="gramEnd"/>
      <w:r w:rsidR="00BC5020" w:rsidRPr="00C10A63">
        <w:rPr>
          <w:rFonts w:ascii="Palatino Linotype" w:eastAsia="Palatino Linotype" w:hAnsi="Palatino Linotype" w:cs="Palatino Linotype"/>
          <w:color w:val="auto"/>
          <w:sz w:val="20"/>
          <w:szCs w:val="20"/>
        </w:rPr>
        <w:t xml:space="preserve"> in </w:t>
      </w:r>
      <w:r w:rsidR="0020791C" w:rsidRPr="00C10A63">
        <w:rPr>
          <w:rFonts w:ascii="Palatino Linotype" w:eastAsia="Palatino Linotype" w:hAnsi="Palatino Linotype" w:cs="Palatino Linotype"/>
          <w:color w:val="auto"/>
          <w:sz w:val="20"/>
          <w:szCs w:val="20"/>
        </w:rPr>
        <w:t xml:space="preserve">Figure </w:t>
      </w:r>
      <w:r w:rsidR="00993E83">
        <w:rPr>
          <w:rFonts w:ascii="Palatino Linotype" w:eastAsia="Palatino Linotype" w:hAnsi="Palatino Linotype" w:cs="Palatino Linotype"/>
          <w:color w:val="auto"/>
          <w:sz w:val="20"/>
          <w:szCs w:val="20"/>
        </w:rPr>
        <w:t>9</w:t>
      </w:r>
      <w:r w:rsidR="0020791C" w:rsidRPr="00C10A63">
        <w:rPr>
          <w:rFonts w:ascii="Palatino Linotype" w:eastAsia="Palatino Linotype" w:hAnsi="Palatino Linotype" w:cs="Palatino Linotype"/>
          <w:color w:val="auto"/>
          <w:sz w:val="20"/>
          <w:szCs w:val="20"/>
        </w:rPr>
        <w:t xml:space="preserve">. </w:t>
      </w:r>
    </w:p>
    <w:p w14:paraId="1E152167" w14:textId="6F7E6E0F" w:rsidR="003D59D1" w:rsidRPr="00C10A63" w:rsidRDefault="003D59D1" w:rsidP="0061316C">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4276D8">
        <w:rPr>
          <w:noProof/>
          <w:color w:val="auto"/>
          <w:lang w:val="lt-LT" w:eastAsia="lt-LT"/>
        </w:rPr>
        <w:lastRenderedPageBreak/>
        <w:drawing>
          <wp:anchor distT="0" distB="0" distL="0" distR="0" simplePos="0" relativeHeight="251659264" behindDoc="0" locked="0" layoutInCell="1" hidden="0" allowOverlap="1" wp14:anchorId="16330C45" wp14:editId="67EC1837">
            <wp:simplePos x="0" y="0"/>
            <wp:positionH relativeFrom="column">
              <wp:posOffset>-94831</wp:posOffset>
            </wp:positionH>
            <wp:positionV relativeFrom="paragraph">
              <wp:posOffset>215229</wp:posOffset>
            </wp:positionV>
            <wp:extent cx="6005512" cy="3284413"/>
            <wp:effectExtent l="0" t="0" r="0" b="0"/>
            <wp:wrapTopAndBottom distT="0" distB="0"/>
            <wp:docPr id="2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l="2065" t="3871" r="2247" b="3206"/>
                    <a:stretch>
                      <a:fillRect/>
                    </a:stretch>
                  </pic:blipFill>
                  <pic:spPr>
                    <a:xfrm>
                      <a:off x="0" y="0"/>
                      <a:ext cx="6005512" cy="3284413"/>
                    </a:xfrm>
                    <a:prstGeom prst="rect">
                      <a:avLst/>
                    </a:prstGeom>
                    <a:ln/>
                  </pic:spPr>
                </pic:pic>
              </a:graphicData>
            </a:graphic>
          </wp:anchor>
        </w:drawing>
      </w:r>
    </w:p>
    <w:p w14:paraId="6C642CB7" w14:textId="0B7971CF" w:rsidR="00030BC0" w:rsidRPr="00C10A63" w:rsidRDefault="0020791C" w:rsidP="003D59D1">
      <w:pPr>
        <w:pBdr>
          <w:top w:val="nil"/>
          <w:left w:val="nil"/>
          <w:bottom w:val="nil"/>
          <w:right w:val="nil"/>
          <w:between w:val="nil"/>
        </w:pBdr>
        <w:spacing w:line="240" w:lineRule="auto"/>
        <w:ind w:firstLine="425"/>
        <w:rPr>
          <w:rFonts w:ascii="Palatino Linotype" w:eastAsia="Palatino Linotype" w:hAnsi="Palatino Linotype" w:cs="Palatino Linotype"/>
          <w:color w:val="auto"/>
          <w:sz w:val="18"/>
          <w:szCs w:val="18"/>
        </w:rPr>
      </w:pPr>
      <w:r w:rsidRPr="00C10A63">
        <w:rPr>
          <w:rFonts w:ascii="Palatino Linotype" w:eastAsia="Palatino Linotype" w:hAnsi="Palatino Linotype" w:cs="Palatino Linotype"/>
          <w:b/>
          <w:color w:val="auto"/>
          <w:sz w:val="18"/>
          <w:szCs w:val="18"/>
        </w:rPr>
        <w:t xml:space="preserve">Figure </w:t>
      </w:r>
      <w:del w:id="262" w:author="Tatjana Vilutienė" w:date="2021-09-23T18:32:00Z">
        <w:r w:rsidR="003D0825" w:rsidRPr="00C10A63" w:rsidDel="00993E83">
          <w:rPr>
            <w:rFonts w:ascii="Palatino Linotype" w:eastAsia="Palatino Linotype" w:hAnsi="Palatino Linotype" w:cs="Palatino Linotype"/>
            <w:b/>
            <w:color w:val="auto"/>
            <w:sz w:val="18"/>
            <w:szCs w:val="18"/>
          </w:rPr>
          <w:delText>11</w:delText>
        </w:r>
      </w:del>
      <w:ins w:id="263" w:author="Tatjana Vilutienė" w:date="2021-09-23T18:32:00Z">
        <w:r w:rsidR="00993E83">
          <w:rPr>
            <w:rFonts w:ascii="Palatino Linotype" w:eastAsia="Palatino Linotype" w:hAnsi="Palatino Linotype" w:cs="Palatino Linotype"/>
            <w:b/>
            <w:color w:val="auto"/>
            <w:sz w:val="18"/>
            <w:szCs w:val="18"/>
          </w:rPr>
          <w:t>9</w:t>
        </w:r>
      </w:ins>
      <w:r w:rsidRPr="00C10A63">
        <w:rPr>
          <w:rFonts w:ascii="Palatino Linotype" w:eastAsia="Palatino Linotype" w:hAnsi="Palatino Linotype" w:cs="Palatino Linotype"/>
          <w:b/>
          <w:color w:val="auto"/>
          <w:sz w:val="18"/>
          <w:szCs w:val="18"/>
        </w:rPr>
        <w:t>.</w:t>
      </w:r>
      <w:r w:rsidRPr="00C10A63">
        <w:rPr>
          <w:rFonts w:ascii="Palatino Linotype" w:eastAsia="Palatino Linotype" w:hAnsi="Palatino Linotype" w:cs="Palatino Linotype"/>
          <w:color w:val="auto"/>
          <w:sz w:val="18"/>
          <w:szCs w:val="18"/>
        </w:rPr>
        <w:t xml:space="preserve"> BIM contribution to energy efficiency </w:t>
      </w:r>
      <w:r w:rsidR="002714B8" w:rsidRPr="00C10A63">
        <w:rPr>
          <w:rFonts w:ascii="Palatino Linotype" w:eastAsia="Palatino Linotype" w:hAnsi="Palatino Linotype" w:cs="Palatino Linotype"/>
          <w:color w:val="auto"/>
          <w:sz w:val="18"/>
          <w:szCs w:val="18"/>
        </w:rPr>
        <w:t xml:space="preserve">during </w:t>
      </w:r>
      <w:r w:rsidRPr="00C10A63">
        <w:rPr>
          <w:rFonts w:ascii="Palatino Linotype" w:eastAsia="Palatino Linotype" w:hAnsi="Palatino Linotype" w:cs="Palatino Linotype"/>
          <w:color w:val="auto"/>
          <w:sz w:val="18"/>
          <w:szCs w:val="18"/>
        </w:rPr>
        <w:t xml:space="preserve">the </w:t>
      </w:r>
      <w:r w:rsidR="002714B8" w:rsidRPr="00C10A63">
        <w:rPr>
          <w:rFonts w:ascii="Palatino Linotype" w:eastAsia="Palatino Linotype" w:hAnsi="Palatino Linotype" w:cs="Palatino Linotype"/>
          <w:color w:val="auto"/>
          <w:sz w:val="18"/>
          <w:szCs w:val="18"/>
        </w:rPr>
        <w:t>b</w:t>
      </w:r>
      <w:r w:rsidRPr="00C10A63">
        <w:rPr>
          <w:rFonts w:ascii="Palatino Linotype" w:eastAsia="Palatino Linotype" w:hAnsi="Palatino Linotype" w:cs="Palatino Linotype"/>
          <w:color w:val="auto"/>
          <w:sz w:val="18"/>
          <w:szCs w:val="18"/>
        </w:rPr>
        <w:t xml:space="preserve">uilding </w:t>
      </w:r>
      <w:r w:rsidR="002714B8" w:rsidRPr="00C10A63">
        <w:rPr>
          <w:rFonts w:ascii="Palatino Linotype" w:eastAsia="Palatino Linotype" w:hAnsi="Palatino Linotype" w:cs="Palatino Linotype"/>
          <w:color w:val="auto"/>
          <w:sz w:val="18"/>
          <w:szCs w:val="18"/>
        </w:rPr>
        <w:t>l</w:t>
      </w:r>
      <w:r w:rsidRPr="00C10A63">
        <w:rPr>
          <w:rFonts w:ascii="Palatino Linotype" w:eastAsia="Palatino Linotype" w:hAnsi="Palatino Linotype" w:cs="Palatino Linotype"/>
          <w:color w:val="auto"/>
          <w:sz w:val="18"/>
          <w:szCs w:val="18"/>
        </w:rPr>
        <w:t xml:space="preserve">ife </w:t>
      </w:r>
      <w:r w:rsidR="002714B8" w:rsidRPr="00C10A63">
        <w:rPr>
          <w:rFonts w:ascii="Palatino Linotype" w:eastAsia="Palatino Linotype" w:hAnsi="Palatino Linotype" w:cs="Palatino Linotype"/>
          <w:color w:val="auto"/>
          <w:sz w:val="18"/>
          <w:szCs w:val="18"/>
        </w:rPr>
        <w:t>c</w:t>
      </w:r>
      <w:r w:rsidRPr="00C10A63">
        <w:rPr>
          <w:rFonts w:ascii="Palatino Linotype" w:eastAsia="Palatino Linotype" w:hAnsi="Palatino Linotype" w:cs="Palatino Linotype"/>
          <w:color w:val="auto"/>
          <w:sz w:val="18"/>
          <w:szCs w:val="18"/>
        </w:rPr>
        <w:t>ycle.</w:t>
      </w:r>
    </w:p>
    <w:p w14:paraId="4D03F426" w14:textId="77777777" w:rsidR="003D59D1" w:rsidRDefault="003D59D1" w:rsidP="000C18D2">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p>
    <w:p w14:paraId="5A1463E3" w14:textId="1A544756" w:rsidR="000C18D2" w:rsidRPr="00C10A63" w:rsidRDefault="0020791C" w:rsidP="000C18D2">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 xml:space="preserve">As </w:t>
      </w:r>
      <w:r w:rsidR="00A3664E" w:rsidRPr="00C10A63">
        <w:rPr>
          <w:rFonts w:ascii="Palatino Linotype" w:eastAsia="Palatino Linotype" w:hAnsi="Palatino Linotype" w:cs="Palatino Linotype"/>
          <w:color w:val="auto"/>
          <w:sz w:val="20"/>
          <w:szCs w:val="20"/>
        </w:rPr>
        <w:t>shown in</w:t>
      </w:r>
      <w:r w:rsidRPr="00C10A63">
        <w:rPr>
          <w:rFonts w:ascii="Palatino Linotype" w:eastAsia="Palatino Linotype" w:hAnsi="Palatino Linotype" w:cs="Palatino Linotype"/>
          <w:color w:val="auto"/>
          <w:sz w:val="20"/>
          <w:szCs w:val="20"/>
        </w:rPr>
        <w:t xml:space="preserve"> Figure </w:t>
      </w:r>
      <w:del w:id="264" w:author="Rasa Džiugaitė-Tumėnienė" w:date="2021-09-24T10:46:00Z">
        <w:r w:rsidR="003D0825" w:rsidRPr="00C10A63" w:rsidDel="008D1369">
          <w:rPr>
            <w:rFonts w:ascii="Palatino Linotype" w:eastAsia="Palatino Linotype" w:hAnsi="Palatino Linotype" w:cs="Palatino Linotype"/>
            <w:color w:val="auto"/>
            <w:sz w:val="20"/>
            <w:szCs w:val="20"/>
          </w:rPr>
          <w:delText>11</w:delText>
        </w:r>
      </w:del>
      <w:ins w:id="265" w:author="Rasa Džiugaitė-Tumėnienė" w:date="2021-09-24T10:46:00Z">
        <w:r w:rsidR="008D1369">
          <w:rPr>
            <w:rFonts w:ascii="Palatino Linotype" w:eastAsia="Palatino Linotype" w:hAnsi="Palatino Linotype" w:cs="Palatino Linotype"/>
            <w:color w:val="auto"/>
            <w:sz w:val="20"/>
            <w:szCs w:val="20"/>
          </w:rPr>
          <w:t>9</w:t>
        </w:r>
      </w:ins>
      <w:r w:rsidRPr="00C10A63">
        <w:rPr>
          <w:rFonts w:ascii="Palatino Linotype" w:eastAsia="Palatino Linotype" w:hAnsi="Palatino Linotype" w:cs="Palatino Linotype"/>
          <w:color w:val="auto"/>
          <w:sz w:val="20"/>
          <w:szCs w:val="20"/>
        </w:rPr>
        <w:t xml:space="preserve">, </w:t>
      </w:r>
      <w:r w:rsidR="003D5607" w:rsidRPr="00C10A63">
        <w:rPr>
          <w:rFonts w:ascii="Palatino Linotype" w:eastAsia="Palatino Linotype" w:hAnsi="Palatino Linotype" w:cs="Palatino Linotype"/>
          <w:color w:val="auto"/>
          <w:sz w:val="20"/>
          <w:szCs w:val="20"/>
        </w:rPr>
        <w:t xml:space="preserve">the main BIM model </w:t>
      </w:r>
      <w:proofErr w:type="gramStart"/>
      <w:r w:rsidR="003D5607" w:rsidRPr="00C10A63">
        <w:rPr>
          <w:rFonts w:ascii="Palatino Linotype" w:eastAsia="Palatino Linotype" w:hAnsi="Palatino Linotype" w:cs="Palatino Linotype"/>
          <w:color w:val="auto"/>
          <w:sz w:val="20"/>
          <w:szCs w:val="20"/>
        </w:rPr>
        <w:t>can be used</w:t>
      </w:r>
      <w:proofErr w:type="gramEnd"/>
      <w:r w:rsidR="003D5607" w:rsidRPr="00C10A63">
        <w:rPr>
          <w:rFonts w:ascii="Palatino Linotype" w:eastAsia="Palatino Linotype" w:hAnsi="Palatino Linotype" w:cs="Palatino Linotype"/>
          <w:color w:val="auto"/>
          <w:sz w:val="20"/>
          <w:szCs w:val="20"/>
        </w:rPr>
        <w:t xml:space="preserve"> for site analysis, overall planning and BIM-based alternative evaluation at the planning stage</w:t>
      </w:r>
      <w:r w:rsidRPr="00C10A63">
        <w:rPr>
          <w:rFonts w:ascii="Palatino Linotype" w:eastAsia="Palatino Linotype" w:hAnsi="Palatino Linotype" w:cs="Palatino Linotype"/>
          <w:color w:val="auto"/>
          <w:sz w:val="20"/>
          <w:szCs w:val="20"/>
        </w:rPr>
        <w:t xml:space="preserve">. </w:t>
      </w:r>
      <w:commentRangeStart w:id="266"/>
      <w:commentRangeStart w:id="267"/>
      <w:del w:id="268" w:author="Rasa Džiugaitė-Tumėnienė" w:date="2021-09-24T10:46:00Z">
        <w:r w:rsidRPr="00C10A63" w:rsidDel="008D1369">
          <w:rPr>
            <w:rFonts w:ascii="Palatino Linotype" w:eastAsia="Palatino Linotype" w:hAnsi="Palatino Linotype" w:cs="Palatino Linotype"/>
            <w:color w:val="auto"/>
            <w:sz w:val="20"/>
            <w:szCs w:val="20"/>
          </w:rPr>
          <w:delText xml:space="preserve">As can be seen </w:delText>
        </w:r>
        <w:r w:rsidR="000B5FC0" w:rsidRPr="00C10A63" w:rsidDel="008D1369">
          <w:rPr>
            <w:rFonts w:ascii="Palatino Linotype" w:eastAsia="Palatino Linotype" w:hAnsi="Palatino Linotype" w:cs="Palatino Linotype"/>
            <w:color w:val="auto"/>
            <w:sz w:val="20"/>
            <w:szCs w:val="20"/>
          </w:rPr>
          <w:delText xml:space="preserve">in </w:delText>
        </w:r>
        <w:r w:rsidR="0061316C" w:rsidRPr="00C10A63" w:rsidDel="008D1369">
          <w:rPr>
            <w:rFonts w:ascii="Palatino Linotype" w:eastAsia="Palatino Linotype" w:hAnsi="Palatino Linotype" w:cs="Palatino Linotype"/>
            <w:color w:val="auto"/>
            <w:sz w:val="20"/>
            <w:szCs w:val="20"/>
          </w:rPr>
          <w:delText>Figure</w:delText>
        </w:r>
        <w:r w:rsidR="00150DAE" w:rsidRPr="00C10A63" w:rsidDel="008D1369">
          <w:rPr>
            <w:rFonts w:ascii="Palatino Linotype" w:eastAsia="Palatino Linotype" w:hAnsi="Palatino Linotype" w:cs="Palatino Linotype"/>
            <w:color w:val="auto"/>
            <w:sz w:val="20"/>
            <w:szCs w:val="20"/>
          </w:rPr>
          <w:delText>s</w:delText>
        </w:r>
        <w:r w:rsidR="000C18D2" w:rsidRPr="00C10A63" w:rsidDel="008D1369">
          <w:rPr>
            <w:rFonts w:ascii="Palatino Linotype" w:eastAsia="Palatino Linotype" w:hAnsi="Palatino Linotype" w:cs="Palatino Linotype"/>
            <w:color w:val="auto"/>
            <w:sz w:val="20"/>
            <w:szCs w:val="20"/>
          </w:rPr>
          <w:delText xml:space="preserve"> 6</w:delText>
        </w:r>
        <w:r w:rsidRPr="00C10A63" w:rsidDel="008D1369">
          <w:rPr>
            <w:rFonts w:ascii="Palatino Linotype" w:eastAsia="Palatino Linotype" w:hAnsi="Palatino Linotype" w:cs="Palatino Linotype"/>
            <w:color w:val="auto"/>
            <w:sz w:val="20"/>
            <w:szCs w:val="20"/>
          </w:rPr>
          <w:delText xml:space="preserve"> and </w:delText>
        </w:r>
        <w:r w:rsidR="000C18D2" w:rsidRPr="00C10A63" w:rsidDel="008D1369">
          <w:rPr>
            <w:rFonts w:ascii="Palatino Linotype" w:eastAsia="Palatino Linotype" w:hAnsi="Palatino Linotype" w:cs="Palatino Linotype"/>
            <w:color w:val="auto"/>
            <w:sz w:val="20"/>
            <w:szCs w:val="20"/>
          </w:rPr>
          <w:delText>7</w:delText>
        </w:r>
        <w:r w:rsidRPr="00C10A63" w:rsidDel="008D1369">
          <w:rPr>
            <w:rFonts w:ascii="Palatino Linotype" w:eastAsia="Palatino Linotype" w:hAnsi="Palatino Linotype" w:cs="Palatino Linotype"/>
            <w:color w:val="auto"/>
            <w:sz w:val="20"/>
            <w:szCs w:val="20"/>
          </w:rPr>
          <w:delText>, a</w:delText>
        </w:r>
      </w:del>
      <w:ins w:id="269" w:author="Rasa Džiugaitė-Tumėnienė" w:date="2021-09-24T10:46:00Z">
        <w:r w:rsidR="008D1369">
          <w:rPr>
            <w:rFonts w:ascii="Palatino Linotype" w:eastAsia="Palatino Linotype" w:hAnsi="Palatino Linotype" w:cs="Palatino Linotype"/>
            <w:color w:val="auto"/>
            <w:sz w:val="20"/>
            <w:szCs w:val="20"/>
          </w:rPr>
          <w:t>A</w:t>
        </w:r>
      </w:ins>
      <w:r w:rsidRPr="00C10A63">
        <w:rPr>
          <w:rFonts w:ascii="Palatino Linotype" w:eastAsia="Palatino Linotype" w:hAnsi="Palatino Linotype" w:cs="Palatino Linotype"/>
          <w:color w:val="auto"/>
          <w:sz w:val="20"/>
          <w:szCs w:val="20"/>
        </w:rPr>
        <w:t>t this stage</w:t>
      </w:r>
      <w:r w:rsidR="00150DAE"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 the BIM model </w:t>
      </w:r>
      <w:proofErr w:type="gramStart"/>
      <w:r w:rsidRPr="00C10A63">
        <w:rPr>
          <w:rFonts w:ascii="Palatino Linotype" w:eastAsia="Palatino Linotype" w:hAnsi="Palatino Linotype" w:cs="Palatino Linotype"/>
          <w:color w:val="auto"/>
          <w:sz w:val="20"/>
          <w:szCs w:val="20"/>
        </w:rPr>
        <w:t>is mainly used</w:t>
      </w:r>
      <w:proofErr w:type="gramEnd"/>
      <w:r w:rsidRPr="00C10A63">
        <w:rPr>
          <w:rFonts w:ascii="Palatino Linotype" w:eastAsia="Palatino Linotype" w:hAnsi="Palatino Linotype" w:cs="Palatino Linotype"/>
          <w:color w:val="auto"/>
          <w:sz w:val="20"/>
          <w:szCs w:val="20"/>
        </w:rPr>
        <w:t xml:space="preserve"> for energy analysis and </w:t>
      </w:r>
      <w:r w:rsidR="000B5FC0" w:rsidRPr="00C10A63">
        <w:rPr>
          <w:rFonts w:ascii="Palatino Linotype" w:eastAsia="Palatino Linotype" w:hAnsi="Palatino Linotype" w:cs="Palatino Linotype"/>
          <w:color w:val="auto"/>
          <w:sz w:val="20"/>
          <w:szCs w:val="20"/>
        </w:rPr>
        <w:t xml:space="preserve">the </w:t>
      </w:r>
      <w:r w:rsidRPr="00C10A63">
        <w:rPr>
          <w:rFonts w:ascii="Palatino Linotype" w:eastAsia="Palatino Linotype" w:hAnsi="Palatino Linotype" w:cs="Palatino Linotype"/>
          <w:color w:val="auto"/>
          <w:sz w:val="20"/>
          <w:szCs w:val="20"/>
        </w:rPr>
        <w:t xml:space="preserve">assessment (evaluation) of the energy efficiency of selected alternatives. </w:t>
      </w:r>
      <w:r w:rsidR="00150DAE" w:rsidRPr="00C10A63">
        <w:rPr>
          <w:rFonts w:ascii="Palatino Linotype" w:eastAsia="Palatino Linotype" w:hAnsi="Palatino Linotype" w:cs="Palatino Linotype"/>
          <w:color w:val="auto"/>
          <w:sz w:val="20"/>
          <w:szCs w:val="20"/>
        </w:rPr>
        <w:t>I</w:t>
      </w:r>
      <w:r w:rsidRPr="00C10A63">
        <w:rPr>
          <w:rFonts w:ascii="Palatino Linotype" w:eastAsia="Palatino Linotype" w:hAnsi="Palatino Linotype" w:cs="Palatino Linotype"/>
          <w:color w:val="auto"/>
          <w:sz w:val="20"/>
          <w:szCs w:val="20"/>
        </w:rPr>
        <w:t>ntegration and interoperability are the main issues at this stage. The optimi</w:t>
      </w:r>
      <w:r w:rsidR="00A5047E" w:rsidRPr="00C10A63">
        <w:rPr>
          <w:rFonts w:ascii="Palatino Linotype" w:eastAsia="Palatino Linotype" w:hAnsi="Palatino Linotype" w:cs="Palatino Linotype"/>
          <w:color w:val="auto"/>
          <w:sz w:val="20"/>
          <w:szCs w:val="20"/>
        </w:rPr>
        <w:t>z</w:t>
      </w:r>
      <w:r w:rsidRPr="00C10A63">
        <w:rPr>
          <w:rFonts w:ascii="Palatino Linotype" w:eastAsia="Palatino Linotype" w:hAnsi="Palatino Linotype" w:cs="Palatino Linotype"/>
          <w:color w:val="auto"/>
          <w:sz w:val="20"/>
          <w:szCs w:val="20"/>
        </w:rPr>
        <w:t>ation of design alternatives</w:t>
      </w:r>
      <w:r w:rsidR="000B5FC0" w:rsidRPr="00C10A63">
        <w:rPr>
          <w:rFonts w:ascii="Palatino Linotype" w:eastAsia="Palatino Linotype" w:hAnsi="Palatino Linotype" w:cs="Palatino Linotype"/>
          <w:color w:val="auto"/>
          <w:sz w:val="20"/>
          <w:szCs w:val="20"/>
        </w:rPr>
        <w:t xml:space="preserve"> and</w:t>
      </w:r>
      <w:r w:rsidRPr="00C10A63">
        <w:rPr>
          <w:rFonts w:ascii="Palatino Linotype" w:eastAsia="Palatino Linotype" w:hAnsi="Palatino Linotype" w:cs="Palatino Linotype"/>
          <w:color w:val="auto"/>
          <w:sz w:val="20"/>
          <w:szCs w:val="20"/>
        </w:rPr>
        <w:t xml:space="preserve"> the estimation of life cycle cost </w:t>
      </w:r>
      <w:proofErr w:type="gramStart"/>
      <w:r w:rsidR="000B5FC0" w:rsidRPr="00C10A63">
        <w:rPr>
          <w:rFonts w:ascii="Palatino Linotype" w:eastAsia="Palatino Linotype" w:hAnsi="Palatino Linotype" w:cs="Palatino Linotype"/>
          <w:color w:val="auto"/>
          <w:sz w:val="20"/>
          <w:szCs w:val="20"/>
        </w:rPr>
        <w:t xml:space="preserve">are </w:t>
      </w:r>
      <w:r w:rsidRPr="00C10A63">
        <w:rPr>
          <w:rFonts w:ascii="Palatino Linotype" w:eastAsia="Palatino Linotype" w:hAnsi="Palatino Linotype" w:cs="Palatino Linotype"/>
          <w:color w:val="auto"/>
          <w:sz w:val="20"/>
          <w:szCs w:val="20"/>
        </w:rPr>
        <w:t>performed</w:t>
      </w:r>
      <w:proofErr w:type="gramEnd"/>
      <w:r w:rsidRPr="00C10A63">
        <w:rPr>
          <w:rFonts w:ascii="Palatino Linotype" w:eastAsia="Palatino Linotype" w:hAnsi="Palatino Linotype" w:cs="Palatino Linotype"/>
          <w:color w:val="auto"/>
          <w:sz w:val="20"/>
          <w:szCs w:val="20"/>
        </w:rPr>
        <w:t xml:space="preserve"> at the planning stage. </w:t>
      </w:r>
    </w:p>
    <w:p w14:paraId="5B48DB99" w14:textId="545F9D14" w:rsidR="00030BC0" w:rsidRPr="00C10A63" w:rsidRDefault="0020791C" w:rsidP="000C18D2">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 xml:space="preserve">At the </w:t>
      </w:r>
      <w:r w:rsidR="000B5FC0" w:rsidRPr="00C10A63">
        <w:rPr>
          <w:rFonts w:ascii="Palatino Linotype" w:eastAsia="Palatino Linotype" w:hAnsi="Palatino Linotype" w:cs="Palatino Linotype"/>
          <w:color w:val="auto"/>
          <w:sz w:val="20"/>
          <w:szCs w:val="20"/>
        </w:rPr>
        <w:t>d</w:t>
      </w:r>
      <w:r w:rsidRPr="00C10A63">
        <w:rPr>
          <w:rFonts w:ascii="Palatino Linotype" w:eastAsia="Palatino Linotype" w:hAnsi="Palatino Linotype" w:cs="Palatino Linotype"/>
          <w:color w:val="auto"/>
          <w:sz w:val="20"/>
          <w:szCs w:val="20"/>
        </w:rPr>
        <w:t>esign stage</w:t>
      </w:r>
      <w:r w:rsidR="000C18D2"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 the BIM model </w:t>
      </w:r>
      <w:proofErr w:type="gramStart"/>
      <w:r w:rsidRPr="00C10A63">
        <w:rPr>
          <w:rFonts w:ascii="Palatino Linotype" w:eastAsia="Palatino Linotype" w:hAnsi="Palatino Linotype" w:cs="Palatino Linotype"/>
          <w:color w:val="auto"/>
          <w:sz w:val="20"/>
          <w:szCs w:val="20"/>
        </w:rPr>
        <w:t>is used</w:t>
      </w:r>
      <w:proofErr w:type="gramEnd"/>
      <w:r w:rsidRPr="00C10A63">
        <w:rPr>
          <w:rFonts w:ascii="Palatino Linotype" w:eastAsia="Palatino Linotype" w:hAnsi="Palatino Linotype" w:cs="Palatino Linotype"/>
          <w:color w:val="auto"/>
          <w:sz w:val="20"/>
          <w:szCs w:val="20"/>
        </w:rPr>
        <w:t xml:space="preserve"> for building data collection an</w:t>
      </w:r>
      <w:r w:rsidR="00150DAE" w:rsidRPr="00C10A63">
        <w:rPr>
          <w:rFonts w:ascii="Palatino Linotype" w:eastAsia="Palatino Linotype" w:hAnsi="Palatino Linotype" w:cs="Palatino Linotype"/>
          <w:color w:val="auto"/>
          <w:sz w:val="20"/>
          <w:szCs w:val="20"/>
        </w:rPr>
        <w:t>d</w:t>
      </w:r>
      <w:r w:rsidRPr="00C10A63">
        <w:rPr>
          <w:rFonts w:ascii="Palatino Linotype" w:eastAsia="Palatino Linotype" w:hAnsi="Palatino Linotype" w:cs="Palatino Linotype"/>
          <w:color w:val="auto"/>
          <w:sz w:val="20"/>
          <w:szCs w:val="20"/>
        </w:rPr>
        <w:t xml:space="preserve"> energy analysis (EA), </w:t>
      </w:r>
      <w:r w:rsidR="000B5FC0" w:rsidRPr="00C10A63">
        <w:rPr>
          <w:rFonts w:ascii="Palatino Linotype" w:eastAsia="Palatino Linotype" w:hAnsi="Palatino Linotype" w:cs="Palatino Linotype"/>
          <w:color w:val="auto"/>
          <w:sz w:val="20"/>
          <w:szCs w:val="20"/>
        </w:rPr>
        <w:t xml:space="preserve">the </w:t>
      </w:r>
      <w:r w:rsidRPr="00C10A63">
        <w:rPr>
          <w:rFonts w:ascii="Palatino Linotype" w:eastAsia="Palatino Linotype" w:hAnsi="Palatino Linotype" w:cs="Palatino Linotype"/>
          <w:color w:val="auto"/>
          <w:sz w:val="20"/>
          <w:szCs w:val="20"/>
        </w:rPr>
        <w:t>BIM’s 3D visuali</w:t>
      </w:r>
      <w:r w:rsidR="00A5047E" w:rsidRPr="00C10A63">
        <w:rPr>
          <w:rFonts w:ascii="Palatino Linotype" w:eastAsia="Palatino Linotype" w:hAnsi="Palatino Linotype" w:cs="Palatino Linotype"/>
          <w:color w:val="auto"/>
          <w:sz w:val="20"/>
          <w:szCs w:val="20"/>
        </w:rPr>
        <w:t>z</w:t>
      </w:r>
      <w:r w:rsidRPr="00C10A63">
        <w:rPr>
          <w:rFonts w:ascii="Palatino Linotype" w:eastAsia="Palatino Linotype" w:hAnsi="Palatino Linotype" w:cs="Palatino Linotype"/>
          <w:color w:val="auto"/>
          <w:sz w:val="20"/>
          <w:szCs w:val="20"/>
        </w:rPr>
        <w:t xml:space="preserve">ation design and </w:t>
      </w:r>
      <w:del w:id="270" w:author="Rasa Džiugaitė-Tumėnienė" w:date="2021-09-24T10:47:00Z">
        <w:r w:rsidRPr="00C10A63" w:rsidDel="008D1369">
          <w:rPr>
            <w:rFonts w:ascii="Palatino Linotype" w:eastAsia="Palatino Linotype" w:hAnsi="Palatino Linotype" w:cs="Palatino Linotype"/>
            <w:color w:val="auto"/>
            <w:sz w:val="20"/>
            <w:szCs w:val="20"/>
          </w:rPr>
          <w:delText xml:space="preserve">sustainable design. </w:delText>
        </w:r>
        <w:r w:rsidR="000C18D2" w:rsidRPr="00C10A63" w:rsidDel="008D1369">
          <w:rPr>
            <w:rFonts w:ascii="Palatino Linotype" w:eastAsia="Palatino Linotype" w:hAnsi="Palatino Linotype" w:cs="Palatino Linotype"/>
            <w:color w:val="auto"/>
            <w:sz w:val="20"/>
            <w:szCs w:val="20"/>
          </w:rPr>
          <w:delText>Figure</w:delText>
        </w:r>
        <w:r w:rsidR="00150DAE" w:rsidRPr="00C10A63" w:rsidDel="008D1369">
          <w:rPr>
            <w:rFonts w:ascii="Palatino Linotype" w:eastAsia="Palatino Linotype" w:hAnsi="Palatino Linotype" w:cs="Palatino Linotype"/>
            <w:color w:val="auto"/>
            <w:sz w:val="20"/>
            <w:szCs w:val="20"/>
          </w:rPr>
          <w:delText>s</w:delText>
        </w:r>
        <w:r w:rsidR="000C18D2" w:rsidRPr="00C10A63" w:rsidDel="008D1369">
          <w:rPr>
            <w:rFonts w:ascii="Palatino Linotype" w:eastAsia="Palatino Linotype" w:hAnsi="Palatino Linotype" w:cs="Palatino Linotype"/>
            <w:color w:val="auto"/>
            <w:sz w:val="20"/>
            <w:szCs w:val="20"/>
          </w:rPr>
          <w:delText xml:space="preserve"> 6 and 7</w:delText>
        </w:r>
        <w:r w:rsidRPr="00C10A63" w:rsidDel="008D1369">
          <w:rPr>
            <w:rFonts w:ascii="Palatino Linotype" w:eastAsia="Palatino Linotype" w:hAnsi="Palatino Linotype" w:cs="Palatino Linotype"/>
            <w:color w:val="auto"/>
            <w:sz w:val="20"/>
            <w:szCs w:val="20"/>
          </w:rPr>
          <w:delText xml:space="preserve"> confirm these use cases at this stage. As </w:delText>
        </w:r>
        <w:r w:rsidR="00A3664E" w:rsidRPr="00C10A63" w:rsidDel="008D1369">
          <w:rPr>
            <w:rFonts w:ascii="Palatino Linotype" w:eastAsia="Palatino Linotype" w:hAnsi="Palatino Linotype" w:cs="Palatino Linotype"/>
            <w:color w:val="auto"/>
            <w:sz w:val="20"/>
            <w:szCs w:val="20"/>
          </w:rPr>
          <w:delText>show</w:delText>
        </w:r>
        <w:r w:rsidRPr="00C10A63" w:rsidDel="008D1369">
          <w:rPr>
            <w:rFonts w:ascii="Palatino Linotype" w:eastAsia="Palatino Linotype" w:hAnsi="Palatino Linotype" w:cs="Palatino Linotype"/>
            <w:color w:val="auto"/>
            <w:sz w:val="20"/>
            <w:szCs w:val="20"/>
          </w:rPr>
          <w:delText xml:space="preserve">n </w:delText>
        </w:r>
        <w:r w:rsidR="000B5FC0" w:rsidRPr="00C10A63" w:rsidDel="008D1369">
          <w:rPr>
            <w:rFonts w:ascii="Palatino Linotype" w:eastAsia="Palatino Linotype" w:hAnsi="Palatino Linotype" w:cs="Palatino Linotype"/>
            <w:color w:val="auto"/>
            <w:sz w:val="20"/>
            <w:szCs w:val="20"/>
          </w:rPr>
          <w:delText xml:space="preserve">in </w:delText>
        </w:r>
        <w:r w:rsidR="000C18D2" w:rsidRPr="00C10A63" w:rsidDel="008D1369">
          <w:rPr>
            <w:rFonts w:ascii="Palatino Linotype" w:eastAsia="Palatino Linotype" w:hAnsi="Palatino Linotype" w:cs="Palatino Linotype"/>
            <w:color w:val="auto"/>
            <w:sz w:val="20"/>
            <w:szCs w:val="20"/>
          </w:rPr>
          <w:delText>Figure</w:delText>
        </w:r>
        <w:r w:rsidR="00150DAE" w:rsidRPr="00C10A63" w:rsidDel="008D1369">
          <w:rPr>
            <w:rFonts w:ascii="Palatino Linotype" w:eastAsia="Palatino Linotype" w:hAnsi="Palatino Linotype" w:cs="Palatino Linotype"/>
            <w:color w:val="auto"/>
            <w:sz w:val="20"/>
            <w:szCs w:val="20"/>
          </w:rPr>
          <w:delText>s</w:delText>
        </w:r>
        <w:r w:rsidR="000C18D2" w:rsidRPr="00C10A63" w:rsidDel="008D1369">
          <w:rPr>
            <w:rFonts w:ascii="Palatino Linotype" w:eastAsia="Palatino Linotype" w:hAnsi="Palatino Linotype" w:cs="Palatino Linotype"/>
            <w:color w:val="auto"/>
            <w:sz w:val="20"/>
            <w:szCs w:val="20"/>
          </w:rPr>
          <w:delText xml:space="preserve"> 6 and 7</w:delText>
        </w:r>
        <w:r w:rsidRPr="00C10A63" w:rsidDel="008D1369">
          <w:rPr>
            <w:rFonts w:ascii="Palatino Linotype" w:eastAsia="Palatino Linotype" w:hAnsi="Palatino Linotype" w:cs="Palatino Linotype"/>
            <w:color w:val="auto"/>
            <w:sz w:val="20"/>
            <w:szCs w:val="20"/>
          </w:rPr>
          <w:delText>, the BIM model is mainly used for energy analysis</w:delText>
        </w:r>
        <w:r w:rsidR="000B5FC0" w:rsidRPr="00C10A63" w:rsidDel="008D1369">
          <w:rPr>
            <w:rFonts w:ascii="Palatino Linotype" w:eastAsia="Palatino Linotype" w:hAnsi="Palatino Linotype" w:cs="Palatino Linotype"/>
            <w:color w:val="auto"/>
            <w:sz w:val="20"/>
            <w:szCs w:val="20"/>
          </w:rPr>
          <w:delText xml:space="preserve"> and</w:delText>
        </w:r>
        <w:r w:rsidRPr="00C10A63" w:rsidDel="008D1369">
          <w:rPr>
            <w:rFonts w:ascii="Palatino Linotype" w:eastAsia="Palatino Linotype" w:hAnsi="Palatino Linotype" w:cs="Palatino Linotype"/>
            <w:color w:val="auto"/>
            <w:sz w:val="20"/>
            <w:szCs w:val="20"/>
          </w:rPr>
          <w:delText xml:space="preserve"> </w:delText>
        </w:r>
      </w:del>
      <w:r w:rsidR="000B5FC0" w:rsidRPr="00C10A63">
        <w:rPr>
          <w:rFonts w:ascii="Palatino Linotype" w:eastAsia="Palatino Linotype" w:hAnsi="Palatino Linotype" w:cs="Palatino Linotype"/>
          <w:color w:val="auto"/>
          <w:sz w:val="20"/>
          <w:szCs w:val="20"/>
        </w:rPr>
        <w:t xml:space="preserve">the </w:t>
      </w:r>
      <w:r w:rsidRPr="00C10A63">
        <w:rPr>
          <w:rFonts w:ascii="Palatino Linotype" w:eastAsia="Palatino Linotype" w:hAnsi="Palatino Linotype" w:cs="Palatino Linotype"/>
          <w:color w:val="auto"/>
          <w:sz w:val="20"/>
          <w:szCs w:val="20"/>
        </w:rPr>
        <w:t>assessment</w:t>
      </w:r>
      <w:r w:rsidR="00150DAE"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evaluation of </w:t>
      </w:r>
      <w:ins w:id="271" w:author="Rasa Džiugaitė-Tumėnienė" w:date="2021-09-24T10:48:00Z">
        <w:r w:rsidR="00504AE2">
          <w:rPr>
            <w:rFonts w:ascii="Palatino Linotype" w:eastAsia="Palatino Linotype" w:hAnsi="Palatino Linotype" w:cs="Palatino Linotype"/>
            <w:color w:val="auto"/>
            <w:sz w:val="20"/>
            <w:szCs w:val="20"/>
          </w:rPr>
          <w:t xml:space="preserve">sustainable </w:t>
        </w:r>
      </w:ins>
      <w:r w:rsidRPr="00C10A63">
        <w:rPr>
          <w:rFonts w:ascii="Palatino Linotype" w:eastAsia="Palatino Linotype" w:hAnsi="Palatino Linotype" w:cs="Palatino Linotype"/>
          <w:color w:val="auto"/>
          <w:sz w:val="20"/>
          <w:szCs w:val="20"/>
        </w:rPr>
        <w:t>building energy performance</w:t>
      </w:r>
      <w:del w:id="272" w:author="Rasa Džiugaitė-Tumėnienė" w:date="2021-09-24T10:48:00Z">
        <w:r w:rsidRPr="00C10A63" w:rsidDel="00504AE2">
          <w:rPr>
            <w:rFonts w:ascii="Palatino Linotype" w:eastAsia="Palatino Linotype" w:hAnsi="Palatino Linotype" w:cs="Palatino Linotype"/>
            <w:color w:val="auto"/>
            <w:sz w:val="20"/>
            <w:szCs w:val="20"/>
          </w:rPr>
          <w:delText xml:space="preserve"> at the building design stage</w:delText>
        </w:r>
      </w:del>
      <w:r w:rsidRPr="00C10A63">
        <w:rPr>
          <w:rFonts w:ascii="Palatino Linotype" w:eastAsia="Palatino Linotype" w:hAnsi="Palatino Linotype" w:cs="Palatino Linotype"/>
          <w:color w:val="auto"/>
          <w:sz w:val="20"/>
          <w:szCs w:val="20"/>
        </w:rPr>
        <w:t xml:space="preserve">. </w:t>
      </w:r>
      <w:r w:rsidR="000B5FC0" w:rsidRPr="00C10A63">
        <w:rPr>
          <w:rFonts w:ascii="Palatino Linotype" w:eastAsia="Palatino Linotype" w:hAnsi="Palatino Linotype" w:cs="Palatino Linotype"/>
          <w:color w:val="auto"/>
          <w:sz w:val="20"/>
          <w:szCs w:val="20"/>
        </w:rPr>
        <w:t>Moreover</w:t>
      </w:r>
      <w:r w:rsidR="00A3664E"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 at the early design stage</w:t>
      </w:r>
      <w:r w:rsidR="00150DAE"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 BIM </w:t>
      </w:r>
      <w:proofErr w:type="gramStart"/>
      <w:r w:rsidRPr="00C10A63">
        <w:rPr>
          <w:rFonts w:ascii="Palatino Linotype" w:eastAsia="Palatino Linotype" w:hAnsi="Palatino Linotype" w:cs="Palatino Linotype"/>
          <w:color w:val="auto"/>
          <w:sz w:val="20"/>
          <w:szCs w:val="20"/>
        </w:rPr>
        <w:t>is mainly used</w:t>
      </w:r>
      <w:proofErr w:type="gramEnd"/>
      <w:r w:rsidRPr="00C10A63">
        <w:rPr>
          <w:rFonts w:ascii="Palatino Linotype" w:eastAsia="Palatino Linotype" w:hAnsi="Palatino Linotype" w:cs="Palatino Linotype"/>
          <w:color w:val="auto"/>
          <w:sz w:val="20"/>
          <w:szCs w:val="20"/>
        </w:rPr>
        <w:t xml:space="preserve"> for </w:t>
      </w:r>
      <w:r w:rsidR="000C18D2" w:rsidRPr="00C10A63">
        <w:rPr>
          <w:rFonts w:ascii="Palatino Linotype" w:eastAsia="Palatino Linotype" w:hAnsi="Palatino Linotype" w:cs="Palatino Linotype"/>
          <w:color w:val="auto"/>
          <w:sz w:val="20"/>
          <w:szCs w:val="20"/>
        </w:rPr>
        <w:t>decision-making</w:t>
      </w:r>
      <w:r w:rsidR="000B5FC0" w:rsidRPr="00C10A63">
        <w:rPr>
          <w:rFonts w:ascii="Palatino Linotype" w:eastAsia="Palatino Linotype" w:hAnsi="Palatino Linotype" w:cs="Palatino Linotype"/>
          <w:color w:val="auto"/>
          <w:sz w:val="20"/>
          <w:szCs w:val="20"/>
        </w:rPr>
        <w:t xml:space="preserve"> and the</w:t>
      </w:r>
      <w:r w:rsidRPr="00C10A63">
        <w:rPr>
          <w:rFonts w:ascii="Palatino Linotype" w:eastAsia="Palatino Linotype" w:hAnsi="Palatino Linotype" w:cs="Palatino Linotype"/>
          <w:color w:val="auto"/>
          <w:sz w:val="20"/>
          <w:szCs w:val="20"/>
        </w:rPr>
        <w:t xml:space="preserve"> evaluation</w:t>
      </w:r>
      <w:r w:rsidR="00150DAE"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assessment of design alternatives. </w:t>
      </w:r>
      <w:ins w:id="273" w:author="Rasa Džiugaitė-Tumėnienė" w:date="2021-09-24T10:49:00Z">
        <w:r w:rsidR="00504AE2">
          <w:rPr>
            <w:rFonts w:ascii="Palatino Linotype" w:eastAsia="Palatino Linotype" w:hAnsi="Palatino Linotype" w:cs="Palatino Linotype"/>
            <w:color w:val="auto"/>
            <w:sz w:val="20"/>
            <w:szCs w:val="20"/>
          </w:rPr>
          <w:t>This</w:t>
        </w:r>
        <w:r w:rsidR="00504AE2" w:rsidRPr="00504AE2">
          <w:rPr>
            <w:rFonts w:ascii="Palatino Linotype" w:eastAsia="Palatino Linotype" w:hAnsi="Palatino Linotype" w:cs="Palatino Linotype"/>
            <w:color w:val="auto"/>
            <w:sz w:val="20"/>
            <w:szCs w:val="20"/>
          </w:rPr>
          <w:t xml:space="preserve"> study showed </w:t>
        </w:r>
      </w:ins>
      <w:del w:id="274" w:author="Rasa Džiugaitė-Tumėnienė" w:date="2021-09-24T10:49:00Z">
        <w:r w:rsidRPr="00C10A63" w:rsidDel="00504AE2">
          <w:rPr>
            <w:rFonts w:ascii="Palatino Linotype" w:eastAsia="Palatino Linotype" w:hAnsi="Palatino Linotype" w:cs="Palatino Linotype"/>
            <w:color w:val="auto"/>
            <w:sz w:val="20"/>
            <w:szCs w:val="20"/>
          </w:rPr>
          <w:delText xml:space="preserve">Regarding the results </w:delText>
        </w:r>
        <w:r w:rsidR="000B5FC0" w:rsidRPr="00C10A63" w:rsidDel="00504AE2">
          <w:rPr>
            <w:rFonts w:ascii="Palatino Linotype" w:eastAsia="Palatino Linotype" w:hAnsi="Palatino Linotype" w:cs="Palatino Linotype"/>
            <w:color w:val="auto"/>
            <w:sz w:val="20"/>
            <w:szCs w:val="20"/>
          </w:rPr>
          <w:delText xml:space="preserve">presented in </w:delText>
        </w:r>
        <w:r w:rsidR="000C18D2" w:rsidRPr="00C10A63" w:rsidDel="00504AE2">
          <w:rPr>
            <w:rFonts w:ascii="Palatino Linotype" w:eastAsia="Palatino Linotype" w:hAnsi="Palatino Linotype" w:cs="Palatino Linotype"/>
            <w:color w:val="auto"/>
            <w:sz w:val="20"/>
            <w:szCs w:val="20"/>
          </w:rPr>
          <w:delText>Figure</w:delText>
        </w:r>
        <w:r w:rsidR="00150DAE" w:rsidRPr="00C10A63" w:rsidDel="00504AE2">
          <w:rPr>
            <w:rFonts w:ascii="Palatino Linotype" w:eastAsia="Palatino Linotype" w:hAnsi="Palatino Linotype" w:cs="Palatino Linotype"/>
            <w:color w:val="auto"/>
            <w:sz w:val="20"/>
            <w:szCs w:val="20"/>
          </w:rPr>
          <w:delText>s</w:delText>
        </w:r>
        <w:r w:rsidR="000C18D2" w:rsidRPr="00C10A63" w:rsidDel="00504AE2">
          <w:rPr>
            <w:rFonts w:ascii="Palatino Linotype" w:eastAsia="Palatino Linotype" w:hAnsi="Palatino Linotype" w:cs="Palatino Linotype"/>
            <w:color w:val="auto"/>
            <w:sz w:val="20"/>
            <w:szCs w:val="20"/>
          </w:rPr>
          <w:delText xml:space="preserve"> 6 and 7</w:delText>
        </w:r>
        <w:r w:rsidRPr="00C10A63" w:rsidDel="00504AE2">
          <w:rPr>
            <w:rFonts w:ascii="Palatino Linotype" w:eastAsia="Palatino Linotype" w:hAnsi="Palatino Linotype" w:cs="Palatino Linotype"/>
            <w:color w:val="auto"/>
            <w:sz w:val="20"/>
            <w:szCs w:val="20"/>
          </w:rPr>
          <w:delText>, it can be concluded</w:delText>
        </w:r>
      </w:del>
      <w:r w:rsidRPr="00C10A63">
        <w:rPr>
          <w:rFonts w:ascii="Palatino Linotype" w:eastAsia="Palatino Linotype" w:hAnsi="Palatino Linotype" w:cs="Palatino Linotype"/>
          <w:color w:val="auto"/>
          <w:sz w:val="20"/>
          <w:szCs w:val="20"/>
        </w:rPr>
        <w:t xml:space="preserve"> that BIM </w:t>
      </w:r>
      <w:proofErr w:type="gramStart"/>
      <w:r w:rsidRPr="00C10A63">
        <w:rPr>
          <w:rFonts w:ascii="Palatino Linotype" w:eastAsia="Palatino Linotype" w:hAnsi="Palatino Linotype" w:cs="Palatino Linotype"/>
          <w:color w:val="auto"/>
          <w:sz w:val="20"/>
          <w:szCs w:val="20"/>
        </w:rPr>
        <w:t>is mainly applied</w:t>
      </w:r>
      <w:proofErr w:type="gramEnd"/>
      <w:r w:rsidRPr="00C10A63">
        <w:rPr>
          <w:rFonts w:ascii="Palatino Linotype" w:eastAsia="Palatino Linotype" w:hAnsi="Palatino Linotype" w:cs="Palatino Linotype"/>
          <w:color w:val="auto"/>
          <w:sz w:val="20"/>
          <w:szCs w:val="20"/>
        </w:rPr>
        <w:t xml:space="preserve"> for energy analysis </w:t>
      </w:r>
      <w:r w:rsidR="000B5FC0" w:rsidRPr="00C10A63">
        <w:rPr>
          <w:rFonts w:ascii="Palatino Linotype" w:eastAsia="Palatino Linotype" w:hAnsi="Palatino Linotype" w:cs="Palatino Linotype"/>
          <w:color w:val="auto"/>
          <w:sz w:val="20"/>
          <w:szCs w:val="20"/>
        </w:rPr>
        <w:t xml:space="preserve">during </w:t>
      </w:r>
      <w:r w:rsidRPr="00C10A63">
        <w:rPr>
          <w:rFonts w:ascii="Palatino Linotype" w:eastAsia="Palatino Linotype" w:hAnsi="Palatino Linotype" w:cs="Palatino Linotype"/>
          <w:color w:val="auto"/>
          <w:sz w:val="20"/>
          <w:szCs w:val="20"/>
        </w:rPr>
        <w:t xml:space="preserve">the design stage of the building. </w:t>
      </w:r>
    </w:p>
    <w:p w14:paraId="151D5826" w14:textId="7DFEC2B2" w:rsidR="00030BC0" w:rsidRPr="00C10A63" w:rsidRDefault="0020791C" w:rsidP="000C18D2">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 xml:space="preserve">At the </w:t>
      </w:r>
      <w:r w:rsidR="000B5FC0" w:rsidRPr="00C10A63">
        <w:rPr>
          <w:rFonts w:ascii="Palatino Linotype" w:eastAsia="Palatino Linotype" w:hAnsi="Palatino Linotype" w:cs="Palatino Linotype"/>
          <w:color w:val="auto"/>
          <w:sz w:val="20"/>
          <w:szCs w:val="20"/>
        </w:rPr>
        <w:t>c</w:t>
      </w:r>
      <w:r w:rsidRPr="00C10A63">
        <w:rPr>
          <w:rFonts w:ascii="Palatino Linotype" w:eastAsia="Palatino Linotype" w:hAnsi="Palatino Linotype" w:cs="Palatino Linotype"/>
          <w:color w:val="auto"/>
          <w:sz w:val="20"/>
          <w:szCs w:val="20"/>
        </w:rPr>
        <w:t>onstruction stage</w:t>
      </w:r>
      <w:r w:rsidR="000C18D2"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 the BIM model </w:t>
      </w:r>
      <w:proofErr w:type="gramStart"/>
      <w:r w:rsidRPr="00C10A63">
        <w:rPr>
          <w:rFonts w:ascii="Palatino Linotype" w:eastAsia="Palatino Linotype" w:hAnsi="Palatino Linotype" w:cs="Palatino Linotype"/>
          <w:color w:val="auto"/>
          <w:sz w:val="20"/>
          <w:szCs w:val="20"/>
        </w:rPr>
        <w:t>is used</w:t>
      </w:r>
      <w:proofErr w:type="gramEnd"/>
      <w:r w:rsidRPr="00C10A63">
        <w:rPr>
          <w:rFonts w:ascii="Palatino Linotype" w:eastAsia="Palatino Linotype" w:hAnsi="Palatino Linotype" w:cs="Palatino Linotype"/>
          <w:color w:val="auto"/>
          <w:sz w:val="20"/>
          <w:szCs w:val="20"/>
        </w:rPr>
        <w:t xml:space="preserve"> to implement </w:t>
      </w:r>
      <w:r w:rsidRPr="007E5137">
        <w:rPr>
          <w:rFonts w:ascii="Palatino Linotype" w:eastAsia="Palatino Linotype" w:hAnsi="Palatino Linotype" w:cs="Palatino Linotype"/>
          <w:color w:val="FF0000"/>
          <w:sz w:val="20"/>
          <w:szCs w:val="20"/>
          <w:rPrChange w:id="275" w:author="Rasa Džiugaitė-Tumėnienė" w:date="2021-09-24T11:32:00Z">
            <w:rPr>
              <w:rFonts w:ascii="Palatino Linotype" w:eastAsia="Palatino Linotype" w:hAnsi="Palatino Linotype" w:cs="Palatino Linotype"/>
              <w:color w:val="auto"/>
              <w:sz w:val="20"/>
              <w:szCs w:val="20"/>
            </w:rPr>
          </w:rPrChange>
        </w:rPr>
        <w:t>green construction</w:t>
      </w:r>
      <w:r w:rsidRPr="00C10A63">
        <w:rPr>
          <w:rFonts w:ascii="Palatino Linotype" w:eastAsia="Palatino Linotype" w:hAnsi="Palatino Linotype" w:cs="Palatino Linotype"/>
          <w:color w:val="auto"/>
          <w:sz w:val="20"/>
          <w:szCs w:val="20"/>
        </w:rPr>
        <w:t xml:space="preserve">. </w:t>
      </w:r>
      <w:del w:id="276" w:author="Rasa Džiugaitė-Tumėnienė" w:date="2021-09-24T10:50:00Z">
        <w:r w:rsidR="000C18D2" w:rsidRPr="00C10A63" w:rsidDel="00504AE2">
          <w:rPr>
            <w:rFonts w:ascii="Palatino Linotype" w:eastAsia="Palatino Linotype" w:hAnsi="Palatino Linotype" w:cs="Palatino Linotype"/>
            <w:color w:val="auto"/>
            <w:sz w:val="20"/>
            <w:szCs w:val="20"/>
          </w:rPr>
          <w:delText>Figure</w:delText>
        </w:r>
        <w:r w:rsidR="00150DAE" w:rsidRPr="00C10A63" w:rsidDel="00504AE2">
          <w:rPr>
            <w:rFonts w:ascii="Palatino Linotype" w:eastAsia="Palatino Linotype" w:hAnsi="Palatino Linotype" w:cs="Palatino Linotype"/>
            <w:color w:val="auto"/>
            <w:sz w:val="20"/>
            <w:szCs w:val="20"/>
          </w:rPr>
          <w:delText>s</w:delText>
        </w:r>
        <w:r w:rsidR="000C18D2" w:rsidRPr="00C10A63" w:rsidDel="00504AE2">
          <w:rPr>
            <w:rFonts w:ascii="Palatino Linotype" w:eastAsia="Palatino Linotype" w:hAnsi="Palatino Linotype" w:cs="Palatino Linotype"/>
            <w:color w:val="auto"/>
            <w:sz w:val="20"/>
            <w:szCs w:val="20"/>
          </w:rPr>
          <w:delText xml:space="preserve"> 6 and 7</w:delText>
        </w:r>
        <w:r w:rsidRPr="00C10A63" w:rsidDel="00504AE2">
          <w:rPr>
            <w:rFonts w:ascii="Palatino Linotype" w:eastAsia="Palatino Linotype" w:hAnsi="Palatino Linotype" w:cs="Palatino Linotype"/>
            <w:color w:val="auto"/>
            <w:sz w:val="20"/>
            <w:szCs w:val="20"/>
          </w:rPr>
          <w:delText xml:space="preserve"> show that</w:delText>
        </w:r>
      </w:del>
      <w:ins w:id="277" w:author="Rasa Džiugaitė-Tumėnienė" w:date="2021-09-24T10:50:00Z">
        <w:r w:rsidR="00504AE2">
          <w:rPr>
            <w:rFonts w:ascii="Palatino Linotype" w:eastAsia="Palatino Linotype" w:hAnsi="Palatino Linotype" w:cs="Palatino Linotype"/>
            <w:color w:val="auto"/>
            <w:sz w:val="20"/>
            <w:szCs w:val="20"/>
          </w:rPr>
          <w:t>The</w:t>
        </w:r>
      </w:ins>
      <w:r w:rsidRPr="00C10A63">
        <w:rPr>
          <w:rFonts w:ascii="Palatino Linotype" w:eastAsia="Palatino Linotype" w:hAnsi="Palatino Linotype" w:cs="Palatino Linotype"/>
          <w:color w:val="auto"/>
          <w:sz w:val="20"/>
          <w:szCs w:val="20"/>
        </w:rPr>
        <w:t xml:space="preserve"> BIM technologies </w:t>
      </w:r>
      <w:proofErr w:type="gramStart"/>
      <w:r w:rsidRPr="00C10A63">
        <w:rPr>
          <w:rFonts w:ascii="Palatino Linotype" w:eastAsia="Palatino Linotype" w:hAnsi="Palatino Linotype" w:cs="Palatino Linotype"/>
          <w:color w:val="auto"/>
          <w:sz w:val="20"/>
          <w:szCs w:val="20"/>
        </w:rPr>
        <w:t>are used</w:t>
      </w:r>
      <w:proofErr w:type="gramEnd"/>
      <w:r w:rsidRPr="00C10A63">
        <w:rPr>
          <w:rFonts w:ascii="Palatino Linotype" w:eastAsia="Palatino Linotype" w:hAnsi="Palatino Linotype" w:cs="Palatino Linotype"/>
          <w:color w:val="auto"/>
          <w:sz w:val="20"/>
          <w:szCs w:val="20"/>
        </w:rPr>
        <w:t xml:space="preserve"> to </w:t>
      </w:r>
      <w:r w:rsidR="000B5FC0" w:rsidRPr="00C10A63">
        <w:rPr>
          <w:rFonts w:ascii="Palatino Linotype" w:eastAsia="Palatino Linotype" w:hAnsi="Palatino Linotype" w:cs="Palatino Linotype"/>
          <w:color w:val="auto"/>
          <w:sz w:val="20"/>
          <w:szCs w:val="20"/>
        </w:rPr>
        <w:t>obtain</w:t>
      </w:r>
      <w:r w:rsidRPr="00C10A63">
        <w:rPr>
          <w:rFonts w:ascii="Palatino Linotype" w:eastAsia="Palatino Linotype" w:hAnsi="Palatino Linotype" w:cs="Palatino Linotype"/>
          <w:color w:val="auto"/>
          <w:sz w:val="20"/>
          <w:szCs w:val="20"/>
        </w:rPr>
        <w:t xml:space="preserve"> evidence for </w:t>
      </w:r>
      <w:r w:rsidRPr="007E5137">
        <w:rPr>
          <w:rFonts w:ascii="Palatino Linotype" w:eastAsia="Palatino Linotype" w:hAnsi="Palatino Linotype" w:cs="Palatino Linotype"/>
          <w:color w:val="FF0000"/>
          <w:sz w:val="20"/>
          <w:szCs w:val="20"/>
          <w:rPrChange w:id="278" w:author="Rasa Džiugaitė-Tumėnienė" w:date="2021-09-24T11:32:00Z">
            <w:rPr>
              <w:rFonts w:ascii="Palatino Linotype" w:eastAsia="Palatino Linotype" w:hAnsi="Palatino Linotype" w:cs="Palatino Linotype"/>
              <w:color w:val="auto"/>
              <w:sz w:val="20"/>
              <w:szCs w:val="20"/>
            </w:rPr>
          </w:rPrChange>
        </w:rPr>
        <w:t xml:space="preserve">sustainable construction </w:t>
      </w:r>
      <w:r w:rsidRPr="00C10A63">
        <w:rPr>
          <w:rFonts w:ascii="Palatino Linotype" w:eastAsia="Palatino Linotype" w:hAnsi="Palatino Linotype" w:cs="Palatino Linotype"/>
          <w:color w:val="auto"/>
          <w:sz w:val="20"/>
          <w:szCs w:val="20"/>
        </w:rPr>
        <w:t>by implementing energy analysis and assessing the building</w:t>
      </w:r>
      <w:r w:rsidR="000B5FC0" w:rsidRPr="00C10A63">
        <w:rPr>
          <w:rFonts w:ascii="Palatino Linotype" w:eastAsia="Palatino Linotype" w:hAnsi="Palatino Linotype" w:cs="Palatino Linotype"/>
          <w:color w:val="auto"/>
          <w:sz w:val="20"/>
          <w:szCs w:val="20"/>
        </w:rPr>
        <w:t>’s</w:t>
      </w:r>
      <w:r w:rsidRPr="00C10A63">
        <w:rPr>
          <w:rFonts w:ascii="Palatino Linotype" w:eastAsia="Palatino Linotype" w:hAnsi="Palatino Linotype" w:cs="Palatino Linotype"/>
          <w:color w:val="auto"/>
          <w:sz w:val="20"/>
          <w:szCs w:val="20"/>
        </w:rPr>
        <w:t xml:space="preserve"> energy performance for the construction project. </w:t>
      </w:r>
      <w:del w:id="279" w:author="Rasa Džiugaitė-Tumėnienė" w:date="2021-09-24T10:51:00Z">
        <w:r w:rsidR="00A3664E" w:rsidRPr="00C10A63" w:rsidDel="00504AE2">
          <w:rPr>
            <w:rFonts w:ascii="Palatino Linotype" w:eastAsia="Palatino Linotype" w:hAnsi="Palatino Linotype" w:cs="Palatino Linotype"/>
            <w:color w:val="auto"/>
            <w:sz w:val="20"/>
            <w:szCs w:val="20"/>
          </w:rPr>
          <w:delText>T</w:delText>
        </w:r>
        <w:r w:rsidRPr="00C10A63" w:rsidDel="00504AE2">
          <w:rPr>
            <w:rFonts w:ascii="Palatino Linotype" w:eastAsia="Palatino Linotype" w:hAnsi="Palatino Linotype" w:cs="Palatino Linotype"/>
            <w:color w:val="auto"/>
            <w:sz w:val="20"/>
            <w:szCs w:val="20"/>
          </w:rPr>
          <w:delText xml:space="preserve">o </w:delText>
        </w:r>
      </w:del>
      <w:ins w:id="280" w:author="Rasa Džiugaitė-Tumėnienė" w:date="2021-09-24T10:51:00Z">
        <w:r w:rsidR="00504AE2">
          <w:rPr>
            <w:rFonts w:ascii="Palatino Linotype" w:eastAsia="Palatino Linotype" w:hAnsi="Palatino Linotype" w:cs="Palatino Linotype"/>
            <w:color w:val="auto"/>
            <w:sz w:val="20"/>
            <w:szCs w:val="20"/>
          </w:rPr>
          <w:t>The</w:t>
        </w:r>
        <w:r w:rsidR="00504AE2" w:rsidRPr="00C10A63">
          <w:rPr>
            <w:rFonts w:ascii="Palatino Linotype" w:eastAsia="Palatino Linotype" w:hAnsi="Palatino Linotype" w:cs="Palatino Linotype"/>
            <w:color w:val="auto"/>
            <w:sz w:val="20"/>
            <w:szCs w:val="20"/>
          </w:rPr>
          <w:t xml:space="preserve"> </w:t>
        </w:r>
      </w:ins>
      <w:r w:rsidRPr="00C10A63">
        <w:rPr>
          <w:rFonts w:ascii="Palatino Linotype" w:eastAsia="Palatino Linotype" w:hAnsi="Palatino Linotype" w:cs="Palatino Linotype"/>
          <w:color w:val="auto"/>
          <w:sz w:val="20"/>
          <w:szCs w:val="20"/>
        </w:rPr>
        <w:t>estimat</w:t>
      </w:r>
      <w:ins w:id="281" w:author="Rasa Džiugaitė-Tumėnienė" w:date="2021-09-24T10:51:00Z">
        <w:r w:rsidR="00504AE2">
          <w:rPr>
            <w:rFonts w:ascii="Palatino Linotype" w:eastAsia="Palatino Linotype" w:hAnsi="Palatino Linotype" w:cs="Palatino Linotype"/>
            <w:color w:val="auto"/>
            <w:sz w:val="20"/>
            <w:szCs w:val="20"/>
          </w:rPr>
          <w:t>ion of</w:t>
        </w:r>
      </w:ins>
      <w:r w:rsidRPr="00C10A63">
        <w:rPr>
          <w:rFonts w:ascii="Palatino Linotype" w:eastAsia="Palatino Linotype" w:hAnsi="Palatino Linotype" w:cs="Palatino Linotype"/>
          <w:color w:val="auto"/>
          <w:sz w:val="20"/>
          <w:szCs w:val="20"/>
        </w:rPr>
        <w:t xml:space="preserve"> the construction waste, </w:t>
      </w:r>
      <w:ins w:id="282" w:author="Rasa Džiugaitė-Tumėnienė" w:date="2021-09-24T10:51:00Z">
        <w:r w:rsidR="00504AE2">
          <w:rPr>
            <w:rFonts w:ascii="Palatino Linotype" w:eastAsia="Palatino Linotype" w:hAnsi="Palatino Linotype" w:cs="Palatino Linotype"/>
            <w:color w:val="auto"/>
            <w:sz w:val="20"/>
            <w:szCs w:val="20"/>
          </w:rPr>
          <w:t xml:space="preserve">the </w:t>
        </w:r>
      </w:ins>
      <w:r w:rsidRPr="00C10A63">
        <w:rPr>
          <w:rFonts w:ascii="Palatino Linotype" w:eastAsia="Palatino Linotype" w:hAnsi="Palatino Linotype" w:cs="Palatino Linotype"/>
          <w:color w:val="auto"/>
          <w:sz w:val="20"/>
          <w:szCs w:val="20"/>
        </w:rPr>
        <w:t>assess</w:t>
      </w:r>
      <w:ins w:id="283" w:author="Rasa Džiugaitė-Tumėnienė" w:date="2021-09-24T10:51:00Z">
        <w:r w:rsidR="00504AE2">
          <w:rPr>
            <w:rFonts w:ascii="Palatino Linotype" w:eastAsia="Palatino Linotype" w:hAnsi="Palatino Linotype" w:cs="Palatino Linotype"/>
            <w:color w:val="auto"/>
            <w:sz w:val="20"/>
            <w:szCs w:val="20"/>
          </w:rPr>
          <w:t>ment of</w:t>
        </w:r>
      </w:ins>
      <w:r w:rsidRPr="00C10A63">
        <w:rPr>
          <w:rFonts w:ascii="Palatino Linotype" w:eastAsia="Palatino Linotype" w:hAnsi="Palatino Linotype" w:cs="Palatino Linotype"/>
          <w:color w:val="auto"/>
          <w:sz w:val="20"/>
          <w:szCs w:val="20"/>
        </w:rPr>
        <w:t xml:space="preserve"> the quantities of materials, </w:t>
      </w:r>
      <w:ins w:id="284" w:author="Rasa Džiugaitė-Tumėnienė" w:date="2021-09-24T10:51:00Z">
        <w:r w:rsidR="00504AE2">
          <w:rPr>
            <w:rFonts w:ascii="Palatino Linotype" w:eastAsia="Palatino Linotype" w:hAnsi="Palatino Linotype" w:cs="Palatino Linotype"/>
            <w:color w:val="auto"/>
            <w:sz w:val="20"/>
            <w:szCs w:val="20"/>
          </w:rPr>
          <w:t xml:space="preserve">the </w:t>
        </w:r>
      </w:ins>
      <w:r w:rsidRPr="00C10A63">
        <w:rPr>
          <w:rFonts w:ascii="Palatino Linotype" w:eastAsia="Palatino Linotype" w:hAnsi="Palatino Linotype" w:cs="Palatino Linotype"/>
          <w:color w:val="auto"/>
          <w:sz w:val="20"/>
          <w:szCs w:val="20"/>
        </w:rPr>
        <w:t>evaluat</w:t>
      </w:r>
      <w:ins w:id="285" w:author="Rasa Džiugaitė-Tumėnienė" w:date="2021-09-24T10:51:00Z">
        <w:r w:rsidR="00504AE2">
          <w:rPr>
            <w:rFonts w:ascii="Palatino Linotype" w:eastAsia="Palatino Linotype" w:hAnsi="Palatino Linotype" w:cs="Palatino Linotype"/>
            <w:color w:val="auto"/>
            <w:sz w:val="20"/>
            <w:szCs w:val="20"/>
          </w:rPr>
          <w:t>ion of</w:t>
        </w:r>
      </w:ins>
      <w:r w:rsidRPr="00C10A63">
        <w:rPr>
          <w:rFonts w:ascii="Palatino Linotype" w:eastAsia="Palatino Linotype" w:hAnsi="Palatino Linotype" w:cs="Palatino Linotype"/>
          <w:color w:val="auto"/>
          <w:sz w:val="20"/>
          <w:szCs w:val="20"/>
        </w:rPr>
        <w:t xml:space="preserve"> the energy efficiency and environmental performance and </w:t>
      </w:r>
      <w:r w:rsidR="000B5FC0" w:rsidRPr="00C10A63">
        <w:rPr>
          <w:rFonts w:ascii="Palatino Linotype" w:eastAsia="Palatino Linotype" w:hAnsi="Palatino Linotype" w:cs="Palatino Linotype"/>
          <w:color w:val="auto"/>
          <w:sz w:val="20"/>
          <w:szCs w:val="20"/>
        </w:rPr>
        <w:t>obtain</w:t>
      </w:r>
      <w:ins w:id="286" w:author="Rasa Džiugaitė-Tumėnienė" w:date="2021-09-24T10:52:00Z">
        <w:r w:rsidR="00504AE2">
          <w:rPr>
            <w:rFonts w:ascii="Palatino Linotype" w:eastAsia="Palatino Linotype" w:hAnsi="Palatino Linotype" w:cs="Palatino Linotype"/>
            <w:color w:val="auto"/>
            <w:sz w:val="20"/>
            <w:szCs w:val="20"/>
          </w:rPr>
          <w:t>ing</w:t>
        </w:r>
      </w:ins>
      <w:r w:rsidRPr="00C10A63">
        <w:rPr>
          <w:rFonts w:ascii="Palatino Linotype" w:eastAsia="Palatino Linotype" w:hAnsi="Palatino Linotype" w:cs="Palatino Linotype"/>
          <w:color w:val="auto"/>
          <w:sz w:val="20"/>
          <w:szCs w:val="20"/>
        </w:rPr>
        <w:t xml:space="preserve"> high</w:t>
      </w:r>
      <w:r w:rsidR="000B5FC0"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quality “</w:t>
      </w:r>
      <w:r w:rsidR="000B5FC0" w:rsidRPr="00C10A63">
        <w:rPr>
          <w:rFonts w:ascii="Palatino Linotype" w:eastAsia="Palatino Linotype" w:hAnsi="Palatino Linotype" w:cs="Palatino Linotype"/>
          <w:color w:val="auto"/>
          <w:sz w:val="20"/>
          <w:szCs w:val="20"/>
        </w:rPr>
        <w:t>a</w:t>
      </w:r>
      <w:r w:rsidRPr="00C10A63">
        <w:rPr>
          <w:rFonts w:ascii="Palatino Linotype" w:eastAsia="Palatino Linotype" w:hAnsi="Palatino Linotype" w:cs="Palatino Linotype"/>
          <w:color w:val="auto"/>
          <w:sz w:val="20"/>
          <w:szCs w:val="20"/>
        </w:rPr>
        <w:t xml:space="preserve">s-built” documentation, the </w:t>
      </w:r>
      <w:r w:rsidR="000B5FC0" w:rsidRPr="00C10A63">
        <w:rPr>
          <w:rFonts w:ascii="Palatino Linotype" w:eastAsia="Palatino Linotype" w:hAnsi="Palatino Linotype" w:cs="Palatino Linotype"/>
          <w:color w:val="auto"/>
          <w:sz w:val="20"/>
          <w:szCs w:val="20"/>
        </w:rPr>
        <w:t xml:space="preserve">combination </w:t>
      </w:r>
      <w:r w:rsidRPr="00C10A63">
        <w:rPr>
          <w:rFonts w:ascii="Palatino Linotype" w:eastAsia="Palatino Linotype" w:hAnsi="Palatino Linotype" w:cs="Palatino Linotype"/>
          <w:color w:val="auto"/>
          <w:sz w:val="20"/>
          <w:szCs w:val="20"/>
        </w:rPr>
        <w:t xml:space="preserve">of BIM tools and other technologies </w:t>
      </w:r>
      <w:del w:id="287" w:author="Rasa Džiugaitė-Tumėnienė" w:date="2021-09-24T10:51:00Z">
        <w:r w:rsidR="000B5FC0" w:rsidRPr="00C10A63" w:rsidDel="00504AE2">
          <w:rPr>
            <w:rFonts w:ascii="Palatino Linotype" w:eastAsia="Palatino Linotype" w:hAnsi="Palatino Linotype" w:cs="Palatino Linotype"/>
            <w:color w:val="auto"/>
            <w:sz w:val="20"/>
            <w:szCs w:val="20"/>
          </w:rPr>
          <w:delText xml:space="preserve">is </w:delText>
        </w:r>
      </w:del>
      <w:ins w:id="288" w:author="Rasa Džiugaitė-Tumėnienė" w:date="2021-09-24T10:51:00Z">
        <w:r w:rsidR="00504AE2">
          <w:rPr>
            <w:rFonts w:ascii="Palatino Linotype" w:eastAsia="Palatino Linotype" w:hAnsi="Palatino Linotype" w:cs="Palatino Linotype"/>
            <w:color w:val="auto"/>
            <w:sz w:val="20"/>
            <w:szCs w:val="20"/>
          </w:rPr>
          <w:t>are</w:t>
        </w:r>
        <w:r w:rsidR="00504AE2" w:rsidRPr="00C10A63">
          <w:rPr>
            <w:rFonts w:ascii="Palatino Linotype" w:eastAsia="Palatino Linotype" w:hAnsi="Palatino Linotype" w:cs="Palatino Linotype"/>
            <w:color w:val="auto"/>
            <w:sz w:val="20"/>
            <w:szCs w:val="20"/>
          </w:rPr>
          <w:t xml:space="preserve"> </w:t>
        </w:r>
      </w:ins>
      <w:r w:rsidRPr="00C10A63">
        <w:rPr>
          <w:rFonts w:ascii="Palatino Linotype" w:eastAsia="Palatino Linotype" w:hAnsi="Palatino Linotype" w:cs="Palatino Linotype"/>
          <w:color w:val="auto"/>
          <w:sz w:val="20"/>
          <w:szCs w:val="20"/>
        </w:rPr>
        <w:t>important at this stage</w:t>
      </w:r>
      <w:del w:id="289" w:author="Rasa Džiugaitė-Tumėnienė" w:date="2021-09-24T10:52:00Z">
        <w:r w:rsidRPr="00C10A63" w:rsidDel="00504AE2">
          <w:rPr>
            <w:rFonts w:ascii="Palatino Linotype" w:eastAsia="Palatino Linotype" w:hAnsi="Palatino Linotype" w:cs="Palatino Linotype"/>
            <w:color w:val="auto"/>
            <w:sz w:val="20"/>
            <w:szCs w:val="20"/>
          </w:rPr>
          <w:delText xml:space="preserve"> (see </w:delText>
        </w:r>
        <w:r w:rsidR="000C18D2" w:rsidRPr="00C10A63" w:rsidDel="00504AE2">
          <w:rPr>
            <w:rFonts w:ascii="Palatino Linotype" w:eastAsia="Palatino Linotype" w:hAnsi="Palatino Linotype" w:cs="Palatino Linotype"/>
            <w:color w:val="auto"/>
            <w:sz w:val="20"/>
            <w:szCs w:val="20"/>
          </w:rPr>
          <w:delText>Figure 6 and 7</w:delText>
        </w:r>
        <w:r w:rsidRPr="00C10A63" w:rsidDel="00504AE2">
          <w:rPr>
            <w:rFonts w:ascii="Palatino Linotype" w:eastAsia="Palatino Linotype" w:hAnsi="Palatino Linotype" w:cs="Palatino Linotype"/>
            <w:color w:val="auto"/>
            <w:sz w:val="20"/>
            <w:szCs w:val="20"/>
          </w:rPr>
          <w:delText>)</w:delText>
        </w:r>
      </w:del>
      <w:r w:rsidRPr="00C10A63">
        <w:rPr>
          <w:rFonts w:ascii="Palatino Linotype" w:eastAsia="Palatino Linotype" w:hAnsi="Palatino Linotype" w:cs="Palatino Linotype"/>
          <w:color w:val="auto"/>
          <w:sz w:val="20"/>
          <w:szCs w:val="20"/>
        </w:rPr>
        <w:t>.</w:t>
      </w:r>
      <w:del w:id="290" w:author="Rasa Džiugaitė-Tumėnienė" w:date="2021-09-24T10:52:00Z">
        <w:r w:rsidRPr="00C10A63" w:rsidDel="00504AE2">
          <w:rPr>
            <w:rFonts w:ascii="Palatino Linotype" w:eastAsia="Palatino Linotype" w:hAnsi="Palatino Linotype" w:cs="Palatino Linotype"/>
            <w:color w:val="auto"/>
            <w:sz w:val="20"/>
            <w:szCs w:val="20"/>
          </w:rPr>
          <w:delText xml:space="preserve"> </w:delText>
        </w:r>
      </w:del>
    </w:p>
    <w:p w14:paraId="21CB5BEF" w14:textId="133FC9A1" w:rsidR="00030BC0" w:rsidRPr="00C10A63" w:rsidRDefault="0020791C" w:rsidP="000C18D2">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 xml:space="preserve">At the </w:t>
      </w:r>
      <w:r w:rsidR="000B5FC0" w:rsidRPr="00C10A63">
        <w:rPr>
          <w:rFonts w:ascii="Palatino Linotype" w:eastAsia="Palatino Linotype" w:hAnsi="Palatino Linotype" w:cs="Palatino Linotype"/>
          <w:color w:val="auto"/>
          <w:sz w:val="20"/>
          <w:szCs w:val="20"/>
        </w:rPr>
        <w:t>o</w:t>
      </w:r>
      <w:r w:rsidRPr="00C10A63">
        <w:rPr>
          <w:rFonts w:ascii="Palatino Linotype" w:eastAsia="Palatino Linotype" w:hAnsi="Palatino Linotype" w:cs="Palatino Linotype"/>
          <w:color w:val="auto"/>
          <w:sz w:val="20"/>
          <w:szCs w:val="20"/>
        </w:rPr>
        <w:t xml:space="preserve">peration and </w:t>
      </w:r>
      <w:r w:rsidR="000B5FC0" w:rsidRPr="00C10A63">
        <w:rPr>
          <w:rFonts w:ascii="Palatino Linotype" w:eastAsia="Palatino Linotype" w:hAnsi="Palatino Linotype" w:cs="Palatino Linotype"/>
          <w:color w:val="auto"/>
          <w:sz w:val="20"/>
          <w:szCs w:val="20"/>
        </w:rPr>
        <w:t>m</w:t>
      </w:r>
      <w:r w:rsidRPr="00C10A63">
        <w:rPr>
          <w:rFonts w:ascii="Palatino Linotype" w:eastAsia="Palatino Linotype" w:hAnsi="Palatino Linotype" w:cs="Palatino Linotype"/>
          <w:color w:val="auto"/>
          <w:sz w:val="20"/>
          <w:szCs w:val="20"/>
        </w:rPr>
        <w:t xml:space="preserve">aintenance (O&amp;M) </w:t>
      </w:r>
      <w:r w:rsidR="000C18D2" w:rsidRPr="00C10A63">
        <w:rPr>
          <w:rFonts w:ascii="Palatino Linotype" w:eastAsia="Palatino Linotype" w:hAnsi="Palatino Linotype" w:cs="Palatino Linotype"/>
          <w:color w:val="auto"/>
          <w:sz w:val="20"/>
          <w:szCs w:val="20"/>
        </w:rPr>
        <w:t>stage,</w:t>
      </w:r>
      <w:r w:rsidRPr="00C10A63">
        <w:rPr>
          <w:rFonts w:ascii="Palatino Linotype" w:eastAsia="Palatino Linotype" w:hAnsi="Palatino Linotype" w:cs="Palatino Linotype"/>
          <w:color w:val="auto"/>
          <w:sz w:val="20"/>
          <w:szCs w:val="20"/>
        </w:rPr>
        <w:t xml:space="preserve"> the BIM model </w:t>
      </w:r>
      <w:proofErr w:type="gramStart"/>
      <w:r w:rsidRPr="00C10A63">
        <w:rPr>
          <w:rFonts w:ascii="Palatino Linotype" w:eastAsia="Palatino Linotype" w:hAnsi="Palatino Linotype" w:cs="Palatino Linotype"/>
          <w:color w:val="auto"/>
          <w:sz w:val="20"/>
          <w:szCs w:val="20"/>
        </w:rPr>
        <w:t>is used</w:t>
      </w:r>
      <w:proofErr w:type="gramEnd"/>
      <w:r w:rsidRPr="00C10A63">
        <w:rPr>
          <w:rFonts w:ascii="Palatino Linotype" w:eastAsia="Palatino Linotype" w:hAnsi="Palatino Linotype" w:cs="Palatino Linotype"/>
          <w:color w:val="auto"/>
          <w:sz w:val="20"/>
          <w:szCs w:val="20"/>
        </w:rPr>
        <w:t xml:space="preserve"> to </w:t>
      </w:r>
      <w:r w:rsidR="000B5FC0" w:rsidRPr="00C10A63">
        <w:rPr>
          <w:rFonts w:ascii="Palatino Linotype" w:eastAsia="Palatino Linotype" w:hAnsi="Palatino Linotype" w:cs="Palatino Linotype"/>
          <w:color w:val="auto"/>
          <w:sz w:val="20"/>
          <w:szCs w:val="20"/>
        </w:rPr>
        <w:t xml:space="preserve">devise </w:t>
      </w:r>
      <w:r w:rsidRPr="00C10A63">
        <w:rPr>
          <w:rFonts w:ascii="Palatino Linotype" w:eastAsia="Palatino Linotype" w:hAnsi="Palatino Linotype" w:cs="Palatino Linotype"/>
          <w:color w:val="auto"/>
          <w:sz w:val="20"/>
          <w:szCs w:val="20"/>
        </w:rPr>
        <w:t xml:space="preserve">an asset information model, </w:t>
      </w:r>
      <w:r w:rsidR="00A3664E" w:rsidRPr="00C10A63">
        <w:rPr>
          <w:rFonts w:ascii="Palatino Linotype" w:eastAsia="Palatino Linotype" w:hAnsi="Palatino Linotype" w:cs="Palatino Linotype"/>
          <w:color w:val="auto"/>
          <w:sz w:val="20"/>
          <w:szCs w:val="20"/>
        </w:rPr>
        <w:t>create a dynamic operational and maintenance plan and</w:t>
      </w:r>
      <w:r w:rsidRPr="00C10A63">
        <w:rPr>
          <w:rFonts w:ascii="Palatino Linotype" w:eastAsia="Palatino Linotype" w:hAnsi="Palatino Linotype" w:cs="Palatino Linotype"/>
          <w:color w:val="auto"/>
          <w:sz w:val="20"/>
          <w:szCs w:val="20"/>
        </w:rPr>
        <w:t xml:space="preserve"> perform </w:t>
      </w:r>
      <w:r w:rsidR="000B5FC0" w:rsidRPr="00C10A63">
        <w:rPr>
          <w:rFonts w:ascii="Palatino Linotype" w:eastAsia="Palatino Linotype" w:hAnsi="Palatino Linotype" w:cs="Palatino Linotype"/>
          <w:color w:val="auto"/>
          <w:sz w:val="20"/>
          <w:szCs w:val="20"/>
        </w:rPr>
        <w:t>f</w:t>
      </w:r>
      <w:r w:rsidRPr="00C10A63">
        <w:rPr>
          <w:rFonts w:ascii="Palatino Linotype" w:eastAsia="Palatino Linotype" w:hAnsi="Palatino Linotype" w:cs="Palatino Linotype"/>
          <w:color w:val="auto"/>
          <w:sz w:val="20"/>
          <w:szCs w:val="20"/>
        </w:rPr>
        <w:t xml:space="preserve">acility </w:t>
      </w:r>
      <w:r w:rsidR="000B5FC0" w:rsidRPr="00C10A63">
        <w:rPr>
          <w:rFonts w:ascii="Palatino Linotype" w:eastAsia="Palatino Linotype" w:hAnsi="Palatino Linotype" w:cs="Palatino Linotype"/>
          <w:color w:val="auto"/>
          <w:sz w:val="20"/>
          <w:szCs w:val="20"/>
        </w:rPr>
        <w:t>m</w:t>
      </w:r>
      <w:r w:rsidRPr="00C10A63">
        <w:rPr>
          <w:rFonts w:ascii="Palatino Linotype" w:eastAsia="Palatino Linotype" w:hAnsi="Palatino Linotype" w:cs="Palatino Linotype"/>
          <w:color w:val="auto"/>
          <w:sz w:val="20"/>
          <w:szCs w:val="20"/>
        </w:rPr>
        <w:t xml:space="preserve">anagement. </w:t>
      </w:r>
      <w:del w:id="291" w:author="Rasa Džiugaitė-Tumėnienė" w:date="2021-09-24T10:52:00Z">
        <w:r w:rsidRPr="00C10A63" w:rsidDel="00504AE2">
          <w:rPr>
            <w:rFonts w:ascii="Palatino Linotype" w:eastAsia="Palatino Linotype" w:hAnsi="Palatino Linotype" w:cs="Palatino Linotype"/>
            <w:color w:val="auto"/>
            <w:sz w:val="20"/>
            <w:szCs w:val="20"/>
          </w:rPr>
          <w:delText xml:space="preserve">As can be seen </w:delText>
        </w:r>
        <w:r w:rsidR="000B5FC0" w:rsidRPr="00C10A63" w:rsidDel="00504AE2">
          <w:rPr>
            <w:rFonts w:ascii="Palatino Linotype" w:eastAsia="Palatino Linotype" w:hAnsi="Palatino Linotype" w:cs="Palatino Linotype"/>
            <w:color w:val="auto"/>
            <w:sz w:val="20"/>
            <w:szCs w:val="20"/>
          </w:rPr>
          <w:delText xml:space="preserve">in </w:delText>
        </w:r>
        <w:r w:rsidR="000C18D2" w:rsidRPr="00C10A63" w:rsidDel="00504AE2">
          <w:rPr>
            <w:rFonts w:ascii="Palatino Linotype" w:eastAsia="Palatino Linotype" w:hAnsi="Palatino Linotype" w:cs="Palatino Linotype"/>
            <w:color w:val="auto"/>
            <w:sz w:val="20"/>
            <w:szCs w:val="20"/>
          </w:rPr>
          <w:delText>Figure</w:delText>
        </w:r>
        <w:r w:rsidR="00150DAE" w:rsidRPr="00C10A63" w:rsidDel="00504AE2">
          <w:rPr>
            <w:rFonts w:ascii="Palatino Linotype" w:eastAsia="Palatino Linotype" w:hAnsi="Palatino Linotype" w:cs="Palatino Linotype"/>
            <w:color w:val="auto"/>
            <w:sz w:val="20"/>
            <w:szCs w:val="20"/>
          </w:rPr>
          <w:delText>s</w:delText>
        </w:r>
        <w:r w:rsidR="000C18D2" w:rsidRPr="00C10A63" w:rsidDel="00504AE2">
          <w:rPr>
            <w:rFonts w:ascii="Palatino Linotype" w:eastAsia="Palatino Linotype" w:hAnsi="Palatino Linotype" w:cs="Palatino Linotype"/>
            <w:color w:val="auto"/>
            <w:sz w:val="20"/>
            <w:szCs w:val="20"/>
          </w:rPr>
          <w:delText xml:space="preserve"> 6 and 7</w:delText>
        </w:r>
        <w:r w:rsidRPr="00C10A63" w:rsidDel="00504AE2">
          <w:rPr>
            <w:rFonts w:ascii="Palatino Linotype" w:eastAsia="Palatino Linotype" w:hAnsi="Palatino Linotype" w:cs="Palatino Linotype"/>
            <w:color w:val="auto"/>
            <w:sz w:val="20"/>
            <w:szCs w:val="20"/>
          </w:rPr>
          <w:delText>, d</w:delText>
        </w:r>
      </w:del>
      <w:ins w:id="292" w:author="Rasa Džiugaitė-Tumėnienė" w:date="2021-09-24T10:52:00Z">
        <w:r w:rsidR="00504AE2">
          <w:rPr>
            <w:rFonts w:ascii="Palatino Linotype" w:eastAsia="Palatino Linotype" w:hAnsi="Palatino Linotype" w:cs="Palatino Linotype"/>
            <w:color w:val="auto"/>
            <w:sz w:val="20"/>
            <w:szCs w:val="20"/>
          </w:rPr>
          <w:t>D</w:t>
        </w:r>
      </w:ins>
      <w:r w:rsidRPr="00C10A63">
        <w:rPr>
          <w:rFonts w:ascii="Palatino Linotype" w:eastAsia="Palatino Linotype" w:hAnsi="Palatino Linotype" w:cs="Palatino Linotype"/>
          <w:color w:val="auto"/>
          <w:sz w:val="20"/>
          <w:szCs w:val="20"/>
        </w:rPr>
        <w:t>uring the operati</w:t>
      </w:r>
      <w:r w:rsidR="000B5FC0" w:rsidRPr="00C10A63">
        <w:rPr>
          <w:rFonts w:ascii="Palatino Linotype" w:eastAsia="Palatino Linotype" w:hAnsi="Palatino Linotype" w:cs="Palatino Linotype"/>
          <w:color w:val="auto"/>
          <w:sz w:val="20"/>
          <w:szCs w:val="20"/>
        </w:rPr>
        <w:t>on</w:t>
      </w:r>
      <w:r w:rsidRPr="00C10A63">
        <w:rPr>
          <w:rFonts w:ascii="Palatino Linotype" w:eastAsia="Palatino Linotype" w:hAnsi="Palatino Linotype" w:cs="Palatino Linotype"/>
          <w:color w:val="auto"/>
          <w:sz w:val="20"/>
          <w:szCs w:val="20"/>
        </w:rPr>
        <w:t xml:space="preserve"> stage</w:t>
      </w:r>
      <w:r w:rsidR="00150DAE"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 BIM is used for energy monitoring, simulation, </w:t>
      </w:r>
      <w:proofErr w:type="gramStart"/>
      <w:r w:rsidRPr="00C10A63">
        <w:rPr>
          <w:rFonts w:ascii="Palatino Linotype" w:eastAsia="Palatino Linotype" w:hAnsi="Palatino Linotype" w:cs="Palatino Linotype"/>
          <w:color w:val="auto"/>
          <w:sz w:val="20"/>
          <w:szCs w:val="20"/>
        </w:rPr>
        <w:t>analysis and management</w:t>
      </w:r>
      <w:proofErr w:type="gramEnd"/>
      <w:r w:rsidRPr="00C10A63">
        <w:rPr>
          <w:rFonts w:ascii="Palatino Linotype" w:eastAsia="Palatino Linotype" w:hAnsi="Palatino Linotype" w:cs="Palatino Linotype"/>
          <w:color w:val="auto"/>
          <w:sz w:val="20"/>
          <w:szCs w:val="20"/>
        </w:rPr>
        <w:t xml:space="preserve"> and assessment of environmental performance to </w:t>
      </w:r>
      <w:r w:rsidR="000C18D2" w:rsidRPr="00C10A63">
        <w:rPr>
          <w:rFonts w:ascii="Palatino Linotype" w:eastAsia="Palatino Linotype" w:hAnsi="Palatino Linotype" w:cs="Palatino Linotype"/>
          <w:color w:val="auto"/>
          <w:sz w:val="20"/>
          <w:szCs w:val="20"/>
        </w:rPr>
        <w:t>optimi</w:t>
      </w:r>
      <w:r w:rsidR="00A5047E" w:rsidRPr="00C10A63">
        <w:rPr>
          <w:rFonts w:ascii="Palatino Linotype" w:eastAsia="Palatino Linotype" w:hAnsi="Palatino Linotype" w:cs="Palatino Linotype"/>
          <w:color w:val="auto"/>
          <w:sz w:val="20"/>
          <w:szCs w:val="20"/>
        </w:rPr>
        <w:t>z</w:t>
      </w:r>
      <w:r w:rsidR="000C18D2" w:rsidRPr="00C10A63">
        <w:rPr>
          <w:rFonts w:ascii="Palatino Linotype" w:eastAsia="Palatino Linotype" w:hAnsi="Palatino Linotype" w:cs="Palatino Linotype"/>
          <w:color w:val="auto"/>
          <w:sz w:val="20"/>
          <w:szCs w:val="20"/>
        </w:rPr>
        <w:t>e</w:t>
      </w:r>
      <w:r w:rsidRPr="00C10A63">
        <w:rPr>
          <w:rFonts w:ascii="Palatino Linotype" w:eastAsia="Palatino Linotype" w:hAnsi="Palatino Linotype" w:cs="Palatino Linotype"/>
          <w:color w:val="auto"/>
          <w:sz w:val="20"/>
          <w:szCs w:val="20"/>
        </w:rPr>
        <w:t xml:space="preserve"> the building performance at the O&amp;M stage. The data exchange between the BIM technologies and building management systems has the highest importance during the O&amp;M stage</w:t>
      </w:r>
      <w:del w:id="293" w:author="Rasa Džiugaitė-Tumėnienė" w:date="2021-09-24T10:52:00Z">
        <w:r w:rsidRPr="00C10A63" w:rsidDel="00504AE2">
          <w:rPr>
            <w:rFonts w:ascii="Palatino Linotype" w:eastAsia="Palatino Linotype" w:hAnsi="Palatino Linotype" w:cs="Palatino Linotype"/>
            <w:color w:val="auto"/>
            <w:sz w:val="20"/>
            <w:szCs w:val="20"/>
          </w:rPr>
          <w:delText xml:space="preserve"> (see </w:delText>
        </w:r>
        <w:r w:rsidR="000C18D2" w:rsidRPr="00C10A63" w:rsidDel="00504AE2">
          <w:rPr>
            <w:rFonts w:ascii="Palatino Linotype" w:eastAsia="Palatino Linotype" w:hAnsi="Palatino Linotype" w:cs="Palatino Linotype"/>
            <w:color w:val="auto"/>
            <w:sz w:val="20"/>
            <w:szCs w:val="20"/>
          </w:rPr>
          <w:delText>Figure</w:delText>
        </w:r>
        <w:r w:rsidR="00150DAE" w:rsidRPr="00C10A63" w:rsidDel="00504AE2">
          <w:rPr>
            <w:rFonts w:ascii="Palatino Linotype" w:eastAsia="Palatino Linotype" w:hAnsi="Palatino Linotype" w:cs="Palatino Linotype"/>
            <w:color w:val="auto"/>
            <w:sz w:val="20"/>
            <w:szCs w:val="20"/>
          </w:rPr>
          <w:delText>s</w:delText>
        </w:r>
        <w:r w:rsidR="000C18D2" w:rsidRPr="00C10A63" w:rsidDel="00504AE2">
          <w:rPr>
            <w:rFonts w:ascii="Palatino Linotype" w:eastAsia="Palatino Linotype" w:hAnsi="Palatino Linotype" w:cs="Palatino Linotype"/>
            <w:color w:val="auto"/>
            <w:sz w:val="20"/>
            <w:szCs w:val="20"/>
          </w:rPr>
          <w:delText xml:space="preserve"> 6 and 7</w:delText>
        </w:r>
        <w:r w:rsidRPr="00C10A63" w:rsidDel="00504AE2">
          <w:rPr>
            <w:rFonts w:ascii="Palatino Linotype" w:eastAsia="Palatino Linotype" w:hAnsi="Palatino Linotype" w:cs="Palatino Linotype"/>
            <w:color w:val="auto"/>
            <w:sz w:val="20"/>
            <w:szCs w:val="20"/>
          </w:rPr>
          <w:delText>)</w:delText>
        </w:r>
      </w:del>
      <w:r w:rsidRPr="00C10A63">
        <w:rPr>
          <w:rFonts w:ascii="Palatino Linotype" w:eastAsia="Palatino Linotype" w:hAnsi="Palatino Linotype" w:cs="Palatino Linotype"/>
          <w:color w:val="auto"/>
          <w:sz w:val="20"/>
          <w:szCs w:val="20"/>
        </w:rPr>
        <w:t xml:space="preserve">. </w:t>
      </w:r>
      <w:commentRangeEnd w:id="266"/>
      <w:r w:rsidR="00153D8E">
        <w:rPr>
          <w:rStyle w:val="CommentReference"/>
        </w:rPr>
        <w:commentReference w:id="266"/>
      </w:r>
      <w:commentRangeEnd w:id="267"/>
      <w:r w:rsidR="00504AE2">
        <w:rPr>
          <w:rStyle w:val="CommentReference"/>
        </w:rPr>
        <w:commentReference w:id="267"/>
      </w:r>
    </w:p>
    <w:p w14:paraId="1192A729" w14:textId="57F7F379" w:rsidR="00BC5020" w:rsidRPr="00C10A63" w:rsidRDefault="00BC5020" w:rsidP="00BC5020">
      <w:pPr>
        <w:pBdr>
          <w:top w:val="nil"/>
          <w:left w:val="nil"/>
          <w:bottom w:val="nil"/>
          <w:right w:val="nil"/>
          <w:between w:val="nil"/>
        </w:pBdr>
        <w:spacing w:line="240" w:lineRule="auto"/>
        <w:ind w:firstLine="425"/>
        <w:rPr>
          <w:rFonts w:ascii="Palatino Linotype" w:eastAsia="Palatino Linotype" w:hAnsi="Palatino Linotype" w:cs="Palatino Linotype"/>
          <w:sz w:val="20"/>
          <w:szCs w:val="20"/>
        </w:rPr>
      </w:pPr>
      <w:r w:rsidRPr="00C10A63">
        <w:rPr>
          <w:rFonts w:ascii="Palatino Linotype" w:eastAsia="Palatino Linotype" w:hAnsi="Palatino Linotype" w:cs="Palatino Linotype"/>
          <w:sz w:val="20"/>
          <w:szCs w:val="20"/>
        </w:rPr>
        <w:t xml:space="preserve">As can be seen from the results of </w:t>
      </w:r>
      <w:r w:rsidRPr="00993E83">
        <w:rPr>
          <w:rFonts w:ascii="Palatino Linotype" w:eastAsia="Palatino Linotype" w:hAnsi="Palatino Linotype" w:cs="Palatino Linotype"/>
          <w:iCs/>
          <w:sz w:val="20"/>
          <w:szCs w:val="20"/>
        </w:rPr>
        <w:t>RQ-4</w:t>
      </w:r>
      <w:r w:rsidRPr="00C10A63">
        <w:rPr>
          <w:rFonts w:ascii="Palatino Linotype" w:eastAsia="Palatino Linotype" w:hAnsi="Palatino Linotype" w:cs="Palatino Linotype"/>
          <w:sz w:val="20"/>
          <w:szCs w:val="20"/>
        </w:rPr>
        <w:t xml:space="preserve">, the most </w:t>
      </w:r>
      <w:r w:rsidR="00963077" w:rsidRPr="00C10A63">
        <w:rPr>
          <w:rFonts w:ascii="Palatino Linotype" w:eastAsia="Palatino Linotype" w:hAnsi="Palatino Linotype" w:cs="Palatino Linotype"/>
          <w:sz w:val="20"/>
          <w:szCs w:val="20"/>
        </w:rPr>
        <w:t>analy</w:t>
      </w:r>
      <w:r w:rsidR="000B5FC0" w:rsidRPr="00C10A63">
        <w:rPr>
          <w:rFonts w:ascii="Palatino Linotype" w:eastAsia="Palatino Linotype" w:hAnsi="Palatino Linotype" w:cs="Palatino Linotype"/>
          <w:sz w:val="20"/>
          <w:szCs w:val="20"/>
        </w:rPr>
        <w:t>z</w:t>
      </w:r>
      <w:r w:rsidR="00963077" w:rsidRPr="00C10A63">
        <w:rPr>
          <w:rFonts w:ascii="Palatino Linotype" w:eastAsia="Palatino Linotype" w:hAnsi="Palatino Linotype" w:cs="Palatino Linotype"/>
          <w:sz w:val="20"/>
          <w:szCs w:val="20"/>
        </w:rPr>
        <w:t>ed</w:t>
      </w:r>
      <w:r w:rsidRPr="00C10A63">
        <w:rPr>
          <w:rFonts w:ascii="Palatino Linotype" w:eastAsia="Palatino Linotype" w:hAnsi="Palatino Linotype" w:cs="Palatino Linotype"/>
          <w:sz w:val="20"/>
          <w:szCs w:val="20"/>
        </w:rPr>
        <w:t xml:space="preserve"> life cycle stages </w:t>
      </w:r>
      <w:r w:rsidR="000B5FC0" w:rsidRPr="00C10A63">
        <w:rPr>
          <w:rFonts w:ascii="Palatino Linotype" w:eastAsia="Palatino Linotype" w:hAnsi="Palatino Linotype" w:cs="Palatino Linotype"/>
          <w:sz w:val="20"/>
          <w:szCs w:val="20"/>
        </w:rPr>
        <w:t xml:space="preserve">of a building </w:t>
      </w:r>
      <w:r w:rsidRPr="00C10A63">
        <w:rPr>
          <w:rFonts w:ascii="Palatino Linotype" w:eastAsia="Palatino Linotype" w:hAnsi="Palatino Linotype" w:cs="Palatino Linotype"/>
          <w:sz w:val="20"/>
          <w:szCs w:val="20"/>
        </w:rPr>
        <w:t>are the early design and design</w:t>
      </w:r>
      <w:r w:rsidR="000B5FC0" w:rsidRPr="00C10A63">
        <w:rPr>
          <w:rFonts w:ascii="Palatino Linotype" w:eastAsia="Palatino Linotype" w:hAnsi="Palatino Linotype" w:cs="Palatino Linotype"/>
          <w:sz w:val="20"/>
          <w:szCs w:val="20"/>
        </w:rPr>
        <w:t xml:space="preserve"> stages</w:t>
      </w:r>
      <w:r w:rsidRPr="00C10A63">
        <w:rPr>
          <w:rFonts w:ascii="Palatino Linotype" w:eastAsia="Palatino Linotype" w:hAnsi="Palatino Linotype" w:cs="Palatino Linotype"/>
          <w:sz w:val="20"/>
          <w:szCs w:val="20"/>
        </w:rPr>
        <w:t xml:space="preserve">. The least </w:t>
      </w:r>
      <w:r w:rsidR="000B5FC0" w:rsidRPr="00C10A63">
        <w:rPr>
          <w:rFonts w:ascii="Palatino Linotype" w:eastAsia="Palatino Linotype" w:hAnsi="Palatino Linotype" w:cs="Palatino Linotype"/>
          <w:sz w:val="20"/>
          <w:szCs w:val="20"/>
        </w:rPr>
        <w:t xml:space="preserve">analyzed </w:t>
      </w:r>
      <w:r w:rsidRPr="00C10A63">
        <w:rPr>
          <w:rFonts w:ascii="Palatino Linotype" w:eastAsia="Palatino Linotype" w:hAnsi="Palatino Linotype" w:cs="Palatino Linotype"/>
          <w:sz w:val="20"/>
          <w:szCs w:val="20"/>
        </w:rPr>
        <w:t>life cycle stage is the operation and maintenance</w:t>
      </w:r>
      <w:r w:rsidR="000B5FC0" w:rsidRPr="00C10A63">
        <w:rPr>
          <w:rFonts w:ascii="Palatino Linotype" w:eastAsia="Palatino Linotype" w:hAnsi="Palatino Linotype" w:cs="Palatino Linotype"/>
          <w:sz w:val="20"/>
          <w:szCs w:val="20"/>
        </w:rPr>
        <w:t xml:space="preserve"> </w:t>
      </w:r>
      <w:r w:rsidR="000B5FC0" w:rsidRPr="00C10A63">
        <w:rPr>
          <w:rFonts w:ascii="Palatino Linotype" w:eastAsia="Palatino Linotype" w:hAnsi="Palatino Linotype" w:cs="Palatino Linotype"/>
          <w:sz w:val="20"/>
          <w:szCs w:val="20"/>
        </w:rPr>
        <w:lastRenderedPageBreak/>
        <w:t>of the building</w:t>
      </w:r>
      <w:r w:rsidRPr="00C10A63">
        <w:rPr>
          <w:rFonts w:ascii="Palatino Linotype" w:eastAsia="Palatino Linotype" w:hAnsi="Palatino Linotype" w:cs="Palatino Linotype"/>
          <w:sz w:val="20"/>
          <w:szCs w:val="20"/>
        </w:rPr>
        <w:t>. This f</w:t>
      </w:r>
      <w:r w:rsidR="00150DAE" w:rsidRPr="00C10A63">
        <w:rPr>
          <w:rFonts w:ascii="Palatino Linotype" w:eastAsia="Palatino Linotype" w:hAnsi="Palatino Linotype" w:cs="Palatino Linotype"/>
          <w:sz w:val="20"/>
          <w:szCs w:val="20"/>
        </w:rPr>
        <w:t>i</w:t>
      </w:r>
      <w:r w:rsidRPr="00C10A63">
        <w:rPr>
          <w:rFonts w:ascii="Palatino Linotype" w:eastAsia="Palatino Linotype" w:hAnsi="Palatino Linotype" w:cs="Palatino Linotype"/>
          <w:sz w:val="20"/>
          <w:szCs w:val="20"/>
        </w:rPr>
        <w:t xml:space="preserve">nding </w:t>
      </w:r>
      <w:proofErr w:type="gramStart"/>
      <w:r w:rsidRPr="00C10A63">
        <w:rPr>
          <w:rFonts w:ascii="Palatino Linotype" w:eastAsia="Palatino Linotype" w:hAnsi="Palatino Linotype" w:cs="Palatino Linotype"/>
          <w:sz w:val="20"/>
          <w:szCs w:val="20"/>
        </w:rPr>
        <w:t>can be explained</w:t>
      </w:r>
      <w:proofErr w:type="gramEnd"/>
      <w:r w:rsidR="000B5FC0" w:rsidRPr="00C10A63">
        <w:rPr>
          <w:rFonts w:ascii="Palatino Linotype" w:eastAsia="Palatino Linotype" w:hAnsi="Palatino Linotype" w:cs="Palatino Linotype"/>
          <w:sz w:val="20"/>
          <w:szCs w:val="20"/>
        </w:rPr>
        <w:t xml:space="preserve"> by the fact</w:t>
      </w:r>
      <w:r w:rsidRPr="00C10A63">
        <w:rPr>
          <w:rFonts w:ascii="Palatino Linotype" w:eastAsia="Palatino Linotype" w:hAnsi="Palatino Linotype" w:cs="Palatino Linotype"/>
          <w:sz w:val="20"/>
          <w:szCs w:val="20"/>
        </w:rPr>
        <w:t xml:space="preserve"> that the application of BIM in building energy management is not highly developed and</w:t>
      </w:r>
      <w:r w:rsidR="000B5FC0" w:rsidRPr="00C10A63">
        <w:rPr>
          <w:rFonts w:ascii="Palatino Linotype" w:eastAsia="Palatino Linotype" w:hAnsi="Palatino Linotype" w:cs="Palatino Linotype"/>
          <w:sz w:val="20"/>
          <w:szCs w:val="20"/>
        </w:rPr>
        <w:t xml:space="preserve"> future studies are needed in this regard.</w:t>
      </w:r>
      <w:r w:rsidRPr="00C10A63">
        <w:rPr>
          <w:rFonts w:ascii="Palatino Linotype" w:eastAsia="Palatino Linotype" w:hAnsi="Palatino Linotype" w:cs="Palatino Linotype"/>
          <w:sz w:val="20"/>
          <w:szCs w:val="20"/>
        </w:rPr>
        <w:t xml:space="preserve"> </w:t>
      </w:r>
    </w:p>
    <w:p w14:paraId="42238060" w14:textId="6CAB6E1D" w:rsidR="00F900B3" w:rsidRPr="00C10A63" w:rsidRDefault="00BC5020" w:rsidP="000C18D2">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 xml:space="preserve">As can be seen </w:t>
      </w:r>
      <w:r w:rsidR="003E3F90" w:rsidRPr="00C10A63">
        <w:rPr>
          <w:rFonts w:ascii="Palatino Linotype" w:eastAsia="Palatino Linotype" w:hAnsi="Palatino Linotype" w:cs="Palatino Linotype"/>
          <w:color w:val="auto"/>
          <w:sz w:val="20"/>
          <w:szCs w:val="20"/>
        </w:rPr>
        <w:t xml:space="preserve">in </w:t>
      </w:r>
      <w:r w:rsidRPr="00C10A63">
        <w:rPr>
          <w:rFonts w:ascii="Palatino Linotype" w:eastAsia="Palatino Linotype" w:hAnsi="Palatino Linotype" w:cs="Palatino Linotype"/>
          <w:color w:val="auto"/>
          <w:sz w:val="20"/>
          <w:szCs w:val="20"/>
        </w:rPr>
        <w:t>Figure 11, different types of BIM-based energy analysis and building performance assessment</w:t>
      </w:r>
      <w:r w:rsidR="00150DAE"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evaluation </w:t>
      </w:r>
      <w:proofErr w:type="gramStart"/>
      <w:r w:rsidRPr="00C10A63">
        <w:rPr>
          <w:rFonts w:ascii="Palatino Linotype" w:eastAsia="Palatino Linotype" w:hAnsi="Palatino Linotype" w:cs="Palatino Linotype"/>
          <w:color w:val="auto"/>
          <w:sz w:val="20"/>
          <w:szCs w:val="20"/>
        </w:rPr>
        <w:t>are performed</w:t>
      </w:r>
      <w:proofErr w:type="gramEnd"/>
      <w:r w:rsidRPr="00C10A63">
        <w:rPr>
          <w:rFonts w:ascii="Palatino Linotype" w:eastAsia="Palatino Linotype" w:hAnsi="Palatino Linotype" w:cs="Palatino Linotype"/>
          <w:color w:val="auto"/>
          <w:sz w:val="20"/>
          <w:szCs w:val="20"/>
        </w:rPr>
        <w:t xml:space="preserve"> </w:t>
      </w:r>
      <w:r w:rsidR="003E3F90" w:rsidRPr="00C10A63">
        <w:rPr>
          <w:rFonts w:ascii="Palatino Linotype" w:eastAsia="Palatino Linotype" w:hAnsi="Palatino Linotype" w:cs="Palatino Linotype"/>
          <w:color w:val="auto"/>
          <w:sz w:val="20"/>
          <w:szCs w:val="20"/>
        </w:rPr>
        <w:t xml:space="preserve">at </w:t>
      </w:r>
      <w:r w:rsidRPr="00C10A63">
        <w:rPr>
          <w:rFonts w:ascii="Palatino Linotype" w:eastAsia="Palatino Linotype" w:hAnsi="Palatino Linotype" w:cs="Palatino Linotype"/>
          <w:color w:val="auto"/>
          <w:sz w:val="20"/>
          <w:szCs w:val="20"/>
        </w:rPr>
        <w:t xml:space="preserve">each stage of the building life cycle. Therefore, </w:t>
      </w:r>
      <w:r w:rsidR="003E3F90" w:rsidRPr="00C10A63">
        <w:rPr>
          <w:rFonts w:ascii="Palatino Linotype" w:eastAsia="Palatino Linotype" w:hAnsi="Palatino Linotype" w:cs="Palatino Linotype"/>
          <w:color w:val="auto"/>
          <w:sz w:val="20"/>
          <w:szCs w:val="20"/>
        </w:rPr>
        <w:t>increasing numbers of</w:t>
      </w:r>
      <w:r w:rsidRPr="00C10A63">
        <w:rPr>
          <w:rFonts w:ascii="Palatino Linotype" w:eastAsia="Palatino Linotype" w:hAnsi="Palatino Linotype" w:cs="Palatino Linotype"/>
          <w:color w:val="auto"/>
          <w:sz w:val="20"/>
          <w:szCs w:val="20"/>
        </w:rPr>
        <w:t xml:space="preserve"> scientific papers are examining the possibilities of applying BIM tools (</w:t>
      </w:r>
      <w:r w:rsidRPr="00993E83">
        <w:rPr>
          <w:rFonts w:ascii="Palatino Linotype" w:eastAsia="Palatino Linotype" w:hAnsi="Palatino Linotype" w:cs="Palatino Linotype"/>
          <w:iCs/>
          <w:sz w:val="20"/>
          <w:szCs w:val="20"/>
        </w:rPr>
        <w:t>RQ-3</w:t>
      </w:r>
      <w:r w:rsidRPr="00C10A63">
        <w:rPr>
          <w:rFonts w:ascii="Palatino Linotype" w:eastAsia="Palatino Linotype" w:hAnsi="Palatino Linotype" w:cs="Palatino Linotype"/>
          <w:iCs/>
          <w:color w:val="auto"/>
          <w:sz w:val="20"/>
          <w:szCs w:val="20"/>
        </w:rPr>
        <w:t>)</w:t>
      </w:r>
      <w:r w:rsidRPr="00C10A63">
        <w:rPr>
          <w:rFonts w:ascii="Palatino Linotype" w:eastAsia="Palatino Linotype" w:hAnsi="Palatino Linotype" w:cs="Palatino Linotype"/>
          <w:color w:val="auto"/>
          <w:sz w:val="20"/>
          <w:szCs w:val="20"/>
        </w:rPr>
        <w:t xml:space="preserve"> to solve energy analysis tasks </w:t>
      </w:r>
      <w:r w:rsidR="003E3F90" w:rsidRPr="00C10A63">
        <w:rPr>
          <w:rFonts w:ascii="Palatino Linotype" w:eastAsia="Palatino Linotype" w:hAnsi="Palatino Linotype" w:cs="Palatino Linotype"/>
          <w:color w:val="auto"/>
          <w:sz w:val="20"/>
          <w:szCs w:val="20"/>
        </w:rPr>
        <w:t xml:space="preserve">at </w:t>
      </w:r>
      <w:r w:rsidRPr="00C10A63">
        <w:rPr>
          <w:rFonts w:ascii="Palatino Linotype" w:eastAsia="Palatino Linotype" w:hAnsi="Palatino Linotype" w:cs="Palatino Linotype"/>
          <w:color w:val="auto"/>
          <w:sz w:val="20"/>
          <w:szCs w:val="20"/>
        </w:rPr>
        <w:t>separate building life cycle stages</w:t>
      </w:r>
      <w:r w:rsidRPr="00C10A63">
        <w:rPr>
          <w:rFonts w:ascii="Palatino Linotype" w:eastAsia="Palatino Linotype" w:hAnsi="Palatino Linotype" w:cs="Palatino Linotype"/>
          <w:sz w:val="20"/>
          <w:szCs w:val="20"/>
        </w:rPr>
        <w:t xml:space="preserve">. </w:t>
      </w:r>
      <w:r w:rsidRPr="00C10A63">
        <w:rPr>
          <w:rFonts w:ascii="Palatino Linotype" w:eastAsia="Palatino Linotype" w:hAnsi="Palatino Linotype" w:cs="Palatino Linotype"/>
          <w:color w:val="auto"/>
          <w:sz w:val="20"/>
          <w:szCs w:val="20"/>
        </w:rPr>
        <w:t xml:space="preserve">In </w:t>
      </w:r>
      <w:r w:rsidR="00150DAE" w:rsidRPr="00C10A63">
        <w:rPr>
          <w:rFonts w:ascii="Palatino Linotype" w:eastAsia="Palatino Linotype" w:hAnsi="Palatino Linotype" w:cs="Palatino Linotype"/>
          <w:color w:val="auto"/>
          <w:sz w:val="20"/>
          <w:szCs w:val="20"/>
        </w:rPr>
        <w:t xml:space="preserve">the </w:t>
      </w:r>
      <w:r w:rsidRPr="00C10A63">
        <w:rPr>
          <w:rFonts w:ascii="Palatino Linotype" w:eastAsia="Palatino Linotype" w:hAnsi="Palatino Linotype" w:cs="Palatino Linotype"/>
          <w:color w:val="auto"/>
          <w:sz w:val="20"/>
          <w:szCs w:val="20"/>
        </w:rPr>
        <w:t xml:space="preserve">context of BIM, </w:t>
      </w:r>
      <w:r w:rsidR="004758F7" w:rsidRPr="00C10A63">
        <w:rPr>
          <w:rFonts w:ascii="Palatino Linotype" w:eastAsia="Palatino Linotype" w:hAnsi="Palatino Linotype" w:cs="Palatino Linotype"/>
          <w:color w:val="auto"/>
          <w:sz w:val="20"/>
          <w:szCs w:val="20"/>
        </w:rPr>
        <w:t>many</w:t>
      </w:r>
      <w:r w:rsidR="00CA4EF8" w:rsidRPr="00C10A63">
        <w:rPr>
          <w:rFonts w:ascii="Palatino Linotype" w:eastAsia="Palatino Linotype" w:hAnsi="Palatino Linotype" w:cs="Palatino Linotype"/>
          <w:color w:val="auto"/>
          <w:sz w:val="20"/>
          <w:szCs w:val="20"/>
        </w:rPr>
        <w:t xml:space="preserve"> software simulation applications</w:t>
      </w:r>
      <w:r w:rsidRPr="00C10A63">
        <w:rPr>
          <w:rFonts w:ascii="Palatino Linotype" w:eastAsia="Palatino Linotype" w:hAnsi="Palatino Linotype" w:cs="Palatino Linotype"/>
          <w:color w:val="auto"/>
          <w:sz w:val="20"/>
          <w:szCs w:val="20"/>
        </w:rPr>
        <w:t xml:space="preserve"> can </w:t>
      </w:r>
      <w:r w:rsidR="003E3F90" w:rsidRPr="00C10A63">
        <w:rPr>
          <w:rFonts w:ascii="Palatino Linotype" w:eastAsia="Palatino Linotype" w:hAnsi="Palatino Linotype" w:cs="Palatino Linotype"/>
          <w:color w:val="auto"/>
          <w:sz w:val="20"/>
          <w:szCs w:val="20"/>
        </w:rPr>
        <w:t xml:space="preserve">be adopted </w:t>
      </w:r>
      <w:r w:rsidR="00963077" w:rsidRPr="00C10A63">
        <w:rPr>
          <w:rFonts w:ascii="Palatino Linotype" w:eastAsia="Palatino Linotype" w:hAnsi="Palatino Linotype" w:cs="Palatino Linotype"/>
          <w:color w:val="auto"/>
          <w:sz w:val="20"/>
          <w:szCs w:val="20"/>
        </w:rPr>
        <w:t>analy</w:t>
      </w:r>
      <w:r w:rsidR="003E3F90" w:rsidRPr="00C10A63">
        <w:rPr>
          <w:rFonts w:ascii="Palatino Linotype" w:eastAsia="Palatino Linotype" w:hAnsi="Palatino Linotype" w:cs="Palatino Linotype"/>
          <w:color w:val="auto"/>
          <w:sz w:val="20"/>
          <w:szCs w:val="20"/>
        </w:rPr>
        <w:t>z</w:t>
      </w:r>
      <w:r w:rsidR="00963077" w:rsidRPr="00C10A63">
        <w:rPr>
          <w:rFonts w:ascii="Palatino Linotype" w:eastAsia="Palatino Linotype" w:hAnsi="Palatino Linotype" w:cs="Palatino Linotype"/>
          <w:color w:val="auto"/>
          <w:sz w:val="20"/>
          <w:szCs w:val="20"/>
        </w:rPr>
        <w:t>e</w:t>
      </w:r>
      <w:r w:rsidRPr="00C10A63">
        <w:rPr>
          <w:rFonts w:ascii="Palatino Linotype" w:eastAsia="Palatino Linotype" w:hAnsi="Palatino Linotype" w:cs="Palatino Linotype"/>
          <w:color w:val="auto"/>
          <w:sz w:val="20"/>
          <w:szCs w:val="20"/>
        </w:rPr>
        <w:t xml:space="preserve"> the building energy performance </w:t>
      </w:r>
      <w:r w:rsidR="003E3F90" w:rsidRPr="00C10A63">
        <w:rPr>
          <w:rFonts w:ascii="Palatino Linotype" w:eastAsia="Palatino Linotype" w:hAnsi="Palatino Linotype" w:cs="Palatino Linotype"/>
          <w:color w:val="auto"/>
          <w:sz w:val="20"/>
          <w:szCs w:val="20"/>
        </w:rPr>
        <w:t xml:space="preserve">at </w:t>
      </w:r>
      <w:r w:rsidRPr="00C10A63">
        <w:rPr>
          <w:rFonts w:ascii="Palatino Linotype" w:eastAsia="Palatino Linotype" w:hAnsi="Palatino Linotype" w:cs="Palatino Linotype"/>
          <w:color w:val="auto"/>
          <w:sz w:val="20"/>
          <w:szCs w:val="20"/>
        </w:rPr>
        <w:t>all stages, starting from the initial stages of planning to the final stage of operation and maintenance (the most</w:t>
      </w:r>
      <w:r w:rsidR="003E3F90" w:rsidRPr="00C10A63">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color w:val="auto"/>
          <w:sz w:val="20"/>
          <w:szCs w:val="20"/>
        </w:rPr>
        <w:t xml:space="preserve">used are mentioned in </w:t>
      </w:r>
      <w:r w:rsidR="003E3F90" w:rsidRPr="00C10A63">
        <w:rPr>
          <w:rFonts w:ascii="Palatino Linotype" w:eastAsia="Palatino Linotype" w:hAnsi="Palatino Linotype" w:cs="Palatino Linotype"/>
          <w:color w:val="auto"/>
          <w:sz w:val="20"/>
          <w:szCs w:val="20"/>
        </w:rPr>
        <w:t>Section</w:t>
      </w:r>
      <w:r w:rsidRPr="00C10A63">
        <w:rPr>
          <w:rFonts w:ascii="Palatino Linotype" w:eastAsia="Palatino Linotype" w:hAnsi="Palatino Linotype" w:cs="Palatino Linotype"/>
          <w:color w:val="auto"/>
          <w:sz w:val="20"/>
          <w:szCs w:val="20"/>
        </w:rPr>
        <w:t xml:space="preserve"> 4.2). </w:t>
      </w:r>
    </w:p>
    <w:p w14:paraId="6700AA5B" w14:textId="10684EA6" w:rsidR="00030BC0" w:rsidRPr="00C10A63" w:rsidRDefault="0020791C" w:rsidP="000C18D2">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 xml:space="preserve">During the evaluation of energy efficiency at each life cycle stage of </w:t>
      </w:r>
      <w:r w:rsidR="005A79AB" w:rsidRPr="00C10A63">
        <w:rPr>
          <w:rFonts w:ascii="Palatino Linotype" w:eastAsia="Palatino Linotype" w:hAnsi="Palatino Linotype" w:cs="Palatino Linotype"/>
          <w:color w:val="auto"/>
          <w:sz w:val="20"/>
          <w:szCs w:val="20"/>
        </w:rPr>
        <w:t xml:space="preserve">a </w:t>
      </w:r>
      <w:r w:rsidRPr="00C10A63">
        <w:rPr>
          <w:rFonts w:ascii="Palatino Linotype" w:eastAsia="Palatino Linotype" w:hAnsi="Palatino Linotype" w:cs="Palatino Linotype"/>
          <w:color w:val="auto"/>
          <w:sz w:val="20"/>
          <w:szCs w:val="20"/>
        </w:rPr>
        <w:t>building, many problems arise</w:t>
      </w:r>
      <w:r w:rsidR="00150DAE"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 and </w:t>
      </w:r>
      <w:r w:rsidR="000C18D2" w:rsidRPr="00C10A63">
        <w:rPr>
          <w:rFonts w:ascii="Palatino Linotype" w:eastAsia="Palatino Linotype" w:hAnsi="Palatino Linotype" w:cs="Palatino Linotype"/>
          <w:color w:val="auto"/>
          <w:sz w:val="20"/>
          <w:szCs w:val="20"/>
        </w:rPr>
        <w:t>many</w:t>
      </w:r>
      <w:r w:rsidRPr="00C10A63">
        <w:rPr>
          <w:rFonts w:ascii="Palatino Linotype" w:eastAsia="Palatino Linotype" w:hAnsi="Palatino Linotype" w:cs="Palatino Linotype"/>
          <w:color w:val="auto"/>
          <w:sz w:val="20"/>
          <w:szCs w:val="20"/>
        </w:rPr>
        <w:t xml:space="preserve"> challenges</w:t>
      </w:r>
      <w:r w:rsidR="00BC5020" w:rsidRPr="00C10A63">
        <w:rPr>
          <w:rFonts w:ascii="Palatino Linotype" w:eastAsia="Palatino Linotype" w:hAnsi="Palatino Linotype" w:cs="Palatino Linotype"/>
          <w:color w:val="auto"/>
          <w:sz w:val="20"/>
          <w:szCs w:val="20"/>
        </w:rPr>
        <w:t xml:space="preserve"> </w:t>
      </w:r>
      <w:r w:rsidR="00BC5020" w:rsidRPr="00C10A63">
        <w:rPr>
          <w:rFonts w:ascii="Palatino Linotype" w:eastAsia="Palatino Linotype" w:hAnsi="Palatino Linotype" w:cs="Palatino Linotype"/>
          <w:sz w:val="20"/>
          <w:szCs w:val="20"/>
        </w:rPr>
        <w:t>(</w:t>
      </w:r>
      <w:r w:rsidR="00BC5020" w:rsidRPr="00993E83">
        <w:rPr>
          <w:rFonts w:ascii="Palatino Linotype" w:eastAsia="Palatino Linotype" w:hAnsi="Palatino Linotype" w:cs="Palatino Linotype"/>
          <w:iCs/>
          <w:sz w:val="20"/>
          <w:szCs w:val="20"/>
        </w:rPr>
        <w:t>RQ-6</w:t>
      </w:r>
      <w:r w:rsidR="00BC5020" w:rsidRPr="00C10A63">
        <w:rPr>
          <w:rFonts w:ascii="Palatino Linotype" w:eastAsia="Palatino Linotype" w:hAnsi="Palatino Linotype" w:cs="Palatino Linotype"/>
          <w:sz w:val="20"/>
          <w:szCs w:val="20"/>
        </w:rPr>
        <w:t>)</w:t>
      </w:r>
      <w:r w:rsidRPr="00C10A63">
        <w:rPr>
          <w:rFonts w:ascii="Palatino Linotype" w:eastAsia="Palatino Linotype" w:hAnsi="Palatino Linotype" w:cs="Palatino Linotype"/>
          <w:color w:val="auto"/>
          <w:sz w:val="20"/>
          <w:szCs w:val="20"/>
        </w:rPr>
        <w:t xml:space="preserve"> </w:t>
      </w:r>
      <w:r w:rsidR="00BB357D" w:rsidRPr="00C10A63">
        <w:rPr>
          <w:rFonts w:ascii="Palatino Linotype" w:eastAsia="Palatino Linotype" w:hAnsi="Palatino Linotype" w:cs="Palatino Linotype"/>
          <w:sz w:val="20"/>
          <w:szCs w:val="20"/>
        </w:rPr>
        <w:t>between commonly used energy simulation and BIM tools</w:t>
      </w:r>
      <w:r w:rsidRPr="00C10A63">
        <w:rPr>
          <w:rFonts w:ascii="Palatino Linotype" w:eastAsia="Palatino Linotype" w:hAnsi="Palatino Linotype" w:cs="Palatino Linotype"/>
          <w:color w:val="auto"/>
          <w:sz w:val="20"/>
          <w:szCs w:val="20"/>
        </w:rPr>
        <w:t xml:space="preserve"> need to </w:t>
      </w:r>
      <w:proofErr w:type="gramStart"/>
      <w:r w:rsidRPr="00C10A63">
        <w:rPr>
          <w:rFonts w:ascii="Palatino Linotype" w:eastAsia="Palatino Linotype" w:hAnsi="Palatino Linotype" w:cs="Palatino Linotype"/>
          <w:color w:val="auto"/>
          <w:sz w:val="20"/>
          <w:szCs w:val="20"/>
        </w:rPr>
        <w:t>be overcome</w:t>
      </w:r>
      <w:proofErr w:type="gramEnd"/>
      <w:r w:rsidRPr="00C10A63">
        <w:rPr>
          <w:rFonts w:ascii="Palatino Linotype" w:eastAsia="Palatino Linotype" w:hAnsi="Palatino Linotype" w:cs="Palatino Linotype"/>
          <w:color w:val="auto"/>
          <w:sz w:val="20"/>
          <w:szCs w:val="20"/>
        </w:rPr>
        <w:t xml:space="preserve">. As </w:t>
      </w:r>
      <w:r w:rsidR="00A3664E" w:rsidRPr="00C10A63">
        <w:rPr>
          <w:rFonts w:ascii="Palatino Linotype" w:eastAsia="Palatino Linotype" w:hAnsi="Palatino Linotype" w:cs="Palatino Linotype"/>
          <w:color w:val="auto"/>
          <w:sz w:val="20"/>
          <w:szCs w:val="20"/>
        </w:rPr>
        <w:t>shown in</w:t>
      </w:r>
      <w:r w:rsidRPr="00C10A63">
        <w:rPr>
          <w:rFonts w:ascii="Palatino Linotype" w:eastAsia="Palatino Linotype" w:hAnsi="Palatino Linotype" w:cs="Palatino Linotype"/>
          <w:color w:val="auto"/>
          <w:sz w:val="20"/>
          <w:szCs w:val="20"/>
        </w:rPr>
        <w:t xml:space="preserve"> </w:t>
      </w:r>
      <w:r w:rsidR="004453F3" w:rsidRPr="00C10A63">
        <w:rPr>
          <w:rFonts w:ascii="Palatino Linotype" w:eastAsia="Palatino Linotype" w:hAnsi="Palatino Linotype" w:cs="Palatino Linotype"/>
          <w:color w:val="auto"/>
          <w:sz w:val="20"/>
          <w:szCs w:val="20"/>
        </w:rPr>
        <w:t xml:space="preserve">Figure </w:t>
      </w:r>
      <w:r w:rsidR="000C18D2" w:rsidRPr="00C10A63">
        <w:rPr>
          <w:rFonts w:ascii="Palatino Linotype" w:eastAsia="Palatino Linotype" w:hAnsi="Palatino Linotype" w:cs="Palatino Linotype"/>
          <w:color w:val="auto"/>
          <w:sz w:val="20"/>
          <w:szCs w:val="20"/>
        </w:rPr>
        <w:t>8</w:t>
      </w:r>
      <w:r w:rsidRPr="00C10A63">
        <w:rPr>
          <w:rFonts w:ascii="Palatino Linotype" w:eastAsia="Palatino Linotype" w:hAnsi="Palatino Linotype" w:cs="Palatino Linotype"/>
          <w:color w:val="auto"/>
          <w:sz w:val="20"/>
          <w:szCs w:val="20"/>
        </w:rPr>
        <w:t xml:space="preserve">, the main problems are related to the keywords </w:t>
      </w:r>
      <w:r w:rsidRPr="00C10A63">
        <w:rPr>
          <w:rFonts w:ascii="Palatino Linotype" w:eastAsia="Palatino Linotype" w:hAnsi="Palatino Linotype" w:cs="Palatino Linotype"/>
          <w:b/>
          <w:color w:val="auto"/>
          <w:sz w:val="20"/>
          <w:szCs w:val="20"/>
        </w:rPr>
        <w:t>system</w:t>
      </w:r>
      <w:r w:rsidRPr="00C10A63">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b/>
          <w:color w:val="auto"/>
          <w:sz w:val="20"/>
          <w:szCs w:val="20"/>
        </w:rPr>
        <w:t>process</w:t>
      </w:r>
      <w:r w:rsidR="00BC5020" w:rsidRPr="00C10A63">
        <w:rPr>
          <w:rFonts w:ascii="Palatino Linotype" w:eastAsia="Palatino Linotype" w:hAnsi="Palatino Linotype" w:cs="Palatino Linotype"/>
          <w:color w:val="auto"/>
          <w:sz w:val="20"/>
          <w:szCs w:val="20"/>
        </w:rPr>
        <w:t xml:space="preserve">, </w:t>
      </w:r>
      <w:proofErr w:type="gramStart"/>
      <w:r w:rsidRPr="00C10A63">
        <w:rPr>
          <w:rFonts w:ascii="Palatino Linotype" w:eastAsia="Palatino Linotype" w:hAnsi="Palatino Linotype" w:cs="Palatino Linotype"/>
          <w:color w:val="auto"/>
          <w:sz w:val="20"/>
          <w:szCs w:val="20"/>
        </w:rPr>
        <w:t>lack</w:t>
      </w:r>
      <w:proofErr w:type="gramEnd"/>
      <w:r w:rsidRPr="00C10A63">
        <w:rPr>
          <w:rFonts w:ascii="Palatino Linotype" w:eastAsia="Palatino Linotype" w:hAnsi="Palatino Linotype" w:cs="Palatino Linotype"/>
          <w:color w:val="auto"/>
          <w:sz w:val="20"/>
          <w:szCs w:val="20"/>
        </w:rPr>
        <w:t xml:space="preserve"> of research, </w:t>
      </w:r>
      <w:r w:rsidRPr="00C10A63">
        <w:rPr>
          <w:rFonts w:ascii="Palatino Linotype" w:eastAsia="Palatino Linotype" w:hAnsi="Palatino Linotype" w:cs="Palatino Linotype"/>
          <w:b/>
          <w:color w:val="auto"/>
          <w:sz w:val="20"/>
          <w:szCs w:val="20"/>
        </w:rPr>
        <w:t xml:space="preserve">tools </w:t>
      </w:r>
      <w:r w:rsidRPr="00C10A63">
        <w:rPr>
          <w:rFonts w:ascii="Palatino Linotype" w:eastAsia="Palatino Linotype" w:hAnsi="Palatino Linotype" w:cs="Palatino Linotype"/>
          <w:color w:val="auto"/>
          <w:sz w:val="20"/>
          <w:szCs w:val="20"/>
        </w:rPr>
        <w:t>and technology. At the planning and design stages</w:t>
      </w:r>
      <w:r w:rsidR="00150DAE"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 the </w:t>
      </w:r>
      <w:r w:rsidR="00A3664E" w:rsidRPr="00C10A63">
        <w:rPr>
          <w:rFonts w:ascii="Palatino Linotype" w:eastAsia="Palatino Linotype" w:hAnsi="Palatino Linotype" w:cs="Palatino Linotype"/>
          <w:color w:val="auto"/>
          <w:sz w:val="20"/>
          <w:szCs w:val="20"/>
        </w:rPr>
        <w:t>main issues are the efficient exchange of different models, missed components and information errors during the information exchange between BIM and energy analysis tool</w:t>
      </w:r>
      <w:r w:rsidR="003D0825" w:rsidRPr="00C10A63">
        <w:rPr>
          <w:rFonts w:ascii="Palatino Linotype" w:eastAsia="Palatino Linotype" w:hAnsi="Palatino Linotype" w:cs="Palatino Linotype"/>
          <w:color w:val="auto"/>
          <w:sz w:val="20"/>
          <w:szCs w:val="20"/>
        </w:rPr>
        <w:t xml:space="preserve">s. </w:t>
      </w:r>
      <w:r w:rsidR="003B0B9C">
        <w:rPr>
          <w:rFonts w:ascii="Palatino Linotype" w:eastAsia="Palatino Linotype" w:hAnsi="Palatino Linotype" w:cs="Palatino Linotype"/>
          <w:color w:val="auto"/>
          <w:sz w:val="20"/>
          <w:szCs w:val="20"/>
        </w:rPr>
        <w:t>During</w:t>
      </w:r>
      <w:r w:rsidR="003B0B9C" w:rsidRPr="00C10A63">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color w:val="auto"/>
          <w:sz w:val="20"/>
          <w:szCs w:val="20"/>
        </w:rPr>
        <w:t>the operation and maintenance stage</w:t>
      </w:r>
      <w:r w:rsidR="00150DAE"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 BIM </w:t>
      </w:r>
      <w:r w:rsidR="00CA4EF8" w:rsidRPr="00C10A63">
        <w:rPr>
          <w:rFonts w:ascii="Palatino Linotype" w:eastAsia="Palatino Linotype" w:hAnsi="Palatino Linotype" w:cs="Palatino Linotype"/>
          <w:color w:val="auto"/>
          <w:sz w:val="20"/>
          <w:szCs w:val="20"/>
        </w:rPr>
        <w:t>facilitates</w:t>
      </w:r>
      <w:r w:rsidRPr="00C10A63">
        <w:rPr>
          <w:rFonts w:ascii="Palatino Linotype" w:eastAsia="Palatino Linotype" w:hAnsi="Palatino Linotype" w:cs="Palatino Linotype"/>
          <w:color w:val="auto"/>
          <w:sz w:val="20"/>
          <w:szCs w:val="20"/>
        </w:rPr>
        <w:t xml:space="preserve"> </w:t>
      </w:r>
      <w:r w:rsidR="005A79AB" w:rsidRPr="00C10A63">
        <w:rPr>
          <w:rFonts w:ascii="Palatino Linotype" w:eastAsia="Palatino Linotype" w:hAnsi="Palatino Linotype" w:cs="Palatino Linotype"/>
          <w:color w:val="auto"/>
          <w:sz w:val="20"/>
          <w:szCs w:val="20"/>
        </w:rPr>
        <w:t>the acquisition</w:t>
      </w:r>
      <w:r w:rsidRPr="00C10A63">
        <w:rPr>
          <w:rFonts w:ascii="Palatino Linotype" w:eastAsia="Palatino Linotype" w:hAnsi="Palatino Linotype" w:cs="Palatino Linotype"/>
          <w:color w:val="auto"/>
          <w:sz w:val="20"/>
          <w:szCs w:val="20"/>
        </w:rPr>
        <w:t xml:space="preserve">, </w:t>
      </w:r>
      <w:r w:rsidR="005A79AB" w:rsidRPr="00C10A63">
        <w:rPr>
          <w:rFonts w:ascii="Palatino Linotype" w:eastAsia="Palatino Linotype" w:hAnsi="Palatino Linotype" w:cs="Palatino Linotype"/>
          <w:color w:val="auto"/>
          <w:sz w:val="20"/>
          <w:szCs w:val="20"/>
        </w:rPr>
        <w:t>storage</w:t>
      </w:r>
      <w:r w:rsidRPr="00C10A63">
        <w:rPr>
          <w:rFonts w:ascii="Palatino Linotype" w:eastAsia="Palatino Linotype" w:hAnsi="Palatino Linotype" w:cs="Palatino Linotype"/>
          <w:color w:val="auto"/>
          <w:sz w:val="20"/>
          <w:szCs w:val="20"/>
        </w:rPr>
        <w:t xml:space="preserve"> and processing </w:t>
      </w:r>
      <w:r w:rsidR="005A79AB" w:rsidRPr="00C10A63">
        <w:rPr>
          <w:rFonts w:ascii="Palatino Linotype" w:eastAsia="Palatino Linotype" w:hAnsi="Palatino Linotype" w:cs="Palatino Linotype"/>
          <w:color w:val="auto"/>
          <w:sz w:val="20"/>
          <w:szCs w:val="20"/>
        </w:rPr>
        <w:t xml:space="preserve">of </w:t>
      </w:r>
      <w:r w:rsidRPr="00C10A63">
        <w:rPr>
          <w:rFonts w:ascii="Palatino Linotype" w:eastAsia="Palatino Linotype" w:hAnsi="Palatino Linotype" w:cs="Palatino Linotype"/>
          <w:color w:val="auto"/>
          <w:sz w:val="20"/>
          <w:szCs w:val="20"/>
        </w:rPr>
        <w:t xml:space="preserve">energy-related information. Therefore, the BIM tools and technologies </w:t>
      </w:r>
      <w:proofErr w:type="gramStart"/>
      <w:r w:rsidR="005A79AB" w:rsidRPr="00C10A63">
        <w:rPr>
          <w:rFonts w:ascii="Palatino Linotype" w:eastAsia="Palatino Linotype" w:hAnsi="Palatino Linotype" w:cs="Palatino Linotype"/>
          <w:color w:val="auto"/>
          <w:sz w:val="20"/>
          <w:szCs w:val="20"/>
        </w:rPr>
        <w:t>must</w:t>
      </w:r>
      <w:r w:rsidRPr="00C10A63">
        <w:rPr>
          <w:rFonts w:ascii="Palatino Linotype" w:eastAsia="Palatino Linotype" w:hAnsi="Palatino Linotype" w:cs="Palatino Linotype"/>
          <w:color w:val="auto"/>
          <w:sz w:val="20"/>
          <w:szCs w:val="20"/>
        </w:rPr>
        <w:t xml:space="preserve"> be integrated</w:t>
      </w:r>
      <w:proofErr w:type="gramEnd"/>
      <w:r w:rsidRPr="00C10A63">
        <w:rPr>
          <w:rFonts w:ascii="Palatino Linotype" w:eastAsia="Palatino Linotype" w:hAnsi="Palatino Linotype" w:cs="Palatino Linotype"/>
          <w:color w:val="auto"/>
          <w:sz w:val="20"/>
          <w:szCs w:val="20"/>
        </w:rPr>
        <w:t xml:space="preserve"> with other big data technologies. The applications </w:t>
      </w:r>
      <w:r w:rsidR="005A79AB" w:rsidRPr="00C10A63">
        <w:rPr>
          <w:rFonts w:ascii="Palatino Linotype" w:eastAsia="Palatino Linotype" w:hAnsi="Palatino Linotype" w:cs="Palatino Linotype"/>
          <w:color w:val="auto"/>
          <w:sz w:val="20"/>
          <w:szCs w:val="20"/>
        </w:rPr>
        <w:t xml:space="preserve">of BIM in conjunction </w:t>
      </w:r>
      <w:r w:rsidRPr="00C10A63">
        <w:rPr>
          <w:rFonts w:ascii="Palatino Linotype" w:eastAsia="Palatino Linotype" w:hAnsi="Palatino Linotype" w:cs="Palatino Linotype"/>
          <w:color w:val="auto"/>
          <w:sz w:val="20"/>
          <w:szCs w:val="20"/>
        </w:rPr>
        <w:t>with other information technologies are limited and still are in the initial stage</w:t>
      </w:r>
      <w:r w:rsidR="000C18D2" w:rsidRPr="00C10A63">
        <w:rPr>
          <w:rFonts w:ascii="Palatino Linotype" w:eastAsia="Palatino Linotype" w:hAnsi="Palatino Linotype" w:cs="Palatino Linotype"/>
          <w:color w:val="auto"/>
          <w:sz w:val="20"/>
          <w:szCs w:val="20"/>
        </w:rPr>
        <w:t xml:space="preserve"> </w:t>
      </w:r>
      <w:r w:rsidR="000C18D2" w:rsidRPr="00C10A63">
        <w:rPr>
          <w:rFonts w:ascii="Palatino Linotype" w:eastAsia="Palatino Linotype" w:hAnsi="Palatino Linotype" w:cs="Palatino Linotype"/>
          <w:color w:val="auto"/>
          <w:sz w:val="20"/>
          <w:szCs w:val="20"/>
        </w:rPr>
        <w:fldChar w:fldCharType="begin" w:fldLock="1"/>
      </w:r>
      <w:r w:rsidR="00C86927">
        <w:rPr>
          <w:rFonts w:ascii="Palatino Linotype" w:eastAsia="Palatino Linotype" w:hAnsi="Palatino Linotype" w:cs="Palatino Linotype"/>
          <w:color w:val="auto"/>
          <w:sz w:val="20"/>
          <w:szCs w:val="20"/>
        </w:rPr>
        <w:instrText>ADDIN CSL_CITATION {"citationItems":[{"id":"ITEM-1","itemData":{"DOI":"10.1016/j.rser.2020.110372","ISSN":"18790690","abstract":"Energy consumption of buildings is at the forefront of the total energy consumption list, and its environmental impact is increasing, thus making construction industry as a key player in energy. A systematic and comprehensive life cycle perspective assessment of building energy is crucial for maintaining project sustainability. Building energy analysis from life cycle perspective has been increasingly favoured by scholars. However, the links and contents of many literatures have not been summarized and lacking systematic literature research. This review-based research used a holistic analysis approach as the framework. Bibliometrics method in the first stage was used to select 255 papers published during 2009–2019 related to life cycle energy of buildings (LCE-B). Scientometric analysis in the second stage was adopted for identifying the journal sources, scholars, regions and articles that have been fruitful and influential in LCE-B research, and keywords analysis was proposed to preliminarily explore the research topics in the domain (e.g. analysis of optimisation). Results showed that BIM and multi-objective optimisation have become research hotspots recently. An in-depth qualitative discussion in the last stage was conducted to achieve three main objectives: (1) summarise mainstream research topics (e.g. calculation and parameter determination of embodied energy); (2) discuss existing research gaps (e.g. the spatial heterogeneity of embodied energy); and (3) identify future research directions. This study provides a comprehensive knowledge framework combined with philosophical theories that links current research fields with future research trends, providing researchers with multi-disciplinary guidance to gain insight into the latest research on LCE-B.","author":[{"dropping-particle":"","family":"Li","given":"Clyde Zhengdao","non-dropping-particle":"","parse-names":false,"suffix":""},{"dropping-particle":"","family":"Lai","given":"Xulu","non-dropping-particle":"","parse-names":false,"suffix":""},{"dropping-particle":"","family":"Xiao","given":"Bing","non-dropping-particle":"","parse-names":false,"suffix":""},{"dropping-particle":"","family":"Tam","given":"Vivian W.Y.","non-dropping-particle":"","parse-names":false,"suffix":""},{"dropping-particle":"","family":"Guo","given":"Shan","non-dropping-particle":"","parse-names":false,"suffix":""},{"dropping-particle":"","family":"Zhao","given":"Yiyu","non-dropping-particle":"","parse-names":false,"suffix":""}],"container-title":"Renewable and Sustainable Energy Reviews","id":"ITEM-1","issue":"September","issued":{"date-parts":[["2020"]]},"page":"110372","publisher":"Elsevier Ltd","title":"A holistic review on life cycle energy of buildings: An analysis from 2009 to 2019","type":"article-journal","volume":"134"},"uris":["http://www.mendeley.com/documents/?uuid=0f12eb9d-5f41-4751-9705-d2de565fc755"]}],"mendeley":{"formattedCitation":"[53]","plainTextFormattedCitation":"[53]","previouslyFormattedCitation":"[50]"},"properties":{"noteIndex":0},"schema":"https://github.com/citation-style-language/schema/raw/master/csl-citation.json"}</w:instrText>
      </w:r>
      <w:r w:rsidR="000C18D2" w:rsidRPr="00C10A63">
        <w:rPr>
          <w:rFonts w:ascii="Palatino Linotype" w:eastAsia="Palatino Linotype" w:hAnsi="Palatino Linotype" w:cs="Palatino Linotype"/>
          <w:color w:val="auto"/>
          <w:sz w:val="20"/>
          <w:szCs w:val="20"/>
        </w:rPr>
        <w:fldChar w:fldCharType="separate"/>
      </w:r>
      <w:r w:rsidR="00C86927" w:rsidRPr="00C86927">
        <w:rPr>
          <w:rFonts w:ascii="Palatino Linotype" w:eastAsia="Palatino Linotype" w:hAnsi="Palatino Linotype" w:cs="Palatino Linotype"/>
          <w:noProof/>
          <w:color w:val="auto"/>
          <w:sz w:val="20"/>
          <w:szCs w:val="20"/>
        </w:rPr>
        <w:t>[53]</w:t>
      </w:r>
      <w:r w:rsidR="000C18D2" w:rsidRPr="00C10A63">
        <w:rPr>
          <w:rFonts w:ascii="Palatino Linotype" w:eastAsia="Palatino Linotype" w:hAnsi="Palatino Linotype" w:cs="Palatino Linotype"/>
          <w:color w:val="auto"/>
          <w:sz w:val="20"/>
          <w:szCs w:val="20"/>
        </w:rPr>
        <w:fldChar w:fldCharType="end"/>
      </w:r>
      <w:r w:rsidRPr="00C10A63">
        <w:rPr>
          <w:rFonts w:ascii="Palatino Linotype" w:eastAsia="Palatino Linotype" w:hAnsi="Palatino Linotype" w:cs="Palatino Linotype"/>
          <w:color w:val="auto"/>
          <w:sz w:val="20"/>
          <w:szCs w:val="20"/>
        </w:rPr>
        <w:t xml:space="preserve">. As </w:t>
      </w:r>
      <w:r w:rsidR="00A3664E" w:rsidRPr="00C10A63">
        <w:rPr>
          <w:rFonts w:ascii="Palatino Linotype" w:eastAsia="Palatino Linotype" w:hAnsi="Palatino Linotype" w:cs="Palatino Linotype"/>
          <w:color w:val="auto"/>
          <w:sz w:val="20"/>
          <w:szCs w:val="20"/>
        </w:rPr>
        <w:t>shown in</w:t>
      </w:r>
      <w:r w:rsidRPr="00C10A63">
        <w:rPr>
          <w:rFonts w:ascii="Palatino Linotype" w:eastAsia="Palatino Linotype" w:hAnsi="Palatino Linotype" w:cs="Palatino Linotype"/>
          <w:color w:val="auto"/>
          <w:sz w:val="20"/>
          <w:szCs w:val="20"/>
        </w:rPr>
        <w:t xml:space="preserve"> </w:t>
      </w:r>
      <w:r w:rsidR="004453F3" w:rsidRPr="00C10A63">
        <w:rPr>
          <w:rFonts w:ascii="Palatino Linotype" w:eastAsia="Palatino Linotype" w:hAnsi="Palatino Linotype" w:cs="Palatino Linotype"/>
          <w:color w:val="auto"/>
          <w:sz w:val="20"/>
          <w:szCs w:val="20"/>
        </w:rPr>
        <w:t>Figure</w:t>
      </w:r>
      <w:r w:rsidR="000C18D2" w:rsidRPr="00C10A63">
        <w:rPr>
          <w:rFonts w:ascii="Palatino Linotype" w:eastAsia="Palatino Linotype" w:hAnsi="Palatino Linotype" w:cs="Palatino Linotype"/>
          <w:color w:val="auto"/>
          <w:sz w:val="20"/>
          <w:szCs w:val="20"/>
        </w:rPr>
        <w:t> 8</w:t>
      </w:r>
      <w:r w:rsidRPr="00C10A63">
        <w:rPr>
          <w:rFonts w:ascii="Palatino Linotype" w:eastAsia="Palatino Linotype" w:hAnsi="Palatino Linotype" w:cs="Palatino Linotype"/>
          <w:color w:val="auto"/>
          <w:sz w:val="20"/>
          <w:szCs w:val="20"/>
        </w:rPr>
        <w:t xml:space="preserve">, the most complex elements are </w:t>
      </w:r>
      <w:r w:rsidRPr="00C10A63">
        <w:rPr>
          <w:rFonts w:ascii="Palatino Linotype" w:eastAsia="Palatino Linotype" w:hAnsi="Palatino Linotype" w:cs="Palatino Linotype"/>
          <w:b/>
          <w:color w:val="auto"/>
          <w:sz w:val="20"/>
          <w:szCs w:val="20"/>
        </w:rPr>
        <w:t>process</w:t>
      </w:r>
      <w:r w:rsidRPr="00C10A63">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b/>
          <w:color w:val="auto"/>
          <w:sz w:val="20"/>
          <w:szCs w:val="20"/>
        </w:rPr>
        <w:t>model, information</w:t>
      </w:r>
      <w:r w:rsidR="005A79AB" w:rsidRPr="00C10A63">
        <w:rPr>
          <w:rFonts w:ascii="Palatino Linotype" w:eastAsia="Palatino Linotype" w:hAnsi="Palatino Linotype" w:cs="Palatino Linotype"/>
          <w:b/>
          <w:color w:val="auto"/>
          <w:sz w:val="20"/>
          <w:szCs w:val="20"/>
        </w:rPr>
        <w:t xml:space="preserve"> and</w:t>
      </w:r>
      <w:r w:rsidRPr="00C10A63">
        <w:rPr>
          <w:rFonts w:ascii="Palatino Linotype" w:eastAsia="Palatino Linotype" w:hAnsi="Palatino Linotype" w:cs="Palatino Linotype"/>
          <w:b/>
          <w:color w:val="auto"/>
          <w:sz w:val="20"/>
          <w:szCs w:val="20"/>
        </w:rPr>
        <w:t xml:space="preserve"> data</w:t>
      </w:r>
      <w:r w:rsidRPr="00C10A63">
        <w:rPr>
          <w:rFonts w:ascii="Palatino Linotype" w:eastAsia="Palatino Linotype" w:hAnsi="Palatino Linotype" w:cs="Palatino Linotype"/>
          <w:color w:val="auto"/>
          <w:sz w:val="20"/>
          <w:szCs w:val="20"/>
        </w:rPr>
        <w:t xml:space="preserve">. Therefore, the main challenges </w:t>
      </w:r>
      <w:proofErr w:type="gramStart"/>
      <w:r w:rsidRPr="00C10A63">
        <w:rPr>
          <w:rFonts w:ascii="Palatino Linotype" w:eastAsia="Palatino Linotype" w:hAnsi="Palatino Linotype" w:cs="Palatino Linotype"/>
          <w:color w:val="auto"/>
          <w:sz w:val="20"/>
          <w:szCs w:val="20"/>
        </w:rPr>
        <w:t>are related</w:t>
      </w:r>
      <w:proofErr w:type="gramEnd"/>
      <w:r w:rsidRPr="00C10A63">
        <w:rPr>
          <w:rFonts w:ascii="Palatino Linotype" w:eastAsia="Palatino Linotype" w:hAnsi="Palatino Linotype" w:cs="Palatino Linotype"/>
          <w:color w:val="auto"/>
          <w:sz w:val="20"/>
          <w:szCs w:val="20"/>
        </w:rPr>
        <w:t xml:space="preserve"> to the keywords</w:t>
      </w:r>
      <w:r w:rsidRPr="00C10A63">
        <w:rPr>
          <w:rFonts w:ascii="Palatino Linotype" w:eastAsia="Palatino Linotype" w:hAnsi="Palatino Linotype" w:cs="Palatino Linotype"/>
          <w:b/>
          <w:color w:val="auto"/>
          <w:sz w:val="20"/>
          <w:szCs w:val="20"/>
        </w:rPr>
        <w:t xml:space="preserve"> information, process</w:t>
      </w:r>
      <w:r w:rsidRPr="00C10A63">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b/>
          <w:color w:val="auto"/>
          <w:sz w:val="20"/>
          <w:szCs w:val="20"/>
        </w:rPr>
        <w:t>tool</w:t>
      </w:r>
      <w:r w:rsidRPr="00C10A63">
        <w:rPr>
          <w:rFonts w:ascii="Palatino Linotype" w:eastAsia="Palatino Linotype" w:hAnsi="Palatino Linotype" w:cs="Palatino Linotype"/>
          <w:color w:val="auto"/>
          <w:sz w:val="20"/>
          <w:szCs w:val="20"/>
        </w:rPr>
        <w:t xml:space="preserve">, </w:t>
      </w:r>
      <w:r w:rsidR="003D0825" w:rsidRPr="00C10A63">
        <w:rPr>
          <w:rFonts w:ascii="Palatino Linotype" w:eastAsia="Palatino Linotype" w:hAnsi="Palatino Linotype" w:cs="Palatino Linotype"/>
          <w:b/>
          <w:color w:val="auto"/>
          <w:sz w:val="20"/>
          <w:szCs w:val="20"/>
        </w:rPr>
        <w:t>model,</w:t>
      </w:r>
      <w:r w:rsidRPr="00C10A63">
        <w:rPr>
          <w:rFonts w:ascii="Palatino Linotype" w:eastAsia="Palatino Linotype" w:hAnsi="Palatino Linotype" w:cs="Palatino Linotype"/>
          <w:b/>
          <w:color w:val="auto"/>
          <w:sz w:val="20"/>
          <w:szCs w:val="20"/>
        </w:rPr>
        <w:t xml:space="preserve"> data</w:t>
      </w:r>
      <w:r w:rsidRPr="00C10A63">
        <w:rPr>
          <w:rFonts w:ascii="Palatino Linotype" w:eastAsia="Palatino Linotype" w:hAnsi="Palatino Linotype" w:cs="Palatino Linotype"/>
          <w:color w:val="auto"/>
          <w:sz w:val="20"/>
          <w:szCs w:val="20"/>
        </w:rPr>
        <w:t xml:space="preserve"> </w:t>
      </w:r>
      <w:r w:rsidR="00BB357D" w:rsidRPr="00C10A63">
        <w:rPr>
          <w:rFonts w:ascii="Palatino Linotype" w:eastAsia="Palatino Linotype" w:hAnsi="Palatino Linotype" w:cs="Palatino Linotype"/>
          <w:color w:val="auto"/>
          <w:sz w:val="20"/>
          <w:szCs w:val="20"/>
        </w:rPr>
        <w:t>and energy</w:t>
      </w:r>
      <w:r w:rsidRPr="00C10A63">
        <w:rPr>
          <w:rFonts w:ascii="Palatino Linotype" w:eastAsia="Palatino Linotype" w:hAnsi="Palatino Linotype" w:cs="Palatino Linotype"/>
          <w:color w:val="auto"/>
          <w:sz w:val="20"/>
          <w:szCs w:val="20"/>
        </w:rPr>
        <w:t xml:space="preserve">. The main improvements </w:t>
      </w:r>
      <w:proofErr w:type="gramStart"/>
      <w:r w:rsidRPr="00C10A63">
        <w:rPr>
          <w:rFonts w:ascii="Palatino Linotype" w:eastAsia="Palatino Linotype" w:hAnsi="Palatino Linotype" w:cs="Palatino Linotype"/>
          <w:color w:val="auto"/>
          <w:sz w:val="20"/>
          <w:szCs w:val="20"/>
        </w:rPr>
        <w:t xml:space="preserve">should be </w:t>
      </w:r>
      <w:r w:rsidR="00622FC9" w:rsidRPr="00C10A63">
        <w:rPr>
          <w:rFonts w:ascii="Palatino Linotype" w:eastAsia="Palatino Linotype" w:hAnsi="Palatino Linotype" w:cs="Palatino Linotype"/>
          <w:color w:val="auto"/>
          <w:sz w:val="20"/>
          <w:szCs w:val="20"/>
        </w:rPr>
        <w:t>focused</w:t>
      </w:r>
      <w:proofErr w:type="gramEnd"/>
      <w:r w:rsidR="00622FC9" w:rsidRPr="00C10A63">
        <w:rPr>
          <w:rFonts w:ascii="Palatino Linotype" w:eastAsia="Palatino Linotype" w:hAnsi="Palatino Linotype" w:cs="Palatino Linotype"/>
          <w:color w:val="auto"/>
          <w:sz w:val="20"/>
          <w:szCs w:val="20"/>
        </w:rPr>
        <w:t xml:space="preserve"> on</w:t>
      </w:r>
      <w:r w:rsidRPr="00C10A63">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b/>
          <w:color w:val="auto"/>
          <w:sz w:val="20"/>
          <w:szCs w:val="20"/>
        </w:rPr>
        <w:t>process</w:t>
      </w:r>
      <w:r w:rsidRPr="00C10A63">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b/>
          <w:color w:val="auto"/>
          <w:sz w:val="20"/>
          <w:szCs w:val="20"/>
        </w:rPr>
        <w:t>model,</w:t>
      </w:r>
      <w:r w:rsidRPr="00C10A63">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b/>
          <w:color w:val="auto"/>
          <w:sz w:val="20"/>
          <w:szCs w:val="20"/>
        </w:rPr>
        <w:t>system</w:t>
      </w:r>
      <w:r w:rsidRPr="00C10A63">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b/>
          <w:color w:val="auto"/>
          <w:sz w:val="20"/>
          <w:szCs w:val="20"/>
        </w:rPr>
        <w:t>tool</w:t>
      </w:r>
      <w:r w:rsidRPr="00C10A63">
        <w:rPr>
          <w:rFonts w:ascii="Palatino Linotype" w:eastAsia="Palatino Linotype" w:hAnsi="Palatino Linotype" w:cs="Palatino Linotype"/>
          <w:color w:val="auto"/>
          <w:sz w:val="20"/>
          <w:szCs w:val="20"/>
        </w:rPr>
        <w:t>, use</w:t>
      </w:r>
      <w:r w:rsidR="00622FC9" w:rsidRPr="00C10A63">
        <w:rPr>
          <w:rFonts w:ascii="Palatino Linotype" w:eastAsia="Palatino Linotype" w:hAnsi="Palatino Linotype" w:cs="Palatino Linotype"/>
          <w:color w:val="auto"/>
          <w:sz w:val="20"/>
          <w:szCs w:val="20"/>
        </w:rPr>
        <w:t xml:space="preserve"> and </w:t>
      </w:r>
      <w:r w:rsidRPr="00C10A63">
        <w:rPr>
          <w:rFonts w:ascii="Palatino Linotype" w:eastAsia="Palatino Linotype" w:hAnsi="Palatino Linotype" w:cs="Palatino Linotype"/>
          <w:color w:val="auto"/>
          <w:sz w:val="20"/>
          <w:szCs w:val="20"/>
        </w:rPr>
        <w:t xml:space="preserve">information modeling. </w:t>
      </w:r>
      <w:r w:rsidR="00BB357D" w:rsidRPr="00C10A63">
        <w:rPr>
          <w:rFonts w:ascii="Palatino Linotype" w:eastAsia="Palatino Linotype" w:hAnsi="Palatino Linotype" w:cs="Palatino Linotype"/>
          <w:sz w:val="20"/>
          <w:szCs w:val="20"/>
        </w:rPr>
        <w:t xml:space="preserve">According to the authors of </w:t>
      </w:r>
      <w:r w:rsidR="00BB357D" w:rsidRPr="00C10A63">
        <w:rPr>
          <w:rFonts w:ascii="Palatino Linotype" w:eastAsia="Palatino Linotype" w:hAnsi="Palatino Linotype" w:cs="Palatino Linotype"/>
          <w:sz w:val="20"/>
          <w:szCs w:val="20"/>
        </w:rPr>
        <w:fldChar w:fldCharType="begin" w:fldLock="1"/>
      </w:r>
      <w:r w:rsidR="008D1369">
        <w:rPr>
          <w:rFonts w:ascii="Palatino Linotype" w:eastAsia="Palatino Linotype" w:hAnsi="Palatino Linotype" w:cs="Palatino Linotype"/>
          <w:sz w:val="20"/>
          <w:szCs w:val="20"/>
        </w:rPr>
        <w:instrText>ADDIN CSL_CITATION {"citationItems":[{"id":"ITEM-1","itemData":{"DOI":"10.1016/j.jobe.2018.12.021","ISSN":"23527102","abstract":"This paper presents an up to date overview of the principal research topics and research trends within the Building Information Model (BIM) research domain. It also offers a detailed review of the integration of BIM and Building Energy Performance Simulation (BEPS). The different strategies to improve interoperability are reviewed together with the various applications of such an integration (BIM with BEPS) in the literature. Firstly, a scientometric analysis which allows identifying research patterns and emerging trends in a specific research domain is performed to categorise the large number of articles constituting BIM literature into several clusters, each representing a particular topic. The main research topic in each cluster, together with the chronological progress and evolution of each cluster are summarized through a literature review of the selected highly cited articles. Secondly, an analysis of the different aspects relevant to the integration of BIM with BEPS is performed to highlight the evolution of the interoperability between BIM and energy simulation tools. Subsequently, a review of the different applications of such integration (BIM with BEPS) is performed to identify potential knowledge gaps. This study highlights six main BIM research topics focusing on BIM adoption and benefits, BIM-aided management, progress monitoring and as-built modelling, interoperability, life cycle analysis and energy simulation. It also emphasises the lack of well-established strategies to ensure the interoperability between BIM and energy simulation tools. Furthermore, this study reports on the poor integration of BIM and BEPS for building system and control modelling as well as its limited application during the operational phase.","author":[{"dropping-particle":"","family":"Andriamamonjy","given":"Ando","non-dropping-particle":"","parse-names":false,"suffix":""},{"dropping-particle":"","family":"Saelens","given":"Dirk","non-dropping-particle":"","parse-names":false,"suffix":""},{"dropping-particle":"","family":"Klein","given":"Ralf","non-dropping-particle":"","parse-names":false,"suffix":""}],"container-title":"Journal of Building Engineering","id":"ITEM-1","issue":"December 2018","issued":{"date-parts":[["2019"]]},"page":"513-527","publisher":"Elsevier Ltd","title":"A combined scientometric and conventional literature review to grasp the entire BIM knowledge and its integration with energy simulation","type":"article-journal","volume":"22"},"uris":["http://www.mendeley.com/documents/?uuid=625d26b7-ab34-4526-9ebd-4cc0ed37c28d"]}],"mendeley":{"formattedCitation":"[33]","plainTextFormattedCitation":"[33]","previouslyFormattedCitation":"[33]"},"properties":{"noteIndex":0},"schema":"https://github.com/citation-style-language/schema/raw/master/csl-citation.json"}</w:instrText>
      </w:r>
      <w:r w:rsidR="00BB357D" w:rsidRPr="00C10A63">
        <w:rPr>
          <w:rFonts w:ascii="Palatino Linotype" w:eastAsia="Palatino Linotype" w:hAnsi="Palatino Linotype" w:cs="Palatino Linotype"/>
          <w:sz w:val="20"/>
          <w:szCs w:val="20"/>
        </w:rPr>
        <w:fldChar w:fldCharType="separate"/>
      </w:r>
      <w:r w:rsidR="008D1369" w:rsidRPr="008D1369">
        <w:rPr>
          <w:rFonts w:ascii="Palatino Linotype" w:eastAsia="Palatino Linotype" w:hAnsi="Palatino Linotype" w:cs="Palatino Linotype"/>
          <w:noProof/>
          <w:sz w:val="20"/>
          <w:szCs w:val="20"/>
        </w:rPr>
        <w:t>[33]</w:t>
      </w:r>
      <w:r w:rsidR="00BB357D" w:rsidRPr="00C10A63">
        <w:rPr>
          <w:rFonts w:ascii="Palatino Linotype" w:eastAsia="Palatino Linotype" w:hAnsi="Palatino Linotype" w:cs="Palatino Linotype"/>
          <w:sz w:val="20"/>
          <w:szCs w:val="20"/>
        </w:rPr>
        <w:fldChar w:fldCharType="end"/>
      </w:r>
      <w:r w:rsidR="00BB357D" w:rsidRPr="00C10A63">
        <w:rPr>
          <w:rFonts w:ascii="Palatino Linotype" w:eastAsia="Palatino Linotype" w:hAnsi="Palatino Linotype" w:cs="Palatino Linotype"/>
          <w:sz w:val="20"/>
          <w:szCs w:val="20"/>
        </w:rPr>
        <w:t>, the most promising long-term solution is an open</w:t>
      </w:r>
      <w:ins w:id="294" w:author="English Editor" w:date="2021-09-17T16:53:00Z">
        <w:r w:rsidR="00622FC9" w:rsidRPr="00C10A63">
          <w:rPr>
            <w:rFonts w:ascii="Palatino Linotype" w:eastAsia="Palatino Linotype" w:hAnsi="Palatino Linotype" w:cs="Palatino Linotype"/>
            <w:sz w:val="20"/>
            <w:szCs w:val="20"/>
          </w:rPr>
          <w:t xml:space="preserve"> </w:t>
        </w:r>
      </w:ins>
      <w:r w:rsidR="00BB357D" w:rsidRPr="00C10A63">
        <w:rPr>
          <w:rFonts w:ascii="Palatino Linotype" w:eastAsia="Palatino Linotype" w:hAnsi="Palatino Linotype" w:cs="Palatino Linotype"/>
          <w:sz w:val="20"/>
          <w:szCs w:val="20"/>
        </w:rPr>
        <w:t xml:space="preserve">-BIM framework based on open standards, which allows </w:t>
      </w:r>
      <w:r w:rsidR="00150DAE" w:rsidRPr="00C10A63">
        <w:rPr>
          <w:rFonts w:ascii="Palatino Linotype" w:eastAsia="Palatino Linotype" w:hAnsi="Palatino Linotype" w:cs="Palatino Linotype"/>
          <w:sz w:val="20"/>
          <w:szCs w:val="20"/>
        </w:rPr>
        <w:t xml:space="preserve">the </w:t>
      </w:r>
      <w:r w:rsidR="00BB357D" w:rsidRPr="00C10A63">
        <w:rPr>
          <w:rFonts w:ascii="Palatino Linotype" w:eastAsia="Palatino Linotype" w:hAnsi="Palatino Linotype" w:cs="Palatino Linotype"/>
          <w:sz w:val="20"/>
          <w:szCs w:val="20"/>
        </w:rPr>
        <w:t>integrat</w:t>
      </w:r>
      <w:r w:rsidR="00150DAE" w:rsidRPr="00C10A63">
        <w:rPr>
          <w:rFonts w:ascii="Palatino Linotype" w:eastAsia="Palatino Linotype" w:hAnsi="Palatino Linotype" w:cs="Palatino Linotype"/>
          <w:sz w:val="20"/>
          <w:szCs w:val="20"/>
        </w:rPr>
        <w:t>ion</w:t>
      </w:r>
      <w:r w:rsidR="00BB357D" w:rsidRPr="00C10A63">
        <w:rPr>
          <w:rFonts w:ascii="Palatino Linotype" w:eastAsia="Palatino Linotype" w:hAnsi="Palatino Linotype" w:cs="Palatino Linotype"/>
          <w:sz w:val="20"/>
          <w:szCs w:val="20"/>
        </w:rPr>
        <w:t xml:space="preserve"> </w:t>
      </w:r>
      <w:r w:rsidR="00150DAE" w:rsidRPr="00C10A63">
        <w:rPr>
          <w:rFonts w:ascii="Palatino Linotype" w:eastAsia="Palatino Linotype" w:hAnsi="Palatino Linotype" w:cs="Palatino Linotype"/>
          <w:sz w:val="20"/>
          <w:szCs w:val="20"/>
        </w:rPr>
        <w:t xml:space="preserve">of </w:t>
      </w:r>
      <w:r w:rsidR="00BB357D" w:rsidRPr="00C10A63">
        <w:rPr>
          <w:rFonts w:ascii="Palatino Linotype" w:eastAsia="Palatino Linotype" w:hAnsi="Palatino Linotype" w:cs="Palatino Linotype"/>
          <w:sz w:val="20"/>
          <w:szCs w:val="20"/>
        </w:rPr>
        <w:t>BIM and energy simulation tools and satisf</w:t>
      </w:r>
      <w:r w:rsidR="00622FC9" w:rsidRPr="00C10A63">
        <w:rPr>
          <w:rFonts w:ascii="Palatino Linotype" w:eastAsia="Palatino Linotype" w:hAnsi="Palatino Linotype" w:cs="Palatino Linotype"/>
          <w:sz w:val="20"/>
          <w:szCs w:val="20"/>
        </w:rPr>
        <w:t>ies</w:t>
      </w:r>
      <w:r w:rsidR="00BB357D" w:rsidRPr="00C10A63">
        <w:rPr>
          <w:rFonts w:ascii="Palatino Linotype" w:eastAsia="Palatino Linotype" w:hAnsi="Palatino Linotype" w:cs="Palatino Linotype"/>
          <w:sz w:val="20"/>
          <w:szCs w:val="20"/>
        </w:rPr>
        <w:t xml:space="preserve"> specific data exchange requirements. </w:t>
      </w:r>
      <w:r w:rsidRPr="00C10A63">
        <w:rPr>
          <w:rFonts w:ascii="Palatino Linotype" w:eastAsia="Palatino Linotype" w:hAnsi="Palatino Linotype" w:cs="Palatino Linotype"/>
          <w:color w:val="auto"/>
          <w:sz w:val="20"/>
          <w:szCs w:val="20"/>
        </w:rPr>
        <w:t>In summary, the</w:t>
      </w:r>
      <w:r w:rsidR="00622FC9" w:rsidRPr="00C10A63">
        <w:rPr>
          <w:rFonts w:ascii="Palatino Linotype" w:eastAsia="Palatino Linotype" w:hAnsi="Palatino Linotype" w:cs="Palatino Linotype"/>
          <w:color w:val="auto"/>
          <w:sz w:val="20"/>
          <w:szCs w:val="20"/>
        </w:rPr>
        <w:t xml:space="preserve"> integration of</w:t>
      </w:r>
      <w:r w:rsidRPr="00C10A63">
        <w:rPr>
          <w:rFonts w:ascii="Palatino Linotype" w:eastAsia="Palatino Linotype" w:hAnsi="Palatino Linotype" w:cs="Palatino Linotype"/>
          <w:color w:val="auto"/>
          <w:sz w:val="20"/>
          <w:szCs w:val="20"/>
        </w:rPr>
        <w:t xml:space="preserve"> BIM with other information technologies (</w:t>
      </w:r>
      <w:proofErr w:type="spellStart"/>
      <w:r w:rsidRPr="00C10A63">
        <w:rPr>
          <w:rFonts w:ascii="Palatino Linotype" w:eastAsia="Palatino Linotype" w:hAnsi="Palatino Linotype" w:cs="Palatino Linotype"/>
          <w:color w:val="auto"/>
          <w:sz w:val="20"/>
          <w:szCs w:val="20"/>
        </w:rPr>
        <w:t>IoT</w:t>
      </w:r>
      <w:proofErr w:type="spellEnd"/>
      <w:r w:rsidR="000C18D2"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 </w:t>
      </w:r>
      <w:proofErr w:type="spellStart"/>
      <w:r w:rsidRPr="00C10A63">
        <w:rPr>
          <w:rFonts w:ascii="Palatino Linotype" w:eastAsia="Palatino Linotype" w:hAnsi="Palatino Linotype" w:cs="Palatino Linotype"/>
          <w:color w:val="auto"/>
          <w:sz w:val="20"/>
          <w:szCs w:val="20"/>
        </w:rPr>
        <w:t>blockchain</w:t>
      </w:r>
      <w:proofErr w:type="spellEnd"/>
      <w:r w:rsidRPr="00C10A63">
        <w:rPr>
          <w:rFonts w:ascii="Palatino Linotype" w:eastAsia="Palatino Linotype" w:hAnsi="Palatino Linotype" w:cs="Palatino Linotype"/>
          <w:color w:val="auto"/>
          <w:sz w:val="20"/>
          <w:szCs w:val="20"/>
        </w:rPr>
        <w:t xml:space="preserve">, </w:t>
      </w:r>
      <w:r w:rsidR="000C18D2" w:rsidRPr="00C10A63">
        <w:rPr>
          <w:rFonts w:ascii="Palatino Linotype" w:eastAsia="Palatino Linotype" w:hAnsi="Palatino Linotype" w:cs="Palatino Linotype"/>
          <w:color w:val="auto"/>
          <w:sz w:val="20"/>
          <w:szCs w:val="20"/>
        </w:rPr>
        <w:t>Artificial Intelligence</w:t>
      </w:r>
      <w:r w:rsidR="00BB357D" w:rsidRPr="00C10A63">
        <w:rPr>
          <w:rFonts w:ascii="Palatino Linotype" w:eastAsia="Palatino Linotype" w:hAnsi="Palatino Linotype" w:cs="Palatino Linotype"/>
          <w:color w:val="auto"/>
          <w:sz w:val="20"/>
          <w:szCs w:val="20"/>
        </w:rPr>
        <w:t xml:space="preserve"> (AI)</w:t>
      </w:r>
      <w:r w:rsidR="000C18D2"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 GIS</w:t>
      </w:r>
      <w:r w:rsidR="000C18D2" w:rsidRPr="00C10A63">
        <w:rPr>
          <w:rFonts w:ascii="Palatino Linotype" w:eastAsia="Palatino Linotype" w:hAnsi="Palatino Linotype" w:cs="Palatino Linotype"/>
          <w:color w:val="auto"/>
          <w:sz w:val="20"/>
          <w:szCs w:val="20"/>
        </w:rPr>
        <w:t>) and</w:t>
      </w:r>
      <w:r w:rsidR="00622FC9" w:rsidRPr="00C10A63">
        <w:rPr>
          <w:rFonts w:ascii="Palatino Linotype" w:eastAsia="Palatino Linotype" w:hAnsi="Palatino Linotype" w:cs="Palatino Linotype"/>
          <w:color w:val="auto"/>
          <w:sz w:val="20"/>
          <w:szCs w:val="20"/>
        </w:rPr>
        <w:t xml:space="preserve"> the</w:t>
      </w:r>
      <w:r w:rsidRPr="00C10A63">
        <w:rPr>
          <w:rFonts w:ascii="Palatino Linotype" w:eastAsia="Palatino Linotype" w:hAnsi="Palatino Linotype" w:cs="Palatino Linotype"/>
          <w:color w:val="auto"/>
          <w:sz w:val="20"/>
          <w:szCs w:val="20"/>
        </w:rPr>
        <w:t xml:space="preserve"> improv</w:t>
      </w:r>
      <w:r w:rsidR="00622FC9" w:rsidRPr="00C10A63">
        <w:rPr>
          <w:rFonts w:ascii="Palatino Linotype" w:eastAsia="Palatino Linotype" w:hAnsi="Palatino Linotype" w:cs="Palatino Linotype"/>
          <w:color w:val="auto"/>
          <w:sz w:val="20"/>
          <w:szCs w:val="20"/>
        </w:rPr>
        <w:t>ement of</w:t>
      </w:r>
      <w:r w:rsidRPr="00C10A63">
        <w:rPr>
          <w:rFonts w:ascii="Palatino Linotype" w:eastAsia="Palatino Linotype" w:hAnsi="Palatino Linotype" w:cs="Palatino Linotype"/>
          <w:color w:val="auto"/>
          <w:sz w:val="20"/>
          <w:szCs w:val="20"/>
        </w:rPr>
        <w:t xml:space="preserve"> processes, such as </w:t>
      </w:r>
      <w:r w:rsidR="00622FC9" w:rsidRPr="00C10A63">
        <w:rPr>
          <w:rFonts w:ascii="Palatino Linotype" w:eastAsia="Palatino Linotype" w:hAnsi="Palatino Linotype" w:cs="Palatino Linotype"/>
          <w:color w:val="auto"/>
          <w:sz w:val="20"/>
          <w:szCs w:val="20"/>
        </w:rPr>
        <w:t xml:space="preserve">the </w:t>
      </w:r>
      <w:r w:rsidRPr="00C10A63">
        <w:rPr>
          <w:rFonts w:ascii="Palatino Linotype" w:eastAsia="Palatino Linotype" w:hAnsi="Palatino Linotype" w:cs="Palatino Linotype"/>
          <w:color w:val="auto"/>
          <w:sz w:val="20"/>
          <w:szCs w:val="20"/>
        </w:rPr>
        <w:t xml:space="preserve">real-time collection, processing and exchange of data, and operability amongst the tools </w:t>
      </w:r>
      <w:r w:rsidR="00622FC9" w:rsidRPr="00C10A63">
        <w:rPr>
          <w:rFonts w:ascii="Palatino Linotype" w:eastAsia="Palatino Linotype" w:hAnsi="Palatino Linotype" w:cs="Palatino Linotype"/>
          <w:color w:val="auto"/>
          <w:sz w:val="20"/>
          <w:szCs w:val="20"/>
        </w:rPr>
        <w:t>should</w:t>
      </w:r>
      <w:r w:rsidRPr="00C10A63">
        <w:rPr>
          <w:rFonts w:ascii="Palatino Linotype" w:eastAsia="Palatino Linotype" w:hAnsi="Palatino Linotype" w:cs="Palatino Linotype"/>
          <w:color w:val="auto"/>
          <w:sz w:val="20"/>
          <w:szCs w:val="20"/>
        </w:rPr>
        <w:t xml:space="preserve"> be the main focus </w:t>
      </w:r>
      <w:r w:rsidR="00622FC9" w:rsidRPr="00C10A63">
        <w:rPr>
          <w:rFonts w:ascii="Palatino Linotype" w:eastAsia="Palatino Linotype" w:hAnsi="Palatino Linotype" w:cs="Palatino Linotype"/>
          <w:color w:val="auto"/>
          <w:sz w:val="20"/>
          <w:szCs w:val="20"/>
        </w:rPr>
        <w:t>in future research</w:t>
      </w:r>
      <w:r w:rsidRPr="00C10A63">
        <w:rPr>
          <w:rFonts w:ascii="Palatino Linotype" w:eastAsia="Palatino Linotype" w:hAnsi="Palatino Linotype" w:cs="Palatino Linotype"/>
          <w:color w:val="auto"/>
          <w:sz w:val="20"/>
          <w:szCs w:val="20"/>
        </w:rPr>
        <w:t>.</w:t>
      </w:r>
    </w:p>
    <w:p w14:paraId="1F9449D7" w14:textId="13201E6C" w:rsidR="00B21E4E" w:rsidRPr="00C10A63" w:rsidRDefault="00BB357D" w:rsidP="000C18D2">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The future directions (</w:t>
      </w:r>
      <w:r w:rsidRPr="00777CA0">
        <w:rPr>
          <w:rFonts w:ascii="Palatino Linotype" w:eastAsia="Palatino Linotype" w:hAnsi="Palatino Linotype" w:cs="Palatino Linotype"/>
          <w:iCs/>
          <w:color w:val="auto"/>
          <w:sz w:val="20"/>
          <w:szCs w:val="20"/>
        </w:rPr>
        <w:t>RQ-8</w:t>
      </w:r>
      <w:r w:rsidRPr="00C10A63">
        <w:rPr>
          <w:rFonts w:ascii="Palatino Linotype" w:eastAsia="Palatino Linotype" w:hAnsi="Palatino Linotype" w:cs="Palatino Linotype"/>
          <w:color w:val="auto"/>
          <w:sz w:val="20"/>
          <w:szCs w:val="20"/>
        </w:rPr>
        <w:t xml:space="preserve">) </w:t>
      </w:r>
      <w:r w:rsidR="008300B9" w:rsidRPr="00C10A63">
        <w:rPr>
          <w:rFonts w:ascii="Palatino Linotype" w:eastAsia="Palatino Linotype" w:hAnsi="Palatino Linotype" w:cs="Palatino Linotype"/>
          <w:color w:val="auto"/>
          <w:sz w:val="20"/>
          <w:szCs w:val="20"/>
        </w:rPr>
        <w:t>identified in our study</w:t>
      </w:r>
      <w:r w:rsidRPr="00C10A63">
        <w:rPr>
          <w:rFonts w:ascii="Palatino Linotype" w:eastAsia="Palatino Linotype" w:hAnsi="Palatino Linotype" w:cs="Palatino Linotype"/>
          <w:color w:val="auto"/>
          <w:sz w:val="20"/>
          <w:szCs w:val="20"/>
        </w:rPr>
        <w:t xml:space="preserve"> are following: </w:t>
      </w:r>
      <w:r w:rsidR="00AA7AC7" w:rsidRPr="00C10A63">
        <w:rPr>
          <w:rFonts w:ascii="Palatino Linotype" w:eastAsia="Palatino Linotype" w:hAnsi="Palatino Linotype" w:cs="Palatino Linotype"/>
          <w:color w:val="auto"/>
          <w:sz w:val="20"/>
          <w:szCs w:val="20"/>
        </w:rPr>
        <w:t>the use of open</w:t>
      </w:r>
      <w:r w:rsidR="008300B9" w:rsidRPr="00C10A63">
        <w:rPr>
          <w:rFonts w:ascii="Palatino Linotype" w:eastAsia="Palatino Linotype" w:hAnsi="Palatino Linotype" w:cs="Palatino Linotype"/>
          <w:color w:val="auto"/>
          <w:sz w:val="20"/>
          <w:szCs w:val="20"/>
        </w:rPr>
        <w:t xml:space="preserve"> </w:t>
      </w:r>
      <w:r w:rsidR="00AA7AC7" w:rsidRPr="00C10A63">
        <w:rPr>
          <w:rFonts w:ascii="Palatino Linotype" w:eastAsia="Palatino Linotype" w:hAnsi="Palatino Linotype" w:cs="Palatino Linotype"/>
          <w:color w:val="auto"/>
          <w:sz w:val="20"/>
          <w:szCs w:val="20"/>
        </w:rPr>
        <w:t>BIM framework</w:t>
      </w:r>
      <w:r w:rsidR="000F6F17" w:rsidRPr="00C10A63">
        <w:rPr>
          <w:rFonts w:ascii="Palatino Linotype" w:eastAsia="Palatino Linotype" w:hAnsi="Palatino Linotype" w:cs="Palatino Linotype"/>
          <w:color w:val="auto"/>
          <w:sz w:val="20"/>
          <w:szCs w:val="20"/>
        </w:rPr>
        <w:t>s</w:t>
      </w:r>
      <w:r w:rsidR="00B21E4E" w:rsidRPr="00C10A63">
        <w:rPr>
          <w:rFonts w:ascii="Palatino Linotype" w:eastAsia="Palatino Linotype" w:hAnsi="Palatino Linotype" w:cs="Palatino Linotype"/>
          <w:color w:val="auto"/>
          <w:sz w:val="20"/>
          <w:szCs w:val="20"/>
        </w:rPr>
        <w:t xml:space="preserve"> to solve the </w:t>
      </w:r>
      <w:r w:rsidR="000F6F17" w:rsidRPr="00C10A63">
        <w:rPr>
          <w:rFonts w:ascii="Palatino Linotype" w:eastAsia="Palatino Linotype" w:hAnsi="Palatino Linotype" w:cs="Palatino Linotype"/>
          <w:color w:val="auto"/>
          <w:sz w:val="20"/>
          <w:szCs w:val="20"/>
        </w:rPr>
        <w:t>information exchange,</w:t>
      </w:r>
      <w:r w:rsidR="00B21E4E" w:rsidRPr="00C10A63">
        <w:rPr>
          <w:rFonts w:ascii="Palatino Linotype" w:eastAsia="Palatino Linotype" w:hAnsi="Palatino Linotype" w:cs="Palatino Linotype"/>
          <w:color w:val="auto"/>
          <w:sz w:val="20"/>
          <w:szCs w:val="20"/>
        </w:rPr>
        <w:t xml:space="preserve"> interoperability</w:t>
      </w:r>
      <w:r w:rsidR="000F6F17" w:rsidRPr="00C10A63">
        <w:rPr>
          <w:rFonts w:ascii="Palatino Linotype" w:eastAsia="Palatino Linotype" w:hAnsi="Palatino Linotype" w:cs="Palatino Linotype"/>
          <w:color w:val="auto"/>
          <w:sz w:val="20"/>
          <w:szCs w:val="20"/>
        </w:rPr>
        <w:t xml:space="preserve"> and compatibility</w:t>
      </w:r>
      <w:r w:rsidR="00B21E4E" w:rsidRPr="00C10A63">
        <w:rPr>
          <w:rFonts w:ascii="Palatino Linotype" w:eastAsia="Palatino Linotype" w:hAnsi="Palatino Linotype" w:cs="Palatino Linotype"/>
          <w:color w:val="auto"/>
          <w:sz w:val="20"/>
          <w:szCs w:val="20"/>
        </w:rPr>
        <w:t xml:space="preserve"> issues</w:t>
      </w:r>
      <w:r w:rsidR="00AA7AC7" w:rsidRPr="00C10A63">
        <w:rPr>
          <w:rFonts w:ascii="Palatino Linotype" w:eastAsia="Palatino Linotype" w:hAnsi="Palatino Linotype" w:cs="Palatino Linotype"/>
          <w:color w:val="auto"/>
          <w:sz w:val="20"/>
          <w:szCs w:val="20"/>
        </w:rPr>
        <w:t xml:space="preserve">; </w:t>
      </w:r>
      <w:r w:rsidRPr="00C10A63">
        <w:rPr>
          <w:rFonts w:ascii="Palatino Linotype" w:eastAsia="Palatino Linotype" w:hAnsi="Palatino Linotype" w:cs="Palatino Linotype"/>
          <w:color w:val="auto"/>
          <w:sz w:val="20"/>
          <w:szCs w:val="20"/>
        </w:rPr>
        <w:t xml:space="preserve">the integration of LCA databases into BIM models for the assessment of the entire building at the </w:t>
      </w:r>
      <w:r w:rsidR="00B21E4E" w:rsidRPr="00C10A63">
        <w:rPr>
          <w:rFonts w:ascii="Palatino Linotype" w:eastAsia="Palatino Linotype" w:hAnsi="Palatino Linotype" w:cs="Palatino Linotype"/>
          <w:color w:val="auto"/>
          <w:sz w:val="20"/>
          <w:szCs w:val="20"/>
        </w:rPr>
        <w:t xml:space="preserve">early </w:t>
      </w:r>
      <w:r w:rsidRPr="00C10A63">
        <w:rPr>
          <w:rFonts w:ascii="Palatino Linotype" w:eastAsia="Palatino Linotype" w:hAnsi="Palatino Linotype" w:cs="Palatino Linotype"/>
          <w:color w:val="auto"/>
          <w:sz w:val="20"/>
          <w:szCs w:val="20"/>
        </w:rPr>
        <w:t>design</w:t>
      </w:r>
      <w:r w:rsidR="00B21E4E" w:rsidRPr="00C10A63">
        <w:rPr>
          <w:rFonts w:ascii="Palatino Linotype" w:eastAsia="Palatino Linotype" w:hAnsi="Palatino Linotype" w:cs="Palatino Linotype"/>
          <w:color w:val="auto"/>
          <w:sz w:val="20"/>
          <w:szCs w:val="20"/>
        </w:rPr>
        <w:t xml:space="preserve"> or design</w:t>
      </w:r>
      <w:r w:rsidRPr="00C10A63">
        <w:rPr>
          <w:rFonts w:ascii="Palatino Linotype" w:eastAsia="Palatino Linotype" w:hAnsi="Palatino Linotype" w:cs="Palatino Linotype"/>
          <w:color w:val="auto"/>
          <w:sz w:val="20"/>
          <w:szCs w:val="20"/>
        </w:rPr>
        <w:t xml:space="preserve"> stage</w:t>
      </w:r>
      <w:r w:rsidR="00B21E4E" w:rsidRPr="00C10A63">
        <w:rPr>
          <w:rFonts w:ascii="Palatino Linotype" w:eastAsia="Palatino Linotype" w:hAnsi="Palatino Linotype" w:cs="Palatino Linotype"/>
          <w:color w:val="auto"/>
          <w:sz w:val="20"/>
          <w:szCs w:val="20"/>
        </w:rPr>
        <w:t>s</w:t>
      </w:r>
      <w:r w:rsidR="00AA7AC7" w:rsidRPr="00C10A63">
        <w:rPr>
          <w:rFonts w:ascii="Palatino Linotype" w:eastAsia="Palatino Linotype" w:hAnsi="Palatino Linotype" w:cs="Palatino Linotype"/>
          <w:color w:val="auto"/>
          <w:sz w:val="20"/>
          <w:szCs w:val="20"/>
        </w:rPr>
        <w:t xml:space="preserve">; </w:t>
      </w:r>
      <w:r w:rsidR="000F6F17" w:rsidRPr="00C10A63">
        <w:rPr>
          <w:rFonts w:ascii="Palatino Linotype" w:eastAsia="Palatino Linotype" w:hAnsi="Palatino Linotype" w:cs="Palatino Linotype"/>
          <w:color w:val="auto"/>
          <w:sz w:val="20"/>
          <w:szCs w:val="20"/>
        </w:rPr>
        <w:t xml:space="preserve">easier BIM implementation </w:t>
      </w:r>
      <w:r w:rsidR="008300B9" w:rsidRPr="00C10A63">
        <w:rPr>
          <w:rFonts w:ascii="Palatino Linotype" w:eastAsia="Palatino Linotype" w:hAnsi="Palatino Linotype" w:cs="Palatino Linotype"/>
          <w:color w:val="auto"/>
          <w:sz w:val="20"/>
          <w:szCs w:val="20"/>
        </w:rPr>
        <w:t>at</w:t>
      </w:r>
      <w:r w:rsidR="000F6F17" w:rsidRPr="00C10A63">
        <w:rPr>
          <w:rFonts w:ascii="Palatino Linotype" w:eastAsia="Palatino Linotype" w:hAnsi="Palatino Linotype" w:cs="Palatino Linotype"/>
          <w:color w:val="auto"/>
          <w:sz w:val="20"/>
          <w:szCs w:val="20"/>
        </w:rPr>
        <w:t xml:space="preserve"> the operation and maintenance stage.</w:t>
      </w:r>
    </w:p>
    <w:p w14:paraId="16E17C59" w14:textId="77777777" w:rsidR="00030BC0" w:rsidRPr="00C10A63" w:rsidRDefault="0020791C">
      <w:pPr>
        <w:pBdr>
          <w:top w:val="nil"/>
          <w:left w:val="nil"/>
          <w:bottom w:val="nil"/>
          <w:right w:val="nil"/>
          <w:between w:val="nil"/>
        </w:pBdr>
        <w:spacing w:before="240" w:after="120" w:line="240" w:lineRule="auto"/>
        <w:jc w:val="left"/>
        <w:rPr>
          <w:rFonts w:ascii="Palatino Linotype" w:eastAsia="Palatino Linotype" w:hAnsi="Palatino Linotype" w:cs="Palatino Linotype"/>
          <w:b/>
          <w:sz w:val="20"/>
          <w:szCs w:val="20"/>
        </w:rPr>
      </w:pPr>
      <w:r w:rsidRPr="00C10A63">
        <w:rPr>
          <w:rFonts w:ascii="Palatino Linotype" w:eastAsia="Palatino Linotype" w:hAnsi="Palatino Linotype" w:cs="Palatino Linotype"/>
          <w:b/>
          <w:sz w:val="20"/>
          <w:szCs w:val="20"/>
        </w:rPr>
        <w:t>6. Conclusions</w:t>
      </w:r>
    </w:p>
    <w:p w14:paraId="636C217F" w14:textId="71A954BE" w:rsidR="00CA4EF8" w:rsidRPr="00C10A63" w:rsidRDefault="00850EA2" w:rsidP="00CA4EF8">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ins w:id="295" w:author="Tatjana Vilutienė" w:date="2021-09-20T14:03:00Z">
        <w:r w:rsidRPr="00850EA2">
          <w:rPr>
            <w:rFonts w:ascii="Palatino Linotype" w:eastAsia="Palatino Linotype" w:hAnsi="Palatino Linotype" w:cs="Palatino Linotype"/>
            <w:color w:val="auto"/>
            <w:sz w:val="20"/>
            <w:szCs w:val="20"/>
          </w:rPr>
          <w:t xml:space="preserve">This study </w:t>
        </w:r>
        <w:proofErr w:type="gramStart"/>
        <w:r w:rsidRPr="00850EA2">
          <w:rPr>
            <w:rFonts w:ascii="Palatino Linotype" w:eastAsia="Palatino Linotype" w:hAnsi="Palatino Linotype" w:cs="Palatino Linotype"/>
            <w:color w:val="auto"/>
            <w:sz w:val="20"/>
            <w:szCs w:val="20"/>
          </w:rPr>
          <w:t>is designed</w:t>
        </w:r>
        <w:proofErr w:type="gramEnd"/>
        <w:r w:rsidRPr="00850EA2">
          <w:rPr>
            <w:rFonts w:ascii="Palatino Linotype" w:eastAsia="Palatino Linotype" w:hAnsi="Palatino Linotype" w:cs="Palatino Linotype"/>
            <w:color w:val="auto"/>
            <w:sz w:val="20"/>
            <w:szCs w:val="20"/>
          </w:rPr>
          <w:t xml:space="preserve"> to contribute and complement research in the field of BIM wit</w:t>
        </w:r>
        <w:r>
          <w:rPr>
            <w:rFonts w:ascii="Palatino Linotype" w:eastAsia="Palatino Linotype" w:hAnsi="Palatino Linotype" w:cs="Palatino Linotype"/>
            <w:color w:val="auto"/>
            <w:sz w:val="20"/>
            <w:szCs w:val="20"/>
          </w:rPr>
          <w:t xml:space="preserve">h energy efficiency </w:t>
        </w:r>
      </w:ins>
      <w:ins w:id="296" w:author="Tatjana Vilutienė" w:date="2021-09-20T14:05:00Z">
        <w:r>
          <w:rPr>
            <w:rFonts w:ascii="Palatino Linotype" w:eastAsia="Palatino Linotype" w:hAnsi="Palatino Linotype" w:cs="Palatino Linotype"/>
            <w:color w:val="auto"/>
            <w:sz w:val="20"/>
            <w:szCs w:val="20"/>
          </w:rPr>
          <w:t>published in</w:t>
        </w:r>
        <w:r w:rsidRPr="00850EA2">
          <w:rPr>
            <w:rFonts w:ascii="Palatino Linotype" w:eastAsia="Palatino Linotype" w:hAnsi="Palatino Linotype" w:cs="Palatino Linotype"/>
            <w:color w:val="auto"/>
            <w:sz w:val="20"/>
            <w:szCs w:val="20"/>
          </w:rPr>
          <w:t xml:space="preserve"> the Scopus and Web of Science databases.</w:t>
        </w:r>
      </w:ins>
      <w:ins w:id="297" w:author="Tatjana Vilutienė" w:date="2021-09-20T14:06:00Z">
        <w:r>
          <w:rPr>
            <w:rFonts w:ascii="Palatino Linotype" w:eastAsia="Palatino Linotype" w:hAnsi="Palatino Linotype" w:cs="Palatino Linotype"/>
            <w:color w:val="auto"/>
            <w:sz w:val="20"/>
            <w:szCs w:val="20"/>
          </w:rPr>
          <w:t xml:space="preserve"> </w:t>
        </w:r>
      </w:ins>
      <w:r w:rsidR="00CA4EF8" w:rsidRPr="00C10A63">
        <w:rPr>
          <w:rFonts w:ascii="Palatino Linotype" w:eastAsia="Palatino Linotype" w:hAnsi="Palatino Linotype" w:cs="Palatino Linotype"/>
          <w:color w:val="auto"/>
          <w:sz w:val="20"/>
          <w:szCs w:val="20"/>
        </w:rPr>
        <w:t xml:space="preserve">The area has attracted much interest. Some research efforts </w:t>
      </w:r>
      <w:r w:rsidR="008300B9" w:rsidRPr="00C10A63">
        <w:rPr>
          <w:rFonts w:ascii="Palatino Linotype" w:eastAsia="Palatino Linotype" w:hAnsi="Palatino Linotype" w:cs="Palatino Linotype"/>
          <w:color w:val="auto"/>
          <w:sz w:val="20"/>
          <w:szCs w:val="20"/>
        </w:rPr>
        <w:t>have been described in the literature that focus</w:t>
      </w:r>
      <w:r w:rsidR="00CA4EF8" w:rsidRPr="00C10A63">
        <w:rPr>
          <w:rFonts w:ascii="Palatino Linotype" w:eastAsia="Palatino Linotype" w:hAnsi="Palatino Linotype" w:cs="Palatino Linotype"/>
          <w:color w:val="auto"/>
          <w:sz w:val="20"/>
          <w:szCs w:val="20"/>
        </w:rPr>
        <w:t xml:space="preserve"> on related questions </w:t>
      </w:r>
      <w:r w:rsidR="008300B9" w:rsidRPr="00C10A63">
        <w:rPr>
          <w:rFonts w:ascii="Palatino Linotype" w:eastAsia="Palatino Linotype" w:hAnsi="Palatino Linotype" w:cs="Palatino Linotype"/>
          <w:color w:val="auto"/>
          <w:sz w:val="20"/>
          <w:szCs w:val="20"/>
        </w:rPr>
        <w:t xml:space="preserve">such as </w:t>
      </w:r>
      <w:r w:rsidR="00CA4EF8" w:rsidRPr="00C10A63">
        <w:rPr>
          <w:rFonts w:ascii="Palatino Linotype" w:eastAsia="Palatino Linotype" w:hAnsi="Palatino Linotype" w:cs="Palatino Linotype"/>
          <w:color w:val="auto"/>
          <w:sz w:val="20"/>
          <w:szCs w:val="20"/>
        </w:rPr>
        <w:t>specific interoperability issues between BIM and energy simulation tools,</w:t>
      </w:r>
      <w:r w:rsidR="008300B9" w:rsidRPr="00C10A63">
        <w:rPr>
          <w:rFonts w:ascii="Palatino Linotype" w:eastAsia="Palatino Linotype" w:hAnsi="Palatino Linotype" w:cs="Palatino Linotype"/>
          <w:color w:val="auto"/>
          <w:sz w:val="20"/>
          <w:szCs w:val="20"/>
        </w:rPr>
        <w:t xml:space="preserve"> the</w:t>
      </w:r>
      <w:r w:rsidR="00CA4EF8" w:rsidRPr="00C10A63">
        <w:rPr>
          <w:rFonts w:ascii="Palatino Linotype" w:eastAsia="Palatino Linotype" w:hAnsi="Palatino Linotype" w:cs="Palatino Linotype"/>
          <w:color w:val="auto"/>
          <w:sz w:val="20"/>
          <w:szCs w:val="20"/>
        </w:rPr>
        <w:t xml:space="preserve"> integration of BIM-based technologies, etc. Nevertheless, this study offers a</w:t>
      </w:r>
      <w:r w:rsidR="008300B9" w:rsidRPr="00C10A63">
        <w:rPr>
          <w:rFonts w:ascii="Palatino Linotype" w:eastAsia="Palatino Linotype" w:hAnsi="Palatino Linotype" w:cs="Palatino Linotype"/>
          <w:color w:val="auto"/>
          <w:sz w:val="20"/>
          <w:szCs w:val="20"/>
        </w:rPr>
        <w:t>n insight into</w:t>
      </w:r>
      <w:r w:rsidR="00CA4EF8" w:rsidRPr="00C10A63">
        <w:rPr>
          <w:rFonts w:ascii="Palatino Linotype" w:eastAsia="Palatino Linotype" w:hAnsi="Palatino Linotype" w:cs="Palatino Linotype"/>
          <w:color w:val="auto"/>
          <w:sz w:val="20"/>
          <w:szCs w:val="20"/>
        </w:rPr>
        <w:t xml:space="preserve"> the body of BIM knowledge concerning energy efficiency </w:t>
      </w:r>
      <w:r w:rsidR="008300B9" w:rsidRPr="00C10A63">
        <w:rPr>
          <w:rFonts w:ascii="Palatino Linotype" w:eastAsia="Palatino Linotype" w:hAnsi="Palatino Linotype" w:cs="Palatino Linotype"/>
          <w:color w:val="auto"/>
          <w:sz w:val="20"/>
          <w:szCs w:val="20"/>
        </w:rPr>
        <w:t>issues</w:t>
      </w:r>
      <w:r w:rsidR="00CA4EF8" w:rsidRPr="00C10A63">
        <w:rPr>
          <w:rFonts w:ascii="Palatino Linotype" w:eastAsia="Palatino Linotype" w:hAnsi="Palatino Linotype" w:cs="Palatino Linotype"/>
          <w:color w:val="auto"/>
          <w:sz w:val="20"/>
          <w:szCs w:val="20"/>
        </w:rPr>
        <w:t xml:space="preserve">, which requires further development. The study contributes to this area of research by providing insights into issues related to the technical aspects of energy efficiency assessment, which </w:t>
      </w:r>
      <w:proofErr w:type="gramStart"/>
      <w:r w:rsidR="00CA4EF8" w:rsidRPr="00C10A63">
        <w:rPr>
          <w:rFonts w:ascii="Palatino Linotype" w:eastAsia="Palatino Linotype" w:hAnsi="Palatino Linotype" w:cs="Palatino Linotype"/>
          <w:color w:val="auto"/>
          <w:sz w:val="20"/>
          <w:szCs w:val="20"/>
        </w:rPr>
        <w:t xml:space="preserve">are </w:t>
      </w:r>
      <w:r w:rsidR="008300B9" w:rsidRPr="00C10A63">
        <w:rPr>
          <w:rFonts w:ascii="Palatino Linotype" w:eastAsia="Palatino Linotype" w:hAnsi="Palatino Linotype" w:cs="Palatino Linotype"/>
          <w:color w:val="auto"/>
          <w:sz w:val="20"/>
          <w:szCs w:val="20"/>
        </w:rPr>
        <w:t>hindered</w:t>
      </w:r>
      <w:proofErr w:type="gramEnd"/>
      <w:r w:rsidR="008300B9" w:rsidRPr="00C10A63">
        <w:rPr>
          <w:rFonts w:ascii="Palatino Linotype" w:eastAsia="Palatino Linotype" w:hAnsi="Palatino Linotype" w:cs="Palatino Linotype"/>
          <w:color w:val="auto"/>
          <w:sz w:val="20"/>
          <w:szCs w:val="20"/>
        </w:rPr>
        <w:t xml:space="preserve"> </w:t>
      </w:r>
      <w:r w:rsidR="00CA4EF8" w:rsidRPr="00C10A63">
        <w:rPr>
          <w:rFonts w:ascii="Palatino Linotype" w:eastAsia="Palatino Linotype" w:hAnsi="Palatino Linotype" w:cs="Palatino Linotype"/>
          <w:color w:val="auto"/>
          <w:sz w:val="20"/>
          <w:szCs w:val="20"/>
        </w:rPr>
        <w:t>by the challenges of implementing BIM working methods</w:t>
      </w:r>
      <w:r w:rsidR="008300B9" w:rsidRPr="00C10A63">
        <w:rPr>
          <w:rFonts w:ascii="Palatino Linotype" w:eastAsia="Palatino Linotype" w:hAnsi="Palatino Linotype" w:cs="Palatino Linotype"/>
          <w:color w:val="auto"/>
          <w:sz w:val="20"/>
          <w:szCs w:val="20"/>
        </w:rPr>
        <w:t xml:space="preserve"> and the</w:t>
      </w:r>
      <w:r w:rsidR="00CA4EF8" w:rsidRPr="00C10A63">
        <w:rPr>
          <w:rFonts w:ascii="Palatino Linotype" w:eastAsia="Palatino Linotype" w:hAnsi="Palatino Linotype" w:cs="Palatino Linotype"/>
          <w:color w:val="auto"/>
          <w:sz w:val="20"/>
          <w:szCs w:val="20"/>
        </w:rPr>
        <w:t xml:space="preserve"> deployment and application of </w:t>
      </w:r>
      <w:r w:rsidR="008300B9" w:rsidRPr="00C10A63">
        <w:rPr>
          <w:rFonts w:ascii="Palatino Linotype" w:eastAsia="Palatino Linotype" w:hAnsi="Palatino Linotype" w:cs="Palatino Linotype"/>
          <w:color w:val="auto"/>
          <w:sz w:val="20"/>
          <w:szCs w:val="20"/>
        </w:rPr>
        <w:t xml:space="preserve">the required </w:t>
      </w:r>
      <w:r w:rsidR="00CA4EF8" w:rsidRPr="00C10A63">
        <w:rPr>
          <w:rFonts w:ascii="Palatino Linotype" w:eastAsia="Palatino Linotype" w:hAnsi="Palatino Linotype" w:cs="Palatino Linotype"/>
          <w:color w:val="auto"/>
          <w:sz w:val="20"/>
          <w:szCs w:val="20"/>
        </w:rPr>
        <w:t xml:space="preserve">technology. The study provides an understanding of the explored BIM areas </w:t>
      </w:r>
      <w:r w:rsidR="008300B9" w:rsidRPr="00C10A63">
        <w:rPr>
          <w:rFonts w:ascii="Palatino Linotype" w:eastAsia="Palatino Linotype" w:hAnsi="Palatino Linotype" w:cs="Palatino Linotype"/>
          <w:color w:val="auto"/>
          <w:sz w:val="20"/>
          <w:szCs w:val="20"/>
        </w:rPr>
        <w:t xml:space="preserve">in terms of </w:t>
      </w:r>
      <w:r w:rsidR="00CA4EF8" w:rsidRPr="00C10A63">
        <w:rPr>
          <w:rFonts w:ascii="Palatino Linotype" w:eastAsia="Palatino Linotype" w:hAnsi="Palatino Linotype" w:cs="Palatino Linotype"/>
          <w:color w:val="auto"/>
          <w:sz w:val="20"/>
          <w:szCs w:val="20"/>
        </w:rPr>
        <w:t xml:space="preserve">energy efficiency and presents the areas </w:t>
      </w:r>
      <w:r w:rsidR="008300B9" w:rsidRPr="00C10A63">
        <w:rPr>
          <w:rFonts w:ascii="Palatino Linotype" w:eastAsia="Palatino Linotype" w:hAnsi="Palatino Linotype" w:cs="Palatino Linotype"/>
          <w:color w:val="auto"/>
          <w:sz w:val="20"/>
          <w:szCs w:val="20"/>
        </w:rPr>
        <w:t xml:space="preserve">that require further </w:t>
      </w:r>
      <w:r w:rsidR="00CA4EF8" w:rsidRPr="00C10A63">
        <w:rPr>
          <w:rFonts w:ascii="Palatino Linotype" w:eastAsia="Palatino Linotype" w:hAnsi="Palatino Linotype" w:cs="Palatino Linotype"/>
          <w:color w:val="auto"/>
          <w:sz w:val="20"/>
          <w:szCs w:val="20"/>
        </w:rPr>
        <w:t xml:space="preserve">research. The findings presented contribute to the field by </w:t>
      </w:r>
      <w:r w:rsidR="008300B9" w:rsidRPr="00C10A63">
        <w:rPr>
          <w:rFonts w:ascii="Palatino Linotype" w:eastAsia="Palatino Linotype" w:hAnsi="Palatino Linotype" w:cs="Palatino Linotype"/>
          <w:color w:val="auto"/>
          <w:sz w:val="20"/>
          <w:szCs w:val="20"/>
        </w:rPr>
        <w:t xml:space="preserve">identifying </w:t>
      </w:r>
      <w:r w:rsidR="00CA4EF8" w:rsidRPr="00C10A63">
        <w:rPr>
          <w:rFonts w:ascii="Palatino Linotype" w:eastAsia="Palatino Linotype" w:hAnsi="Palatino Linotype" w:cs="Palatino Linotype"/>
          <w:color w:val="auto"/>
          <w:sz w:val="20"/>
          <w:szCs w:val="20"/>
        </w:rPr>
        <w:t xml:space="preserve">the gaps to </w:t>
      </w:r>
      <w:proofErr w:type="gramStart"/>
      <w:r w:rsidR="00CA4EF8" w:rsidRPr="00C10A63">
        <w:rPr>
          <w:rFonts w:ascii="Palatino Linotype" w:eastAsia="Palatino Linotype" w:hAnsi="Palatino Linotype" w:cs="Palatino Linotype"/>
          <w:color w:val="auto"/>
          <w:sz w:val="20"/>
          <w:szCs w:val="20"/>
        </w:rPr>
        <w:t>be addressed</w:t>
      </w:r>
      <w:proofErr w:type="gramEnd"/>
      <w:r w:rsidR="00CA4EF8" w:rsidRPr="00C10A63">
        <w:rPr>
          <w:rFonts w:ascii="Palatino Linotype" w:eastAsia="Palatino Linotype" w:hAnsi="Palatino Linotype" w:cs="Palatino Linotype"/>
          <w:color w:val="auto"/>
          <w:sz w:val="20"/>
          <w:szCs w:val="20"/>
        </w:rPr>
        <w:t xml:space="preserve">, trends to be </w:t>
      </w:r>
      <w:r w:rsidR="00963077" w:rsidRPr="00C10A63">
        <w:rPr>
          <w:rFonts w:ascii="Palatino Linotype" w:eastAsia="Palatino Linotype" w:hAnsi="Palatino Linotype" w:cs="Palatino Linotype"/>
          <w:color w:val="auto"/>
          <w:sz w:val="20"/>
          <w:szCs w:val="20"/>
        </w:rPr>
        <w:t>redefined</w:t>
      </w:r>
      <w:r w:rsidR="00CA4EF8" w:rsidRPr="00C10A63">
        <w:rPr>
          <w:rFonts w:ascii="Palatino Linotype" w:eastAsia="Palatino Linotype" w:hAnsi="Palatino Linotype" w:cs="Palatino Linotype"/>
          <w:color w:val="auto"/>
          <w:sz w:val="20"/>
          <w:szCs w:val="20"/>
        </w:rPr>
        <w:t xml:space="preserve"> and main areas of focus for future research. In methodological terms, the study draws upon a quantitative analysis of citation networks, which involves minimal subjective judgment, making the findings reliable. </w:t>
      </w:r>
      <w:r w:rsidR="008300B9" w:rsidRPr="00C10A63">
        <w:rPr>
          <w:rFonts w:ascii="Palatino Linotype" w:eastAsia="Palatino Linotype" w:hAnsi="Palatino Linotype" w:cs="Palatino Linotype"/>
          <w:color w:val="auto"/>
          <w:sz w:val="20"/>
          <w:szCs w:val="20"/>
        </w:rPr>
        <w:t>Our f</w:t>
      </w:r>
      <w:r w:rsidR="00CA4EF8" w:rsidRPr="00C10A63">
        <w:rPr>
          <w:rFonts w:ascii="Palatino Linotype" w:eastAsia="Palatino Linotype" w:hAnsi="Palatino Linotype" w:cs="Palatino Linotype"/>
          <w:color w:val="auto"/>
          <w:sz w:val="20"/>
          <w:szCs w:val="20"/>
        </w:rPr>
        <w:t>indings reveal that research on BIM</w:t>
      </w:r>
      <w:r w:rsidR="008300B9" w:rsidRPr="00C10A63">
        <w:rPr>
          <w:rFonts w:ascii="Palatino Linotype" w:eastAsia="Palatino Linotype" w:hAnsi="Palatino Linotype" w:cs="Palatino Linotype"/>
          <w:color w:val="auto"/>
          <w:sz w:val="20"/>
          <w:szCs w:val="20"/>
        </w:rPr>
        <w:t>’s</w:t>
      </w:r>
      <w:r w:rsidR="00CA4EF8" w:rsidRPr="00C10A63">
        <w:rPr>
          <w:rFonts w:ascii="Palatino Linotype" w:eastAsia="Palatino Linotype" w:hAnsi="Palatino Linotype" w:cs="Palatino Linotype"/>
          <w:color w:val="auto"/>
          <w:sz w:val="20"/>
          <w:szCs w:val="20"/>
        </w:rPr>
        <w:t xml:space="preserve"> application </w:t>
      </w:r>
      <w:r w:rsidR="008300B9" w:rsidRPr="00C10A63">
        <w:rPr>
          <w:rFonts w:ascii="Palatino Linotype" w:eastAsia="Palatino Linotype" w:hAnsi="Palatino Linotype" w:cs="Palatino Linotype"/>
          <w:color w:val="auto"/>
          <w:sz w:val="20"/>
          <w:szCs w:val="20"/>
        </w:rPr>
        <w:t xml:space="preserve">in </w:t>
      </w:r>
      <w:r w:rsidR="00CA4EF8" w:rsidRPr="00C10A63">
        <w:rPr>
          <w:rFonts w:ascii="Palatino Linotype" w:eastAsia="Palatino Linotype" w:hAnsi="Palatino Linotype" w:cs="Palatino Linotype"/>
          <w:color w:val="auto"/>
          <w:sz w:val="20"/>
          <w:szCs w:val="20"/>
        </w:rPr>
        <w:t xml:space="preserve">energy efficiency modeling </w:t>
      </w:r>
      <w:r w:rsidR="008300B9" w:rsidRPr="00C10A63">
        <w:rPr>
          <w:rFonts w:ascii="Palatino Linotype" w:eastAsia="Palatino Linotype" w:hAnsi="Palatino Linotype" w:cs="Palatino Linotype"/>
          <w:color w:val="auto"/>
          <w:sz w:val="20"/>
          <w:szCs w:val="20"/>
        </w:rPr>
        <w:t>still encounters</w:t>
      </w:r>
      <w:r w:rsidR="00CA4EF8" w:rsidRPr="00C10A63">
        <w:rPr>
          <w:rFonts w:ascii="Palatino Linotype" w:eastAsia="Palatino Linotype" w:hAnsi="Palatino Linotype" w:cs="Palatino Linotype"/>
          <w:color w:val="auto"/>
          <w:sz w:val="20"/>
          <w:szCs w:val="20"/>
        </w:rPr>
        <w:t xml:space="preserve"> many issues; much remains to </w:t>
      </w:r>
      <w:proofErr w:type="gramStart"/>
      <w:r w:rsidR="00CA4EF8" w:rsidRPr="00C10A63">
        <w:rPr>
          <w:rFonts w:ascii="Palatino Linotype" w:eastAsia="Palatino Linotype" w:hAnsi="Palatino Linotype" w:cs="Palatino Linotype"/>
          <w:color w:val="auto"/>
          <w:sz w:val="20"/>
          <w:szCs w:val="20"/>
        </w:rPr>
        <w:t>be done</w:t>
      </w:r>
      <w:proofErr w:type="gramEnd"/>
      <w:r w:rsidR="00CA4EF8" w:rsidRPr="00C10A63">
        <w:rPr>
          <w:rFonts w:ascii="Palatino Linotype" w:eastAsia="Palatino Linotype" w:hAnsi="Palatino Linotype" w:cs="Palatino Linotype"/>
          <w:color w:val="auto"/>
          <w:sz w:val="20"/>
          <w:szCs w:val="20"/>
        </w:rPr>
        <w:t xml:space="preserve"> to make this a well-established area of research.</w:t>
      </w:r>
    </w:p>
    <w:p w14:paraId="464DE3B2" w14:textId="450124E9" w:rsidR="00CA4EF8" w:rsidRPr="00C10A63" w:rsidRDefault="00CA4EF8" w:rsidP="00CA4EF8">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BIM-related issues</w:t>
      </w:r>
      <w:r w:rsidR="008300B9" w:rsidRPr="00C10A63">
        <w:rPr>
          <w:rFonts w:ascii="Palatino Linotype" w:eastAsia="Palatino Linotype" w:hAnsi="Palatino Linotype" w:cs="Palatino Linotype"/>
          <w:color w:val="auto"/>
          <w:sz w:val="20"/>
          <w:szCs w:val="20"/>
        </w:rPr>
        <w:t xml:space="preserve">, such as </w:t>
      </w:r>
      <w:r w:rsidRPr="00C10A63">
        <w:rPr>
          <w:rFonts w:ascii="Palatino Linotype" w:eastAsia="Palatino Linotype" w:hAnsi="Palatino Linotype" w:cs="Palatino Linotype"/>
          <w:color w:val="auto"/>
          <w:sz w:val="20"/>
          <w:szCs w:val="20"/>
        </w:rPr>
        <w:t>interoperability issues between BIM and energy simulation tools</w:t>
      </w:r>
      <w:r w:rsidR="008300B9"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 have </w:t>
      </w:r>
      <w:r w:rsidR="008300B9" w:rsidRPr="00C10A63">
        <w:rPr>
          <w:rFonts w:ascii="Palatino Linotype" w:eastAsia="Palatino Linotype" w:hAnsi="Palatino Linotype" w:cs="Palatino Linotype"/>
          <w:color w:val="auto"/>
          <w:sz w:val="20"/>
          <w:szCs w:val="20"/>
        </w:rPr>
        <w:t xml:space="preserve">limited </w:t>
      </w:r>
      <w:r w:rsidRPr="00C10A63">
        <w:rPr>
          <w:rFonts w:ascii="Palatino Linotype" w:eastAsia="Palatino Linotype" w:hAnsi="Palatino Linotype" w:cs="Palatino Linotype"/>
          <w:color w:val="auto"/>
          <w:sz w:val="20"/>
          <w:szCs w:val="20"/>
        </w:rPr>
        <w:t xml:space="preserve">the potential of BIM. Existing studies have overlooked the technical issues to be resolved in information exchange </w:t>
      </w:r>
      <w:r w:rsidR="00963077" w:rsidRPr="00C10A63">
        <w:rPr>
          <w:rFonts w:ascii="Palatino Linotype" w:eastAsia="Palatino Linotype" w:hAnsi="Palatino Linotype" w:cs="Palatino Linotype"/>
          <w:color w:val="auto"/>
          <w:sz w:val="20"/>
          <w:szCs w:val="20"/>
        </w:rPr>
        <w:t>using</w:t>
      </w:r>
      <w:r w:rsidRPr="00C10A63">
        <w:rPr>
          <w:rFonts w:ascii="Palatino Linotype" w:eastAsia="Palatino Linotype" w:hAnsi="Palatino Linotype" w:cs="Palatino Linotype"/>
          <w:color w:val="auto"/>
          <w:sz w:val="20"/>
          <w:szCs w:val="20"/>
        </w:rPr>
        <w:t xml:space="preserve"> </w:t>
      </w:r>
      <w:r w:rsidR="00963077" w:rsidRPr="00C10A63">
        <w:rPr>
          <w:rFonts w:ascii="Palatino Linotype" w:eastAsia="Palatino Linotype" w:hAnsi="Palatino Linotype" w:cs="Palatino Linotype"/>
          <w:color w:val="auto"/>
          <w:sz w:val="20"/>
          <w:szCs w:val="20"/>
        </w:rPr>
        <w:t xml:space="preserve">the </w:t>
      </w:r>
      <w:r w:rsidRPr="00C10A63">
        <w:rPr>
          <w:rFonts w:ascii="Palatino Linotype" w:eastAsia="Palatino Linotype" w:hAnsi="Palatino Linotype" w:cs="Palatino Linotype"/>
          <w:color w:val="auto"/>
          <w:sz w:val="20"/>
          <w:szCs w:val="20"/>
        </w:rPr>
        <w:t xml:space="preserve">BIM. Moreover, the existing literature on the topic presents </w:t>
      </w:r>
      <w:r w:rsidRPr="00C10A63">
        <w:rPr>
          <w:rFonts w:ascii="Palatino Linotype" w:eastAsia="Palatino Linotype" w:hAnsi="Palatino Linotype" w:cs="Palatino Linotype"/>
          <w:color w:val="auto"/>
          <w:sz w:val="20"/>
          <w:szCs w:val="20"/>
        </w:rPr>
        <w:lastRenderedPageBreak/>
        <w:t xml:space="preserve">fragmented research efforts </w:t>
      </w:r>
      <w:r w:rsidR="008300B9" w:rsidRPr="00C10A63">
        <w:rPr>
          <w:rFonts w:ascii="Palatino Linotype" w:eastAsia="Palatino Linotype" w:hAnsi="Palatino Linotype" w:cs="Palatino Linotype"/>
          <w:color w:val="auto"/>
          <w:sz w:val="20"/>
          <w:szCs w:val="20"/>
        </w:rPr>
        <w:t xml:space="preserve">from </w:t>
      </w:r>
      <w:r w:rsidRPr="00C10A63">
        <w:rPr>
          <w:rFonts w:ascii="Palatino Linotype" w:eastAsia="Palatino Linotype" w:hAnsi="Palatino Linotype" w:cs="Palatino Linotype"/>
          <w:color w:val="auto"/>
          <w:sz w:val="20"/>
          <w:szCs w:val="20"/>
        </w:rPr>
        <w:t xml:space="preserve">isolated groups of researchers. </w:t>
      </w:r>
      <w:r w:rsidR="008300B9" w:rsidRPr="00C10A63">
        <w:rPr>
          <w:rFonts w:ascii="Palatino Linotype" w:eastAsia="Palatino Linotype" w:hAnsi="Palatino Linotype" w:cs="Palatino Linotype"/>
          <w:color w:val="auto"/>
          <w:sz w:val="20"/>
          <w:szCs w:val="20"/>
        </w:rPr>
        <w:t>These issues are rooted in</w:t>
      </w:r>
      <w:r w:rsidRPr="00C10A63">
        <w:rPr>
          <w:rFonts w:ascii="Palatino Linotype" w:eastAsia="Palatino Linotype" w:hAnsi="Palatino Linotype" w:cs="Palatino Linotype"/>
          <w:color w:val="auto"/>
          <w:sz w:val="20"/>
          <w:szCs w:val="20"/>
        </w:rPr>
        <w:t xml:space="preserve"> the research problems, researchers and their institutions. These trends </w:t>
      </w:r>
      <w:proofErr w:type="gramStart"/>
      <w:r w:rsidR="008300B9" w:rsidRPr="00C10A63">
        <w:rPr>
          <w:rFonts w:ascii="Palatino Linotype" w:eastAsia="Palatino Linotype" w:hAnsi="Palatino Linotype" w:cs="Palatino Linotype"/>
          <w:color w:val="auto"/>
          <w:sz w:val="20"/>
          <w:szCs w:val="20"/>
        </w:rPr>
        <w:t xml:space="preserve">should be </w:t>
      </w:r>
      <w:r w:rsidRPr="00C10A63">
        <w:rPr>
          <w:rFonts w:ascii="Palatino Linotype" w:eastAsia="Palatino Linotype" w:hAnsi="Palatino Linotype" w:cs="Palatino Linotype"/>
          <w:color w:val="auto"/>
          <w:sz w:val="20"/>
          <w:szCs w:val="20"/>
        </w:rPr>
        <w:t>reassess</w:t>
      </w:r>
      <w:r w:rsidR="008300B9" w:rsidRPr="00C10A63">
        <w:rPr>
          <w:rFonts w:ascii="Palatino Linotype" w:eastAsia="Palatino Linotype" w:hAnsi="Palatino Linotype" w:cs="Palatino Linotype"/>
          <w:color w:val="auto"/>
          <w:sz w:val="20"/>
          <w:szCs w:val="20"/>
        </w:rPr>
        <w:t>ed</w:t>
      </w:r>
      <w:r w:rsidRPr="00C10A63">
        <w:rPr>
          <w:rFonts w:ascii="Palatino Linotype" w:eastAsia="Palatino Linotype" w:hAnsi="Palatino Linotype" w:cs="Palatino Linotype"/>
          <w:color w:val="auto"/>
          <w:sz w:val="20"/>
          <w:szCs w:val="20"/>
        </w:rPr>
        <w:t xml:space="preserve"> and redefin</w:t>
      </w:r>
      <w:r w:rsidR="008300B9" w:rsidRPr="00C10A63">
        <w:rPr>
          <w:rFonts w:ascii="Palatino Linotype" w:eastAsia="Palatino Linotype" w:hAnsi="Palatino Linotype" w:cs="Palatino Linotype"/>
          <w:color w:val="auto"/>
          <w:sz w:val="20"/>
          <w:szCs w:val="20"/>
        </w:rPr>
        <w:t>ed</w:t>
      </w:r>
      <w:r w:rsidRPr="00C10A63">
        <w:rPr>
          <w:rFonts w:ascii="Palatino Linotype" w:eastAsia="Palatino Linotype" w:hAnsi="Palatino Linotype" w:cs="Palatino Linotype"/>
          <w:color w:val="auto"/>
          <w:sz w:val="20"/>
          <w:szCs w:val="20"/>
        </w:rPr>
        <w:t>, as highlighted by the findings of the study</w:t>
      </w:r>
      <w:proofErr w:type="gramEnd"/>
      <w:r w:rsidRPr="00C10A63">
        <w:rPr>
          <w:rFonts w:ascii="Palatino Linotype" w:eastAsia="Palatino Linotype" w:hAnsi="Palatino Linotype" w:cs="Palatino Linotype"/>
          <w:color w:val="auto"/>
          <w:sz w:val="20"/>
          <w:szCs w:val="20"/>
        </w:rPr>
        <w:t>.</w:t>
      </w:r>
    </w:p>
    <w:p w14:paraId="35250658" w14:textId="4AA6D11A" w:rsidR="00CA4EF8" w:rsidRPr="00C10A63" w:rsidRDefault="00CA4EF8" w:rsidP="00CA4EF8">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Future work in energy efficiency and BIM must target</w:t>
      </w:r>
      <w:r w:rsidR="008300B9" w:rsidRPr="00C10A63">
        <w:rPr>
          <w:rFonts w:ascii="Palatino Linotype" w:eastAsia="Palatino Linotype" w:hAnsi="Palatino Linotype" w:cs="Palatino Linotype"/>
          <w:color w:val="auto"/>
          <w:sz w:val="20"/>
          <w:szCs w:val="20"/>
        </w:rPr>
        <w:t xml:space="preserve"> the</w:t>
      </w:r>
      <w:r w:rsidRPr="00C10A63">
        <w:rPr>
          <w:rFonts w:ascii="Palatino Linotype" w:eastAsia="Palatino Linotype" w:hAnsi="Palatino Linotype" w:cs="Palatino Linotype"/>
          <w:color w:val="auto"/>
          <w:sz w:val="20"/>
          <w:szCs w:val="20"/>
        </w:rPr>
        <w:t xml:space="preserve"> issues of energy modeling to be </w:t>
      </w:r>
      <w:proofErr w:type="gramStart"/>
      <w:r w:rsidRPr="00C10A63">
        <w:rPr>
          <w:rFonts w:ascii="Palatino Linotype" w:eastAsia="Palatino Linotype" w:hAnsi="Palatino Linotype" w:cs="Palatino Linotype"/>
          <w:color w:val="auto"/>
          <w:sz w:val="20"/>
          <w:szCs w:val="20"/>
        </w:rPr>
        <w:t>addressed</w:t>
      </w:r>
      <w:proofErr w:type="gramEnd"/>
      <w:r w:rsidRPr="00C10A63">
        <w:rPr>
          <w:rFonts w:ascii="Palatino Linotype" w:eastAsia="Palatino Linotype" w:hAnsi="Palatino Linotype" w:cs="Palatino Linotype"/>
          <w:color w:val="auto"/>
          <w:sz w:val="20"/>
          <w:szCs w:val="20"/>
        </w:rPr>
        <w:t xml:space="preserve"> and solved by applying BIM capabilities. Future research </w:t>
      </w:r>
      <w:proofErr w:type="gramStart"/>
      <w:r w:rsidRPr="00C10A63">
        <w:rPr>
          <w:rFonts w:ascii="Palatino Linotype" w:eastAsia="Palatino Linotype" w:hAnsi="Palatino Linotype" w:cs="Palatino Linotype"/>
          <w:color w:val="auto"/>
          <w:sz w:val="20"/>
          <w:szCs w:val="20"/>
        </w:rPr>
        <w:t>is needed</w:t>
      </w:r>
      <w:proofErr w:type="gramEnd"/>
      <w:r w:rsidRPr="00C10A63">
        <w:rPr>
          <w:rFonts w:ascii="Palatino Linotype" w:eastAsia="Palatino Linotype" w:hAnsi="Palatino Linotype" w:cs="Palatino Linotype"/>
          <w:color w:val="auto"/>
          <w:sz w:val="20"/>
          <w:szCs w:val="20"/>
        </w:rPr>
        <w:t xml:space="preserve"> </w:t>
      </w:r>
      <w:r w:rsidR="008300B9" w:rsidRPr="00C10A63">
        <w:rPr>
          <w:rFonts w:ascii="Palatino Linotype" w:eastAsia="Palatino Linotype" w:hAnsi="Palatino Linotype" w:cs="Palatino Linotype"/>
          <w:color w:val="auto"/>
          <w:sz w:val="20"/>
          <w:szCs w:val="20"/>
        </w:rPr>
        <w:t xml:space="preserve">that involves </w:t>
      </w:r>
      <w:r w:rsidRPr="00C10A63">
        <w:rPr>
          <w:rFonts w:ascii="Palatino Linotype" w:eastAsia="Palatino Linotype" w:hAnsi="Palatino Linotype" w:cs="Palatino Linotype"/>
          <w:color w:val="auto"/>
          <w:sz w:val="20"/>
          <w:szCs w:val="20"/>
        </w:rPr>
        <w:t>forming collaborative networks</w:t>
      </w:r>
      <w:r w:rsidR="008300B9" w:rsidRPr="00C10A63">
        <w:rPr>
          <w:rFonts w:ascii="Palatino Linotype" w:eastAsia="Palatino Linotype" w:hAnsi="Palatino Linotype" w:cs="Palatino Linotype"/>
          <w:color w:val="auto"/>
          <w:sz w:val="20"/>
          <w:szCs w:val="20"/>
        </w:rPr>
        <w:t>,</w:t>
      </w:r>
      <w:r w:rsidRPr="00C10A63">
        <w:rPr>
          <w:rFonts w:ascii="Palatino Linotype" w:eastAsia="Palatino Linotype" w:hAnsi="Palatino Linotype" w:cs="Palatino Linotype"/>
          <w:color w:val="auto"/>
          <w:sz w:val="20"/>
          <w:szCs w:val="20"/>
        </w:rPr>
        <w:t xml:space="preserve"> </w:t>
      </w:r>
      <w:r w:rsidR="008300B9" w:rsidRPr="00C10A63">
        <w:rPr>
          <w:rFonts w:ascii="Palatino Linotype" w:eastAsia="Palatino Linotype" w:hAnsi="Palatino Linotype" w:cs="Palatino Linotype"/>
          <w:color w:val="auto"/>
          <w:sz w:val="20"/>
          <w:szCs w:val="20"/>
        </w:rPr>
        <w:t xml:space="preserve">which </w:t>
      </w:r>
      <w:r w:rsidRPr="00C10A63">
        <w:rPr>
          <w:rFonts w:ascii="Palatino Linotype" w:eastAsia="Palatino Linotype" w:hAnsi="Palatino Linotype" w:cs="Palatino Linotype"/>
          <w:color w:val="auto"/>
          <w:sz w:val="20"/>
          <w:szCs w:val="20"/>
        </w:rPr>
        <w:t xml:space="preserve">will improve </w:t>
      </w:r>
      <w:r w:rsidR="008300B9" w:rsidRPr="00C10A63">
        <w:rPr>
          <w:rFonts w:ascii="Palatino Linotype" w:eastAsia="Palatino Linotype" w:hAnsi="Palatino Linotype" w:cs="Palatino Linotype"/>
          <w:color w:val="auto"/>
          <w:sz w:val="20"/>
          <w:szCs w:val="20"/>
        </w:rPr>
        <w:t xml:space="preserve">the </w:t>
      </w:r>
      <w:r w:rsidRPr="00C10A63">
        <w:rPr>
          <w:rFonts w:ascii="Palatino Linotype" w:eastAsia="Palatino Linotype" w:hAnsi="Palatino Linotype" w:cs="Palatino Linotype"/>
          <w:color w:val="auto"/>
          <w:sz w:val="20"/>
          <w:szCs w:val="20"/>
        </w:rPr>
        <w:t>discussion and exchange of experience, debates, and cross-border communication and initiatives.</w:t>
      </w:r>
    </w:p>
    <w:p w14:paraId="00BFFBAA" w14:textId="53EBF185" w:rsidR="00861670" w:rsidRDefault="00CA4EF8" w:rsidP="00CA4EF8">
      <w:pPr>
        <w:pBdr>
          <w:top w:val="nil"/>
          <w:left w:val="nil"/>
          <w:bottom w:val="nil"/>
          <w:right w:val="nil"/>
          <w:between w:val="nil"/>
        </w:pBdr>
        <w:spacing w:line="240" w:lineRule="auto"/>
        <w:ind w:firstLine="425"/>
        <w:rPr>
          <w:ins w:id="298" w:author="Tatjana Vilutienė" w:date="2021-09-23T18:53:00Z"/>
          <w:rFonts w:ascii="Palatino Linotype" w:eastAsia="Palatino Linotype" w:hAnsi="Palatino Linotype" w:cs="Palatino Linotype"/>
          <w:color w:val="auto"/>
          <w:sz w:val="20"/>
          <w:szCs w:val="20"/>
        </w:rPr>
      </w:pPr>
      <w:r w:rsidRPr="00C10A63">
        <w:rPr>
          <w:rFonts w:ascii="Palatino Linotype" w:eastAsia="Palatino Linotype" w:hAnsi="Palatino Linotype" w:cs="Palatino Linotype"/>
          <w:color w:val="auto"/>
          <w:sz w:val="20"/>
          <w:szCs w:val="20"/>
        </w:rPr>
        <w:t xml:space="preserve">Despite the contributions of the present study, </w:t>
      </w:r>
      <w:r w:rsidR="008300B9" w:rsidRPr="00C10A63">
        <w:rPr>
          <w:rFonts w:ascii="Palatino Linotype" w:eastAsia="Palatino Linotype" w:hAnsi="Palatino Linotype" w:cs="Palatino Linotype"/>
          <w:color w:val="auto"/>
          <w:sz w:val="20"/>
          <w:szCs w:val="20"/>
        </w:rPr>
        <w:t>it had</w:t>
      </w:r>
      <w:r w:rsidRPr="00C10A63">
        <w:rPr>
          <w:rFonts w:ascii="Palatino Linotype" w:eastAsia="Palatino Linotype" w:hAnsi="Palatino Linotype" w:cs="Palatino Linotype"/>
          <w:color w:val="auto"/>
          <w:sz w:val="20"/>
          <w:szCs w:val="20"/>
        </w:rPr>
        <w:t xml:space="preserve"> limitations. First, the analysis only covered the literature in English, using a certain set of keywords for searching. Due to space limitations, the study </w:t>
      </w:r>
      <w:proofErr w:type="gramStart"/>
      <w:r w:rsidRPr="00C10A63">
        <w:rPr>
          <w:rFonts w:ascii="Palatino Linotype" w:eastAsia="Palatino Linotype" w:hAnsi="Palatino Linotype" w:cs="Palatino Linotype"/>
          <w:color w:val="auto"/>
          <w:sz w:val="20"/>
          <w:szCs w:val="20"/>
        </w:rPr>
        <w:t>was focused</w:t>
      </w:r>
      <w:proofErr w:type="gramEnd"/>
      <w:r w:rsidRPr="00C10A63">
        <w:rPr>
          <w:rFonts w:ascii="Palatino Linotype" w:eastAsia="Palatino Linotype" w:hAnsi="Palatino Linotype" w:cs="Palatino Linotype"/>
          <w:color w:val="auto"/>
          <w:sz w:val="20"/>
          <w:szCs w:val="20"/>
        </w:rPr>
        <w:t xml:space="preserve"> on providing a broad picture of</w:t>
      </w:r>
      <w:r w:rsidR="008300B9" w:rsidRPr="00C10A63">
        <w:rPr>
          <w:rFonts w:ascii="Palatino Linotype" w:eastAsia="Palatino Linotype" w:hAnsi="Palatino Linotype" w:cs="Palatino Linotype"/>
          <w:color w:val="auto"/>
          <w:sz w:val="20"/>
          <w:szCs w:val="20"/>
        </w:rPr>
        <w:t xml:space="preserve"> the</w:t>
      </w:r>
      <w:r w:rsidRPr="00C10A63">
        <w:rPr>
          <w:rFonts w:ascii="Palatino Linotype" w:eastAsia="Palatino Linotype" w:hAnsi="Palatino Linotype" w:cs="Palatino Linotype"/>
          <w:color w:val="auto"/>
          <w:sz w:val="20"/>
          <w:szCs w:val="20"/>
        </w:rPr>
        <w:t xml:space="preserve"> available literature on BIM for energy modeling through a bibliometric analysis of citation networks. It was less concerned with an in-depth content analysis of </w:t>
      </w:r>
      <w:r w:rsidR="008300B9" w:rsidRPr="00C10A63">
        <w:rPr>
          <w:rFonts w:ascii="Palatino Linotype" w:eastAsia="Palatino Linotype" w:hAnsi="Palatino Linotype" w:cs="Palatino Linotype"/>
          <w:color w:val="auto"/>
          <w:sz w:val="20"/>
          <w:szCs w:val="20"/>
        </w:rPr>
        <w:t xml:space="preserve">the </w:t>
      </w:r>
      <w:r w:rsidRPr="00C10A63">
        <w:rPr>
          <w:rFonts w:ascii="Palatino Linotype" w:eastAsia="Palatino Linotype" w:hAnsi="Palatino Linotype" w:cs="Palatino Linotype"/>
          <w:color w:val="auto"/>
          <w:sz w:val="20"/>
          <w:szCs w:val="20"/>
        </w:rPr>
        <w:t xml:space="preserve">available studies. The authors </w:t>
      </w:r>
      <w:r w:rsidR="008300B9" w:rsidRPr="00C10A63">
        <w:rPr>
          <w:rFonts w:ascii="Palatino Linotype" w:eastAsia="Palatino Linotype" w:hAnsi="Palatino Linotype" w:cs="Palatino Linotype"/>
          <w:color w:val="auto"/>
          <w:sz w:val="20"/>
          <w:szCs w:val="20"/>
        </w:rPr>
        <w:t xml:space="preserve">performed </w:t>
      </w:r>
      <w:r w:rsidRPr="00C10A63">
        <w:rPr>
          <w:rFonts w:ascii="Palatino Linotype" w:eastAsia="Palatino Linotype" w:hAnsi="Palatino Linotype" w:cs="Palatino Linotype"/>
          <w:color w:val="auto"/>
          <w:sz w:val="20"/>
          <w:szCs w:val="20"/>
        </w:rPr>
        <w:t xml:space="preserve">an in-depth qualitative analysis of the retrieved papers before performing the bibliometric analysis of citation networks. A complementary study to </w:t>
      </w:r>
      <w:r w:rsidR="00963077" w:rsidRPr="00C10A63">
        <w:rPr>
          <w:rFonts w:ascii="Palatino Linotype" w:eastAsia="Palatino Linotype" w:hAnsi="Palatino Linotype" w:cs="Palatino Linotype"/>
          <w:color w:val="auto"/>
          <w:sz w:val="20"/>
          <w:szCs w:val="20"/>
        </w:rPr>
        <w:t>analy</w:t>
      </w:r>
      <w:r w:rsidR="008300B9" w:rsidRPr="00C10A63">
        <w:rPr>
          <w:rFonts w:ascii="Palatino Linotype" w:eastAsia="Palatino Linotype" w:hAnsi="Palatino Linotype" w:cs="Palatino Linotype"/>
          <w:color w:val="auto"/>
          <w:sz w:val="20"/>
          <w:szCs w:val="20"/>
        </w:rPr>
        <w:t>z</w:t>
      </w:r>
      <w:r w:rsidR="00963077" w:rsidRPr="00C10A63">
        <w:rPr>
          <w:rFonts w:ascii="Palatino Linotype" w:eastAsia="Palatino Linotype" w:hAnsi="Palatino Linotype" w:cs="Palatino Linotype"/>
          <w:color w:val="auto"/>
          <w:sz w:val="20"/>
          <w:szCs w:val="20"/>
        </w:rPr>
        <w:t>e</w:t>
      </w:r>
      <w:r w:rsidRPr="00C10A63">
        <w:rPr>
          <w:rFonts w:ascii="Palatino Linotype" w:eastAsia="Palatino Linotype" w:hAnsi="Palatino Linotype" w:cs="Palatino Linotype"/>
          <w:color w:val="auto"/>
          <w:sz w:val="20"/>
          <w:szCs w:val="20"/>
        </w:rPr>
        <w:t xml:space="preserve"> the content of some available studies on the topic </w:t>
      </w:r>
      <w:proofErr w:type="gramStart"/>
      <w:r w:rsidR="008300B9" w:rsidRPr="00C10A63">
        <w:rPr>
          <w:rFonts w:ascii="Palatino Linotype" w:eastAsia="Palatino Linotype" w:hAnsi="Palatino Linotype" w:cs="Palatino Linotype"/>
          <w:color w:val="auto"/>
          <w:sz w:val="20"/>
          <w:szCs w:val="20"/>
        </w:rPr>
        <w:t>was conducted</w:t>
      </w:r>
      <w:proofErr w:type="gramEnd"/>
      <w:r w:rsidRPr="00C10A63">
        <w:rPr>
          <w:rFonts w:ascii="Palatino Linotype" w:eastAsia="Palatino Linotype" w:hAnsi="Palatino Linotype" w:cs="Palatino Linotype"/>
          <w:color w:val="auto"/>
          <w:sz w:val="20"/>
          <w:szCs w:val="20"/>
        </w:rPr>
        <w:t xml:space="preserve">. Second, the analysis </w:t>
      </w:r>
      <w:proofErr w:type="gramStart"/>
      <w:r w:rsidRPr="00C10A63">
        <w:rPr>
          <w:rFonts w:ascii="Palatino Linotype" w:eastAsia="Palatino Linotype" w:hAnsi="Palatino Linotype" w:cs="Palatino Linotype"/>
          <w:color w:val="auto"/>
          <w:sz w:val="20"/>
          <w:szCs w:val="20"/>
        </w:rPr>
        <w:t>was based</w:t>
      </w:r>
      <w:proofErr w:type="gramEnd"/>
      <w:r w:rsidRPr="00C10A63">
        <w:rPr>
          <w:rFonts w:ascii="Palatino Linotype" w:eastAsia="Palatino Linotype" w:hAnsi="Palatino Linotype" w:cs="Palatino Linotype"/>
          <w:color w:val="auto"/>
          <w:sz w:val="20"/>
          <w:szCs w:val="20"/>
        </w:rPr>
        <w:t xml:space="preserve"> on the dataset retrieved from </w:t>
      </w:r>
      <w:r w:rsidR="008300B9" w:rsidRPr="00C10A63">
        <w:rPr>
          <w:rFonts w:ascii="Palatino Linotype" w:eastAsia="Palatino Linotype" w:hAnsi="Palatino Linotype" w:cs="Palatino Linotype"/>
          <w:color w:val="auto"/>
          <w:sz w:val="20"/>
          <w:szCs w:val="20"/>
        </w:rPr>
        <w:t xml:space="preserve">the </w:t>
      </w:r>
      <w:proofErr w:type="spellStart"/>
      <w:r w:rsidRPr="00C10A63">
        <w:rPr>
          <w:rFonts w:ascii="Palatino Linotype" w:eastAsia="Palatino Linotype" w:hAnsi="Palatino Linotype" w:cs="Palatino Linotype"/>
          <w:color w:val="auto"/>
          <w:sz w:val="20"/>
          <w:szCs w:val="20"/>
        </w:rPr>
        <w:t>WoS</w:t>
      </w:r>
      <w:proofErr w:type="spellEnd"/>
      <w:r w:rsidRPr="00C10A63">
        <w:rPr>
          <w:rFonts w:ascii="Palatino Linotype" w:eastAsia="Palatino Linotype" w:hAnsi="Palatino Linotype" w:cs="Palatino Linotype"/>
          <w:color w:val="auto"/>
          <w:sz w:val="20"/>
          <w:szCs w:val="20"/>
        </w:rPr>
        <w:t xml:space="preserve"> and Scopus databases. There is currently no suitable tool to automatically combine data from different databases and prepare them for analysis (</w:t>
      </w:r>
      <w:proofErr w:type="gramStart"/>
      <w:r w:rsidRPr="00C10A63">
        <w:rPr>
          <w:rFonts w:ascii="Palatino Linotype" w:eastAsia="Palatino Linotype" w:hAnsi="Palatino Linotype" w:cs="Palatino Linotype"/>
          <w:color w:val="auto"/>
          <w:sz w:val="20"/>
          <w:szCs w:val="20"/>
        </w:rPr>
        <w:t>remove duplicates</w:t>
      </w:r>
      <w:proofErr w:type="gramEnd"/>
      <w:r w:rsidRPr="00C10A63">
        <w:rPr>
          <w:rFonts w:ascii="Palatino Linotype" w:eastAsia="Palatino Linotype" w:hAnsi="Palatino Linotype" w:cs="Palatino Linotype"/>
          <w:color w:val="auto"/>
          <w:sz w:val="20"/>
          <w:szCs w:val="20"/>
        </w:rPr>
        <w:t xml:space="preserve">, </w:t>
      </w:r>
      <w:proofErr w:type="gramStart"/>
      <w:r w:rsidRPr="00C10A63">
        <w:rPr>
          <w:rFonts w:ascii="Palatino Linotype" w:eastAsia="Palatino Linotype" w:hAnsi="Palatino Linotype" w:cs="Palatino Linotype"/>
          <w:color w:val="auto"/>
          <w:sz w:val="20"/>
          <w:szCs w:val="20"/>
        </w:rPr>
        <w:t>unify the format, etc</w:t>
      </w:r>
      <w:proofErr w:type="gramEnd"/>
      <w:r w:rsidRPr="00C10A63">
        <w:rPr>
          <w:rFonts w:ascii="Palatino Linotype" w:eastAsia="Palatino Linotype" w:hAnsi="Palatino Linotype" w:cs="Palatino Linotype"/>
          <w:color w:val="auto"/>
          <w:sz w:val="20"/>
          <w:szCs w:val="20"/>
        </w:rPr>
        <w:t xml:space="preserve">.). Therefore, </w:t>
      </w:r>
      <w:proofErr w:type="gramStart"/>
      <w:r w:rsidRPr="00C10A63">
        <w:rPr>
          <w:rFonts w:ascii="Palatino Linotype" w:eastAsia="Palatino Linotype" w:hAnsi="Palatino Linotype" w:cs="Palatino Linotype"/>
          <w:color w:val="auto"/>
          <w:sz w:val="20"/>
          <w:szCs w:val="20"/>
        </w:rPr>
        <w:t>more complex analyses, such as co-authorship by countries analysis,</w:t>
      </w:r>
      <w:proofErr w:type="gramEnd"/>
      <w:r w:rsidRPr="00C10A63">
        <w:rPr>
          <w:rFonts w:ascii="Palatino Linotype" w:eastAsia="Palatino Linotype" w:hAnsi="Palatino Linotype" w:cs="Palatino Linotype"/>
          <w:color w:val="auto"/>
          <w:sz w:val="20"/>
          <w:szCs w:val="20"/>
        </w:rPr>
        <w:t xml:space="preserve"> </w:t>
      </w:r>
      <w:r w:rsidR="008300B9" w:rsidRPr="00C10A63">
        <w:rPr>
          <w:rFonts w:ascii="Palatino Linotype" w:eastAsia="Palatino Linotype" w:hAnsi="Palatino Linotype" w:cs="Palatino Linotype"/>
          <w:color w:val="auto"/>
          <w:sz w:val="20"/>
          <w:szCs w:val="20"/>
        </w:rPr>
        <w:t xml:space="preserve">were </w:t>
      </w:r>
      <w:r w:rsidRPr="00C10A63">
        <w:rPr>
          <w:rFonts w:ascii="Palatino Linotype" w:eastAsia="Palatino Linotype" w:hAnsi="Palatino Linotype" w:cs="Palatino Linotype"/>
          <w:color w:val="auto"/>
          <w:sz w:val="20"/>
          <w:szCs w:val="20"/>
        </w:rPr>
        <w:t xml:space="preserve">performed separately for the </w:t>
      </w:r>
      <w:proofErr w:type="spellStart"/>
      <w:r w:rsidRPr="00C10A63">
        <w:rPr>
          <w:rFonts w:ascii="Palatino Linotype" w:eastAsia="Palatino Linotype" w:hAnsi="Palatino Linotype" w:cs="Palatino Linotype"/>
          <w:color w:val="auto"/>
          <w:sz w:val="20"/>
          <w:szCs w:val="20"/>
        </w:rPr>
        <w:t>WoS</w:t>
      </w:r>
      <w:proofErr w:type="spellEnd"/>
      <w:r w:rsidRPr="00C10A63">
        <w:rPr>
          <w:rFonts w:ascii="Palatino Linotype" w:eastAsia="Palatino Linotype" w:hAnsi="Palatino Linotype" w:cs="Palatino Linotype"/>
          <w:color w:val="auto"/>
          <w:sz w:val="20"/>
          <w:szCs w:val="20"/>
        </w:rPr>
        <w:t xml:space="preserve"> and Scopus datasets. Thus, the findings may not fully reflect the entire available set of BIM literature related to energy modeling. Consequently, the </w:t>
      </w:r>
      <w:r w:rsidR="008300B9" w:rsidRPr="00C10A63">
        <w:rPr>
          <w:rFonts w:ascii="Palatino Linotype" w:eastAsia="Palatino Linotype" w:hAnsi="Palatino Linotype" w:cs="Palatino Linotype"/>
          <w:color w:val="auto"/>
          <w:sz w:val="20"/>
          <w:szCs w:val="20"/>
        </w:rPr>
        <w:t xml:space="preserve">combined </w:t>
      </w:r>
      <w:r w:rsidRPr="00C10A63">
        <w:rPr>
          <w:rFonts w:ascii="Palatino Linotype" w:eastAsia="Palatino Linotype" w:hAnsi="Palatino Linotype" w:cs="Palatino Linotype"/>
          <w:color w:val="auto"/>
          <w:sz w:val="20"/>
          <w:szCs w:val="20"/>
        </w:rPr>
        <w:t xml:space="preserve">analysis of articles from several databases </w:t>
      </w:r>
      <w:proofErr w:type="gramStart"/>
      <w:r w:rsidRPr="00C10A63">
        <w:rPr>
          <w:rFonts w:ascii="Palatino Linotype" w:eastAsia="Palatino Linotype" w:hAnsi="Palatino Linotype" w:cs="Palatino Linotype"/>
          <w:color w:val="auto"/>
          <w:sz w:val="20"/>
          <w:szCs w:val="20"/>
        </w:rPr>
        <w:t>is needed</w:t>
      </w:r>
      <w:proofErr w:type="gramEnd"/>
      <w:r w:rsidRPr="00C10A63">
        <w:rPr>
          <w:rFonts w:ascii="Palatino Linotype" w:eastAsia="Palatino Linotype" w:hAnsi="Palatino Linotype" w:cs="Palatino Linotype"/>
          <w:color w:val="auto"/>
          <w:sz w:val="20"/>
          <w:szCs w:val="20"/>
        </w:rPr>
        <w:t xml:space="preserve"> in the future. </w:t>
      </w:r>
      <w:r w:rsidR="008300B9" w:rsidRPr="00C10A63">
        <w:rPr>
          <w:rFonts w:ascii="Palatino Linotype" w:eastAsia="Palatino Linotype" w:hAnsi="Palatino Linotype" w:cs="Palatino Linotype"/>
          <w:color w:val="auto"/>
          <w:sz w:val="20"/>
          <w:szCs w:val="20"/>
        </w:rPr>
        <w:t xml:space="preserve">This </w:t>
      </w:r>
      <w:r w:rsidRPr="00C10A63">
        <w:rPr>
          <w:rFonts w:ascii="Palatino Linotype" w:eastAsia="Palatino Linotype" w:hAnsi="Palatino Linotype" w:cs="Palatino Linotype"/>
          <w:color w:val="auto"/>
          <w:sz w:val="20"/>
          <w:szCs w:val="20"/>
        </w:rPr>
        <w:t xml:space="preserve">would provide a global picture of </w:t>
      </w:r>
      <w:r w:rsidR="008300B9" w:rsidRPr="00C10A63">
        <w:rPr>
          <w:rFonts w:ascii="Palatino Linotype" w:eastAsia="Palatino Linotype" w:hAnsi="Palatino Linotype" w:cs="Palatino Linotype"/>
          <w:color w:val="auto"/>
          <w:sz w:val="20"/>
          <w:szCs w:val="20"/>
        </w:rPr>
        <w:t>the issues</w:t>
      </w:r>
      <w:r w:rsidRPr="00C10A63">
        <w:rPr>
          <w:rFonts w:ascii="Palatino Linotype" w:eastAsia="Palatino Linotype" w:hAnsi="Palatino Linotype" w:cs="Palatino Linotype"/>
          <w:color w:val="auto"/>
          <w:sz w:val="20"/>
          <w:szCs w:val="20"/>
        </w:rPr>
        <w:t xml:space="preserve"> under consideration.</w:t>
      </w:r>
    </w:p>
    <w:p w14:paraId="043EA715" w14:textId="77777777" w:rsidR="00861670" w:rsidRPr="004276D8" w:rsidRDefault="00861670" w:rsidP="00861670">
      <w:pPr>
        <w:pBdr>
          <w:top w:val="nil"/>
          <w:left w:val="nil"/>
          <w:bottom w:val="nil"/>
          <w:right w:val="nil"/>
          <w:between w:val="nil"/>
        </w:pBdr>
        <w:spacing w:before="240" w:line="240" w:lineRule="auto"/>
        <w:ind w:left="113"/>
        <w:rPr>
          <w:ins w:id="299" w:author="Tatjana Vilutienė" w:date="2021-09-23T18:53:00Z"/>
          <w:rFonts w:ascii="Palatino Linotype" w:eastAsia="Palatino Linotype" w:hAnsi="Palatino Linotype" w:cs="Palatino Linotype"/>
          <w:b/>
          <w:sz w:val="20"/>
          <w:szCs w:val="20"/>
          <w:lang w:val="en-GB"/>
        </w:rPr>
      </w:pPr>
      <w:ins w:id="300" w:author="Tatjana Vilutienė" w:date="2021-09-23T18:53:00Z">
        <w:r w:rsidRPr="004276D8">
          <w:rPr>
            <w:rFonts w:ascii="Palatino Linotype" w:eastAsia="Palatino Linotype" w:hAnsi="Palatino Linotype" w:cs="Palatino Linotype"/>
            <w:b/>
            <w:sz w:val="20"/>
            <w:szCs w:val="20"/>
            <w:lang w:val="en-GB"/>
          </w:rPr>
          <w:t>Abbreviations:</w:t>
        </w:r>
      </w:ins>
    </w:p>
    <w:p w14:paraId="2DDF2595" w14:textId="1553583E" w:rsidR="007E5137" w:rsidRDefault="007E5137" w:rsidP="00861670">
      <w:pPr>
        <w:pBdr>
          <w:top w:val="nil"/>
          <w:left w:val="nil"/>
          <w:bottom w:val="nil"/>
          <w:right w:val="nil"/>
          <w:between w:val="nil"/>
        </w:pBdr>
        <w:spacing w:line="240" w:lineRule="auto"/>
        <w:ind w:left="113"/>
        <w:rPr>
          <w:ins w:id="301" w:author="Rasa Džiugaitė-Tumėnienė" w:date="2021-09-24T11:38:00Z"/>
          <w:rFonts w:ascii="Palatino Linotype" w:eastAsia="Palatino Linotype" w:hAnsi="Palatino Linotype" w:cs="Palatino Linotype"/>
          <w:sz w:val="20"/>
          <w:szCs w:val="20"/>
          <w:lang w:val="en-GB"/>
        </w:rPr>
      </w:pPr>
      <w:ins w:id="302" w:author="Rasa Džiugaitė-Tumėnienė" w:date="2021-09-24T11:38:00Z">
        <w:r>
          <w:rPr>
            <w:rFonts w:ascii="Palatino Linotype" w:eastAsia="Palatino Linotype" w:hAnsi="Palatino Linotype" w:cs="Palatino Linotype"/>
            <w:sz w:val="20"/>
            <w:szCs w:val="20"/>
            <w:lang w:val="en-GB"/>
          </w:rPr>
          <w:t>APY</w:t>
        </w:r>
      </w:ins>
    </w:p>
    <w:p w14:paraId="729C7A49" w14:textId="22AEFAFB" w:rsidR="00861670" w:rsidRDefault="00861670" w:rsidP="00861670">
      <w:pPr>
        <w:pBdr>
          <w:top w:val="nil"/>
          <w:left w:val="nil"/>
          <w:bottom w:val="nil"/>
          <w:right w:val="nil"/>
          <w:between w:val="nil"/>
        </w:pBdr>
        <w:spacing w:line="240" w:lineRule="auto"/>
        <w:ind w:left="113"/>
        <w:rPr>
          <w:rFonts w:ascii="Palatino Linotype" w:eastAsia="Palatino Linotype" w:hAnsi="Palatino Linotype" w:cs="Palatino Linotype"/>
          <w:sz w:val="20"/>
          <w:szCs w:val="20"/>
          <w:lang w:val="en-GB"/>
        </w:rPr>
      </w:pPr>
      <w:ins w:id="303" w:author="Tatjana Vilutienė" w:date="2021-09-23T18:53:00Z">
        <w:r w:rsidRPr="004276D8">
          <w:rPr>
            <w:rFonts w:ascii="Palatino Linotype" w:eastAsia="Palatino Linotype" w:hAnsi="Palatino Linotype" w:cs="Palatino Linotype"/>
            <w:sz w:val="20"/>
            <w:szCs w:val="20"/>
            <w:lang w:val="en-GB"/>
          </w:rPr>
          <w:t>BEMS: Building Energy Management System</w:t>
        </w:r>
      </w:ins>
    </w:p>
    <w:p w14:paraId="3981EBF6" w14:textId="08F7A3B0" w:rsidR="00504AE2" w:rsidRPr="004276D8" w:rsidRDefault="00504AE2" w:rsidP="00861670">
      <w:pPr>
        <w:pBdr>
          <w:top w:val="nil"/>
          <w:left w:val="nil"/>
          <w:bottom w:val="nil"/>
          <w:right w:val="nil"/>
          <w:between w:val="nil"/>
        </w:pBdr>
        <w:spacing w:line="240" w:lineRule="auto"/>
        <w:ind w:left="113"/>
        <w:rPr>
          <w:ins w:id="304" w:author="Tatjana Vilutienė" w:date="2021-09-23T18:53:00Z"/>
          <w:rFonts w:ascii="Palatino Linotype" w:eastAsia="Palatino Linotype" w:hAnsi="Palatino Linotype" w:cs="Palatino Linotype"/>
          <w:sz w:val="20"/>
          <w:szCs w:val="20"/>
          <w:lang w:val="en-GB"/>
        </w:rPr>
      </w:pPr>
      <w:r>
        <w:rPr>
          <w:rFonts w:ascii="Palatino Linotype" w:eastAsia="Palatino Linotype" w:hAnsi="Palatino Linotype" w:cs="Palatino Linotype"/>
          <w:sz w:val="20"/>
          <w:szCs w:val="20"/>
          <w:lang w:val="en-GB"/>
        </w:rPr>
        <w:t>BEP: Building Energy Performance</w:t>
      </w:r>
    </w:p>
    <w:p w14:paraId="780C426B" w14:textId="77777777" w:rsidR="00861670" w:rsidRPr="004276D8" w:rsidRDefault="00861670" w:rsidP="00861670">
      <w:pPr>
        <w:pBdr>
          <w:top w:val="nil"/>
          <w:left w:val="nil"/>
          <w:bottom w:val="nil"/>
          <w:right w:val="nil"/>
          <w:between w:val="nil"/>
        </w:pBdr>
        <w:spacing w:line="240" w:lineRule="auto"/>
        <w:ind w:left="113"/>
        <w:rPr>
          <w:ins w:id="305" w:author="Tatjana Vilutienė" w:date="2021-09-23T18:53:00Z"/>
          <w:rFonts w:ascii="Palatino Linotype" w:eastAsia="Palatino Linotype" w:hAnsi="Palatino Linotype" w:cs="Palatino Linotype"/>
          <w:sz w:val="20"/>
          <w:szCs w:val="20"/>
          <w:lang w:val="en-GB"/>
        </w:rPr>
      </w:pPr>
      <w:ins w:id="306" w:author="Tatjana Vilutienė" w:date="2021-09-23T18:53:00Z">
        <w:r w:rsidRPr="004276D8">
          <w:rPr>
            <w:rFonts w:ascii="Palatino Linotype" w:eastAsia="Palatino Linotype" w:hAnsi="Palatino Linotype" w:cs="Palatino Linotype"/>
            <w:sz w:val="20"/>
            <w:szCs w:val="20"/>
            <w:lang w:val="en-GB"/>
          </w:rPr>
          <w:t>BEPS: Building Energy Performance Simulation</w:t>
        </w:r>
      </w:ins>
    </w:p>
    <w:p w14:paraId="095D057A" w14:textId="15FBF2E2" w:rsidR="00861670" w:rsidRDefault="00861670" w:rsidP="00861670">
      <w:pPr>
        <w:pBdr>
          <w:top w:val="nil"/>
          <w:left w:val="nil"/>
          <w:bottom w:val="nil"/>
          <w:right w:val="nil"/>
          <w:between w:val="nil"/>
        </w:pBdr>
        <w:spacing w:line="240" w:lineRule="auto"/>
        <w:ind w:left="113"/>
        <w:rPr>
          <w:ins w:id="307" w:author="Rasa Džiugaitė-Tumėnienė" w:date="2021-09-24T11:37:00Z"/>
          <w:rFonts w:ascii="Palatino Linotype" w:eastAsia="Palatino Linotype" w:hAnsi="Palatino Linotype" w:cs="Palatino Linotype"/>
          <w:sz w:val="20"/>
          <w:szCs w:val="20"/>
          <w:lang w:val="en-GB"/>
        </w:rPr>
      </w:pPr>
      <w:ins w:id="308" w:author="Tatjana Vilutienė" w:date="2021-09-23T18:53:00Z">
        <w:r w:rsidRPr="004276D8">
          <w:rPr>
            <w:rFonts w:ascii="Palatino Linotype" w:eastAsia="Palatino Linotype" w:hAnsi="Palatino Linotype" w:cs="Palatino Linotype"/>
            <w:sz w:val="20"/>
            <w:szCs w:val="20"/>
            <w:lang w:val="en-GB"/>
          </w:rPr>
          <w:t>BIM-O&amp;M: BIM-based Operation and Management</w:t>
        </w:r>
      </w:ins>
    </w:p>
    <w:p w14:paraId="7DA17E45" w14:textId="486C7B1C" w:rsidR="007E5137" w:rsidRPr="004276D8" w:rsidRDefault="007E5137" w:rsidP="00861670">
      <w:pPr>
        <w:pBdr>
          <w:top w:val="nil"/>
          <w:left w:val="nil"/>
          <w:bottom w:val="nil"/>
          <w:right w:val="nil"/>
          <w:between w:val="nil"/>
        </w:pBdr>
        <w:spacing w:line="240" w:lineRule="auto"/>
        <w:ind w:left="113"/>
        <w:rPr>
          <w:ins w:id="309" w:author="Tatjana Vilutienė" w:date="2021-09-23T18:53:00Z"/>
          <w:rFonts w:ascii="Palatino Linotype" w:eastAsia="Palatino Linotype" w:hAnsi="Palatino Linotype" w:cs="Palatino Linotype"/>
          <w:sz w:val="20"/>
          <w:szCs w:val="20"/>
          <w:lang w:val="en-GB"/>
        </w:rPr>
      </w:pPr>
      <w:ins w:id="310" w:author="Rasa Džiugaitė-Tumėnienė" w:date="2021-09-24T11:37:00Z">
        <w:r>
          <w:rPr>
            <w:rFonts w:ascii="Palatino Linotype" w:eastAsia="Palatino Linotype" w:hAnsi="Palatino Linotype" w:cs="Palatino Linotype"/>
            <w:sz w:val="20"/>
            <w:szCs w:val="20"/>
            <w:lang w:val="en-GB"/>
          </w:rPr>
          <w:t>BMS</w:t>
        </w:r>
      </w:ins>
    </w:p>
    <w:p w14:paraId="50A7BD83" w14:textId="29246174" w:rsidR="00861670" w:rsidRDefault="00861670" w:rsidP="00861670">
      <w:pPr>
        <w:pBdr>
          <w:top w:val="nil"/>
          <w:left w:val="nil"/>
          <w:bottom w:val="nil"/>
          <w:right w:val="nil"/>
          <w:between w:val="nil"/>
        </w:pBdr>
        <w:spacing w:line="240" w:lineRule="auto"/>
        <w:ind w:left="113"/>
        <w:rPr>
          <w:ins w:id="311" w:author="Rasa Džiugaitė-Tumėnienė" w:date="2021-09-24T11:38:00Z"/>
          <w:rFonts w:ascii="Palatino Linotype" w:eastAsia="Palatino Linotype" w:hAnsi="Palatino Linotype" w:cs="Palatino Linotype"/>
          <w:sz w:val="20"/>
          <w:szCs w:val="20"/>
          <w:lang w:val="en-GB"/>
        </w:rPr>
      </w:pPr>
      <w:ins w:id="312" w:author="Tatjana Vilutienė" w:date="2021-09-23T18:53:00Z">
        <w:r w:rsidRPr="004276D8">
          <w:rPr>
            <w:rFonts w:ascii="Palatino Linotype" w:eastAsia="Palatino Linotype" w:hAnsi="Palatino Linotype" w:cs="Palatino Linotype"/>
            <w:sz w:val="20"/>
            <w:szCs w:val="20"/>
            <w:lang w:val="en-GB"/>
          </w:rPr>
          <w:t>DT: Digital Technologies</w:t>
        </w:r>
      </w:ins>
    </w:p>
    <w:p w14:paraId="73BB63EC" w14:textId="6AB8EAA5" w:rsidR="00BC583B" w:rsidRPr="004276D8" w:rsidRDefault="00BC583B" w:rsidP="00861670">
      <w:pPr>
        <w:pBdr>
          <w:top w:val="nil"/>
          <w:left w:val="nil"/>
          <w:bottom w:val="nil"/>
          <w:right w:val="nil"/>
          <w:between w:val="nil"/>
        </w:pBdr>
        <w:spacing w:line="240" w:lineRule="auto"/>
        <w:ind w:left="113"/>
        <w:rPr>
          <w:ins w:id="313" w:author="Tatjana Vilutienė" w:date="2021-09-23T18:53:00Z"/>
          <w:rFonts w:ascii="Palatino Linotype" w:eastAsia="Palatino Linotype" w:hAnsi="Palatino Linotype" w:cs="Palatino Linotype"/>
          <w:sz w:val="20"/>
          <w:szCs w:val="20"/>
          <w:lang w:val="en-GB"/>
        </w:rPr>
      </w:pPr>
      <w:ins w:id="314" w:author="Rasa Džiugaitė-Tumėnienė" w:date="2021-09-24T11:38:00Z">
        <w:r>
          <w:rPr>
            <w:rFonts w:ascii="Palatino Linotype" w:eastAsia="Palatino Linotype" w:hAnsi="Palatino Linotype" w:cs="Palatino Linotype"/>
            <w:sz w:val="20"/>
            <w:szCs w:val="20"/>
            <w:lang w:val="en-GB"/>
          </w:rPr>
          <w:t>EA</w:t>
        </w:r>
      </w:ins>
    </w:p>
    <w:p w14:paraId="53F3AAB7" w14:textId="2D908475" w:rsidR="00504AE2" w:rsidRPr="004276D8" w:rsidRDefault="00861670" w:rsidP="00861670">
      <w:pPr>
        <w:pBdr>
          <w:top w:val="nil"/>
          <w:left w:val="nil"/>
          <w:bottom w:val="nil"/>
          <w:right w:val="nil"/>
          <w:between w:val="nil"/>
        </w:pBdr>
        <w:spacing w:line="240" w:lineRule="auto"/>
        <w:ind w:left="113"/>
        <w:rPr>
          <w:ins w:id="315" w:author="Tatjana Vilutienė" w:date="2021-09-23T18:53:00Z"/>
          <w:rFonts w:ascii="Palatino Linotype" w:eastAsia="Palatino Linotype" w:hAnsi="Palatino Linotype" w:cs="Palatino Linotype"/>
          <w:sz w:val="20"/>
          <w:szCs w:val="20"/>
          <w:lang w:val="en-GB"/>
        </w:rPr>
      </w:pPr>
      <w:ins w:id="316" w:author="Tatjana Vilutienė" w:date="2021-09-23T18:53:00Z">
        <w:del w:id="317" w:author="Rasa Džiugaitė-Tumėnienė" w:date="2021-09-24T11:39:00Z">
          <w:r w:rsidRPr="00BC583B" w:rsidDel="00BC583B">
            <w:rPr>
              <w:rFonts w:ascii="Palatino Linotype" w:eastAsia="Palatino Linotype" w:hAnsi="Palatino Linotype" w:cs="Palatino Linotype"/>
              <w:color w:val="FF0000"/>
              <w:sz w:val="20"/>
              <w:szCs w:val="20"/>
              <w:lang w:val="en-GB"/>
              <w:rPrChange w:id="318" w:author="Rasa Džiugaitė-Tumėnienė" w:date="2021-09-24T11:39:00Z">
                <w:rPr>
                  <w:rFonts w:ascii="Palatino Linotype" w:eastAsia="Palatino Linotype" w:hAnsi="Palatino Linotype" w:cs="Palatino Linotype"/>
                  <w:sz w:val="20"/>
                  <w:szCs w:val="20"/>
                  <w:lang w:val="en-GB"/>
                </w:rPr>
              </w:rPrChange>
            </w:rPr>
            <w:delText>EE: embodied energy</w:delText>
          </w:r>
        </w:del>
      </w:ins>
      <w:proofErr w:type="spellStart"/>
      <w:proofErr w:type="gramStart"/>
      <w:ins w:id="319" w:author="Rasa Džiugaitė-Tumėnienė" w:date="2021-09-24T10:57:00Z">
        <w:r w:rsidR="00504AE2">
          <w:rPr>
            <w:rFonts w:ascii="Palatino Linotype" w:eastAsia="Palatino Linotype" w:hAnsi="Palatino Linotype" w:cs="Palatino Linotype"/>
            <w:sz w:val="20"/>
            <w:szCs w:val="20"/>
            <w:lang w:val="en-GB"/>
          </w:rPr>
          <w:t>env</w:t>
        </w:r>
        <w:proofErr w:type="spellEnd"/>
        <w:r w:rsidR="00504AE2">
          <w:rPr>
            <w:rFonts w:ascii="Palatino Linotype" w:eastAsia="Palatino Linotype" w:hAnsi="Palatino Linotype" w:cs="Palatino Linotype"/>
            <w:sz w:val="20"/>
            <w:szCs w:val="20"/>
            <w:lang w:val="en-GB"/>
          </w:rPr>
          <w:t>.:</w:t>
        </w:r>
        <w:proofErr w:type="gramEnd"/>
        <w:r w:rsidR="00504AE2">
          <w:rPr>
            <w:rFonts w:ascii="Palatino Linotype" w:eastAsia="Palatino Linotype" w:hAnsi="Palatino Linotype" w:cs="Palatino Linotype"/>
            <w:sz w:val="20"/>
            <w:szCs w:val="20"/>
            <w:lang w:val="en-GB"/>
          </w:rPr>
          <w:t xml:space="preserve"> environmental</w:t>
        </w:r>
      </w:ins>
    </w:p>
    <w:p w14:paraId="73DE9359" w14:textId="77777777" w:rsidR="00861670" w:rsidRPr="004276D8" w:rsidRDefault="00861670" w:rsidP="00861670">
      <w:pPr>
        <w:pBdr>
          <w:top w:val="nil"/>
          <w:left w:val="nil"/>
          <w:bottom w:val="nil"/>
          <w:right w:val="nil"/>
          <w:between w:val="nil"/>
        </w:pBdr>
        <w:spacing w:line="240" w:lineRule="auto"/>
        <w:ind w:left="113"/>
        <w:rPr>
          <w:ins w:id="320" w:author="Tatjana Vilutienė" w:date="2021-09-23T18:53:00Z"/>
          <w:rFonts w:ascii="Palatino Linotype" w:eastAsia="Palatino Linotype" w:hAnsi="Palatino Linotype" w:cs="Palatino Linotype"/>
          <w:sz w:val="20"/>
          <w:szCs w:val="20"/>
          <w:lang w:val="en-GB"/>
        </w:rPr>
      </w:pPr>
      <w:ins w:id="321" w:author="Tatjana Vilutienė" w:date="2021-09-23T18:53:00Z">
        <w:r w:rsidRPr="004276D8">
          <w:rPr>
            <w:rFonts w:ascii="Palatino Linotype" w:eastAsia="Palatino Linotype" w:hAnsi="Palatino Linotype" w:cs="Palatino Linotype"/>
            <w:sz w:val="20"/>
            <w:szCs w:val="20"/>
            <w:lang w:val="en-GB"/>
          </w:rPr>
          <w:t>FM: Facility Management</w:t>
        </w:r>
      </w:ins>
    </w:p>
    <w:p w14:paraId="3CC7B238" w14:textId="27F8035E" w:rsidR="00861670" w:rsidRDefault="00861670" w:rsidP="00861670">
      <w:pPr>
        <w:pBdr>
          <w:top w:val="nil"/>
          <w:left w:val="nil"/>
          <w:bottom w:val="nil"/>
          <w:right w:val="nil"/>
          <w:between w:val="nil"/>
        </w:pBdr>
        <w:spacing w:line="240" w:lineRule="auto"/>
        <w:ind w:left="113"/>
        <w:rPr>
          <w:ins w:id="322" w:author="Rasa Džiugaitė-Tumėnienė" w:date="2021-09-24T11:37:00Z"/>
          <w:rFonts w:ascii="Palatino Linotype" w:eastAsia="Palatino Linotype" w:hAnsi="Palatino Linotype" w:cs="Palatino Linotype"/>
          <w:sz w:val="20"/>
          <w:szCs w:val="20"/>
          <w:lang w:val="en-GB"/>
        </w:rPr>
      </w:pPr>
      <w:ins w:id="323" w:author="Tatjana Vilutienė" w:date="2021-09-23T18:53:00Z">
        <w:r w:rsidRPr="004276D8">
          <w:rPr>
            <w:rFonts w:ascii="Palatino Linotype" w:eastAsia="Palatino Linotype" w:hAnsi="Palatino Linotype" w:cs="Palatino Linotype"/>
            <w:sz w:val="20"/>
            <w:szCs w:val="20"/>
            <w:lang w:val="en-GB"/>
          </w:rPr>
          <w:t>GIS: Geographic Information System</w:t>
        </w:r>
      </w:ins>
    </w:p>
    <w:p w14:paraId="70A5F6F3" w14:textId="142C12A9" w:rsidR="007E5137" w:rsidRDefault="007E5137" w:rsidP="00861670">
      <w:pPr>
        <w:pBdr>
          <w:top w:val="nil"/>
          <w:left w:val="nil"/>
          <w:bottom w:val="nil"/>
          <w:right w:val="nil"/>
          <w:between w:val="nil"/>
        </w:pBdr>
        <w:spacing w:line="240" w:lineRule="auto"/>
        <w:ind w:left="113"/>
        <w:rPr>
          <w:ins w:id="324" w:author="Rasa Džiugaitė-Tumėnienė" w:date="2021-09-24T11:37:00Z"/>
          <w:rFonts w:ascii="Palatino Linotype" w:eastAsia="Palatino Linotype" w:hAnsi="Palatino Linotype" w:cs="Palatino Linotype"/>
          <w:sz w:val="20"/>
          <w:szCs w:val="20"/>
          <w:lang w:val="en-GB"/>
        </w:rPr>
      </w:pPr>
      <w:ins w:id="325" w:author="Rasa Džiugaitė-Tumėnienė" w:date="2021-09-24T11:37:00Z">
        <w:r>
          <w:rPr>
            <w:rFonts w:ascii="Palatino Linotype" w:eastAsia="Palatino Linotype" w:hAnsi="Palatino Linotype" w:cs="Palatino Linotype"/>
            <w:sz w:val="20"/>
            <w:szCs w:val="20"/>
            <w:lang w:val="en-GB"/>
          </w:rPr>
          <w:t>LCA</w:t>
        </w:r>
      </w:ins>
    </w:p>
    <w:p w14:paraId="79D488DA" w14:textId="2330DB67" w:rsidR="007E5137" w:rsidRDefault="007E5137" w:rsidP="00861670">
      <w:pPr>
        <w:pBdr>
          <w:top w:val="nil"/>
          <w:left w:val="nil"/>
          <w:bottom w:val="nil"/>
          <w:right w:val="nil"/>
          <w:between w:val="nil"/>
        </w:pBdr>
        <w:spacing w:line="240" w:lineRule="auto"/>
        <w:ind w:left="113"/>
        <w:rPr>
          <w:ins w:id="326" w:author="Rasa Džiugaitė-Tumėnienė" w:date="2021-09-24T11:37:00Z"/>
          <w:rFonts w:ascii="Palatino Linotype" w:eastAsia="Palatino Linotype" w:hAnsi="Palatino Linotype" w:cs="Palatino Linotype"/>
          <w:sz w:val="20"/>
          <w:szCs w:val="20"/>
          <w:lang w:val="en-GB"/>
        </w:rPr>
      </w:pPr>
      <w:ins w:id="327" w:author="Rasa Džiugaitė-Tumėnienė" w:date="2021-09-24T11:37:00Z">
        <w:r>
          <w:rPr>
            <w:rFonts w:ascii="Palatino Linotype" w:eastAsia="Palatino Linotype" w:hAnsi="Palatino Linotype" w:cs="Palatino Linotype"/>
            <w:sz w:val="20"/>
            <w:szCs w:val="20"/>
            <w:lang w:val="en-GB"/>
          </w:rPr>
          <w:t>LCC</w:t>
        </w:r>
      </w:ins>
    </w:p>
    <w:p w14:paraId="540CF5F8" w14:textId="46406072" w:rsidR="00861670" w:rsidRDefault="00861670" w:rsidP="00861670">
      <w:pPr>
        <w:pBdr>
          <w:top w:val="nil"/>
          <w:left w:val="nil"/>
          <w:bottom w:val="nil"/>
          <w:right w:val="nil"/>
          <w:between w:val="nil"/>
        </w:pBdr>
        <w:spacing w:line="240" w:lineRule="auto"/>
        <w:ind w:left="113"/>
        <w:rPr>
          <w:ins w:id="328" w:author="Rasa Džiugaitė-Tumėnienė" w:date="2021-09-24T11:37:00Z"/>
          <w:rFonts w:ascii="Palatino Linotype" w:eastAsia="Palatino Linotype" w:hAnsi="Palatino Linotype" w:cs="Palatino Linotype"/>
          <w:sz w:val="20"/>
          <w:szCs w:val="20"/>
          <w:lang w:val="en-GB"/>
        </w:rPr>
      </w:pPr>
      <w:ins w:id="329" w:author="Tatjana Vilutienė" w:date="2021-09-23T18:53:00Z">
        <w:r w:rsidRPr="004276D8">
          <w:rPr>
            <w:rFonts w:ascii="Palatino Linotype" w:eastAsia="Palatino Linotype" w:hAnsi="Palatino Linotype" w:cs="Palatino Linotype"/>
            <w:sz w:val="20"/>
            <w:szCs w:val="20"/>
            <w:lang w:val="en-GB"/>
          </w:rPr>
          <w:t>OE: operating energy</w:t>
        </w:r>
      </w:ins>
    </w:p>
    <w:p w14:paraId="2EC0DDB7" w14:textId="3C6553F0" w:rsidR="007E5137" w:rsidRPr="004276D8" w:rsidRDefault="007E5137" w:rsidP="00861670">
      <w:pPr>
        <w:pBdr>
          <w:top w:val="nil"/>
          <w:left w:val="nil"/>
          <w:bottom w:val="nil"/>
          <w:right w:val="nil"/>
          <w:between w:val="nil"/>
        </w:pBdr>
        <w:spacing w:line="240" w:lineRule="auto"/>
        <w:ind w:left="113"/>
        <w:rPr>
          <w:ins w:id="330" w:author="Tatjana Vilutienė" w:date="2021-09-23T18:53:00Z"/>
          <w:rFonts w:ascii="Palatino Linotype" w:eastAsia="Palatino Linotype" w:hAnsi="Palatino Linotype" w:cs="Palatino Linotype"/>
          <w:sz w:val="20"/>
          <w:szCs w:val="20"/>
          <w:lang w:val="en-GB"/>
        </w:rPr>
      </w:pPr>
      <w:ins w:id="331" w:author="Rasa Džiugaitė-Tumėnienė" w:date="2021-09-24T11:37:00Z">
        <w:r>
          <w:rPr>
            <w:rFonts w:ascii="Palatino Linotype" w:eastAsia="Palatino Linotype" w:hAnsi="Palatino Linotype" w:cs="Palatino Linotype"/>
            <w:sz w:val="20"/>
            <w:szCs w:val="20"/>
            <w:lang w:val="en-GB"/>
          </w:rPr>
          <w:t>PICOC</w:t>
        </w:r>
      </w:ins>
    </w:p>
    <w:p w14:paraId="10450CF4" w14:textId="77777777" w:rsidR="00861670" w:rsidRPr="004276D8" w:rsidRDefault="00861670" w:rsidP="00861670">
      <w:pPr>
        <w:pBdr>
          <w:top w:val="nil"/>
          <w:left w:val="nil"/>
          <w:bottom w:val="nil"/>
          <w:right w:val="nil"/>
          <w:between w:val="nil"/>
        </w:pBdr>
        <w:spacing w:line="240" w:lineRule="auto"/>
        <w:ind w:left="113"/>
        <w:rPr>
          <w:ins w:id="332" w:author="Tatjana Vilutienė" w:date="2021-09-23T18:53:00Z"/>
          <w:rFonts w:ascii="Palatino Linotype" w:eastAsia="Palatino Linotype" w:hAnsi="Palatino Linotype" w:cs="Palatino Linotype"/>
          <w:sz w:val="20"/>
          <w:szCs w:val="20"/>
          <w:lang w:val="en-GB"/>
        </w:rPr>
      </w:pPr>
      <w:ins w:id="333" w:author="Tatjana Vilutienė" w:date="2021-09-23T18:53:00Z">
        <w:r w:rsidRPr="004276D8">
          <w:rPr>
            <w:rFonts w:ascii="Palatino Linotype" w:eastAsia="Palatino Linotype" w:hAnsi="Palatino Linotype" w:cs="Palatino Linotype"/>
            <w:sz w:val="20"/>
            <w:szCs w:val="20"/>
            <w:lang w:val="en-GB"/>
          </w:rPr>
          <w:t>RQ: research question</w:t>
        </w:r>
      </w:ins>
    </w:p>
    <w:p w14:paraId="440EA8A9" w14:textId="77777777" w:rsidR="00861670" w:rsidRPr="004276D8" w:rsidRDefault="00861670" w:rsidP="00861670">
      <w:pPr>
        <w:pBdr>
          <w:top w:val="nil"/>
          <w:left w:val="nil"/>
          <w:bottom w:val="nil"/>
          <w:right w:val="nil"/>
          <w:between w:val="nil"/>
        </w:pBdr>
        <w:spacing w:line="240" w:lineRule="auto"/>
        <w:ind w:left="113"/>
        <w:rPr>
          <w:ins w:id="334" w:author="Tatjana Vilutienė" w:date="2021-09-23T18:53:00Z"/>
          <w:rFonts w:ascii="Palatino Linotype" w:eastAsia="Palatino Linotype" w:hAnsi="Palatino Linotype" w:cs="Palatino Linotype"/>
          <w:sz w:val="20"/>
          <w:szCs w:val="20"/>
          <w:lang w:val="en-GB"/>
        </w:rPr>
      </w:pPr>
      <w:proofErr w:type="spellStart"/>
      <w:ins w:id="335" w:author="Tatjana Vilutienė" w:date="2021-09-23T18:53:00Z">
        <w:r w:rsidRPr="004276D8">
          <w:rPr>
            <w:rFonts w:ascii="Palatino Linotype" w:eastAsia="Palatino Linotype" w:hAnsi="Palatino Linotype" w:cs="Palatino Linotype"/>
            <w:sz w:val="20"/>
            <w:szCs w:val="20"/>
            <w:lang w:val="en-GB"/>
          </w:rPr>
          <w:t>SBTool</w:t>
        </w:r>
        <w:proofErr w:type="spellEnd"/>
        <w:r w:rsidRPr="004276D8">
          <w:rPr>
            <w:rFonts w:ascii="Palatino Linotype" w:eastAsia="Palatino Linotype" w:hAnsi="Palatino Linotype" w:cs="Palatino Linotype"/>
            <w:sz w:val="20"/>
            <w:szCs w:val="20"/>
            <w:lang w:val="en-GB"/>
          </w:rPr>
          <w:t>: a generic framework for rating the sustainable performance of buildings and projects</w:t>
        </w:r>
      </w:ins>
    </w:p>
    <w:p w14:paraId="016921D5" w14:textId="77777777" w:rsidR="00861670" w:rsidRPr="004276D8" w:rsidRDefault="00861670" w:rsidP="00861670">
      <w:pPr>
        <w:pBdr>
          <w:top w:val="nil"/>
          <w:left w:val="nil"/>
          <w:bottom w:val="nil"/>
          <w:right w:val="nil"/>
          <w:between w:val="nil"/>
        </w:pBdr>
        <w:spacing w:line="240" w:lineRule="auto"/>
        <w:ind w:left="113"/>
        <w:rPr>
          <w:ins w:id="336" w:author="Tatjana Vilutienė" w:date="2021-09-23T18:53:00Z"/>
          <w:rFonts w:ascii="Palatino Linotype" w:eastAsia="Palatino Linotype" w:hAnsi="Palatino Linotype" w:cs="Palatino Linotype"/>
          <w:sz w:val="20"/>
          <w:szCs w:val="20"/>
          <w:lang w:val="en-GB"/>
        </w:rPr>
      </w:pPr>
      <w:ins w:id="337" w:author="Tatjana Vilutienė" w:date="2021-09-23T18:53:00Z">
        <w:r w:rsidRPr="004276D8">
          <w:rPr>
            <w:rFonts w:ascii="Palatino Linotype" w:eastAsia="Palatino Linotype" w:hAnsi="Palatino Linotype" w:cs="Palatino Linotype"/>
            <w:sz w:val="20"/>
            <w:szCs w:val="20"/>
            <w:lang w:val="en-GB"/>
          </w:rPr>
          <w:t>VSI: Virtual Special Issue</w:t>
        </w:r>
      </w:ins>
    </w:p>
    <w:p w14:paraId="394391F7" w14:textId="77777777" w:rsidR="00861670" w:rsidRPr="004276D8" w:rsidRDefault="00861670" w:rsidP="00861670">
      <w:pPr>
        <w:pBdr>
          <w:top w:val="nil"/>
          <w:left w:val="nil"/>
          <w:bottom w:val="nil"/>
          <w:right w:val="nil"/>
          <w:between w:val="nil"/>
        </w:pBdr>
        <w:spacing w:line="240" w:lineRule="auto"/>
        <w:ind w:left="113"/>
        <w:rPr>
          <w:ins w:id="338" w:author="Tatjana Vilutienė" w:date="2021-09-23T18:53:00Z"/>
          <w:rFonts w:ascii="Palatino Linotype" w:eastAsia="Palatino Linotype" w:hAnsi="Palatino Linotype" w:cs="Palatino Linotype"/>
          <w:sz w:val="20"/>
          <w:szCs w:val="20"/>
          <w:lang w:val="en-GB"/>
        </w:rPr>
      </w:pPr>
      <w:proofErr w:type="spellStart"/>
      <w:ins w:id="339" w:author="Tatjana Vilutienė" w:date="2021-09-23T18:53:00Z">
        <w:r w:rsidRPr="004276D8">
          <w:rPr>
            <w:rFonts w:ascii="Palatino Linotype" w:eastAsia="Palatino Linotype" w:hAnsi="Palatino Linotype" w:cs="Palatino Linotype"/>
            <w:sz w:val="20"/>
            <w:szCs w:val="20"/>
            <w:lang w:val="en-GB"/>
          </w:rPr>
          <w:t>WoS</w:t>
        </w:r>
        <w:proofErr w:type="spellEnd"/>
        <w:r w:rsidRPr="004276D8">
          <w:rPr>
            <w:rFonts w:ascii="Palatino Linotype" w:eastAsia="Palatino Linotype" w:hAnsi="Palatino Linotype" w:cs="Palatino Linotype"/>
            <w:sz w:val="20"/>
            <w:szCs w:val="20"/>
            <w:lang w:val="en-GB"/>
          </w:rPr>
          <w:t>: Web of Science</w:t>
        </w:r>
      </w:ins>
    </w:p>
    <w:p w14:paraId="497B35E2" w14:textId="77777777" w:rsidR="00861670" w:rsidRPr="00C10A63" w:rsidRDefault="00861670" w:rsidP="00CA4EF8">
      <w:pPr>
        <w:pBdr>
          <w:top w:val="nil"/>
          <w:left w:val="nil"/>
          <w:bottom w:val="nil"/>
          <w:right w:val="nil"/>
          <w:between w:val="nil"/>
        </w:pBdr>
        <w:spacing w:line="240" w:lineRule="auto"/>
        <w:ind w:firstLine="425"/>
        <w:rPr>
          <w:rFonts w:ascii="Palatino Linotype" w:eastAsia="Palatino Linotype" w:hAnsi="Palatino Linotype" w:cs="Palatino Linotype"/>
          <w:color w:val="auto"/>
          <w:sz w:val="20"/>
          <w:szCs w:val="20"/>
        </w:rPr>
      </w:pPr>
    </w:p>
    <w:p w14:paraId="5BBBA342" w14:textId="3435AF26" w:rsidR="00780EC7" w:rsidRDefault="00780EC7" w:rsidP="00780EC7">
      <w:pPr>
        <w:pBdr>
          <w:top w:val="nil"/>
          <w:left w:val="nil"/>
          <w:bottom w:val="nil"/>
          <w:right w:val="nil"/>
          <w:between w:val="nil"/>
        </w:pBdr>
        <w:spacing w:before="240" w:after="120" w:line="240" w:lineRule="auto"/>
        <w:jc w:val="left"/>
        <w:rPr>
          <w:rFonts w:ascii="Palatino Linotype" w:eastAsia="Palatino Linotype" w:hAnsi="Palatino Linotype" w:cs="Palatino Linotype"/>
          <w:b/>
          <w:sz w:val="20"/>
          <w:szCs w:val="20"/>
        </w:rPr>
      </w:pPr>
      <w:r w:rsidRPr="00C10A63">
        <w:rPr>
          <w:rFonts w:ascii="Palatino Linotype" w:eastAsia="Palatino Linotype" w:hAnsi="Palatino Linotype" w:cs="Palatino Linotype"/>
          <w:b/>
          <w:sz w:val="20"/>
          <w:szCs w:val="20"/>
        </w:rPr>
        <w:t>References</w:t>
      </w:r>
    </w:p>
    <w:p w14:paraId="2C157957" w14:textId="17D58FD7" w:rsidR="00C86927" w:rsidRPr="00C86927" w:rsidRDefault="003D59D1"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4276D8">
        <w:rPr>
          <w:rFonts w:ascii="Palatino Linotype" w:eastAsia="Palatino Linotype" w:hAnsi="Palatino Linotype" w:cs="Palatino Linotype"/>
          <w:b/>
          <w:sz w:val="20"/>
          <w:szCs w:val="20"/>
          <w:lang w:val="en-GB"/>
        </w:rPr>
        <w:fldChar w:fldCharType="begin" w:fldLock="1"/>
      </w:r>
      <w:r w:rsidRPr="004276D8">
        <w:rPr>
          <w:rFonts w:ascii="Palatino Linotype" w:eastAsia="Palatino Linotype" w:hAnsi="Palatino Linotype" w:cs="Palatino Linotype"/>
          <w:b/>
          <w:sz w:val="20"/>
          <w:szCs w:val="20"/>
          <w:lang w:val="en-GB"/>
        </w:rPr>
        <w:instrText xml:space="preserve">ADDIN Mendeley Bibliography CSL_BIBLIOGRAPHY </w:instrText>
      </w:r>
      <w:r w:rsidRPr="004276D8">
        <w:rPr>
          <w:rFonts w:ascii="Palatino Linotype" w:eastAsia="Palatino Linotype" w:hAnsi="Palatino Linotype" w:cs="Palatino Linotype"/>
          <w:b/>
          <w:sz w:val="20"/>
          <w:szCs w:val="20"/>
          <w:lang w:val="en-GB"/>
        </w:rPr>
        <w:fldChar w:fldCharType="separate"/>
      </w:r>
      <w:r w:rsidR="00C86927" w:rsidRPr="00C86927">
        <w:rPr>
          <w:rFonts w:ascii="Palatino Linotype" w:hAnsi="Palatino Linotype"/>
          <w:noProof/>
          <w:sz w:val="20"/>
        </w:rPr>
        <w:t xml:space="preserve">1. </w:t>
      </w:r>
      <w:r w:rsidR="00C86927" w:rsidRPr="00C86927">
        <w:rPr>
          <w:rFonts w:ascii="Palatino Linotype" w:hAnsi="Palatino Linotype"/>
          <w:noProof/>
          <w:sz w:val="20"/>
        </w:rPr>
        <w:tab/>
        <w:t xml:space="preserve">Eurpean Court of Auditors Energy efficiency in buildings: greater focus on cost-effectiveness still needed. </w:t>
      </w:r>
      <w:r w:rsidR="00C86927" w:rsidRPr="00C86927">
        <w:rPr>
          <w:rFonts w:ascii="Palatino Linotype" w:hAnsi="Palatino Linotype"/>
          <w:b/>
          <w:bCs/>
          <w:noProof/>
          <w:sz w:val="20"/>
        </w:rPr>
        <w:t>2020</w:t>
      </w:r>
      <w:r w:rsidR="00C86927" w:rsidRPr="00C86927">
        <w:rPr>
          <w:rFonts w:ascii="Palatino Linotype" w:hAnsi="Palatino Linotype"/>
          <w:noProof/>
          <w:sz w:val="20"/>
        </w:rPr>
        <w:t>, 66.</w:t>
      </w:r>
    </w:p>
    <w:p w14:paraId="4EDCCF87"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2. </w:t>
      </w:r>
      <w:r w:rsidRPr="00C86927">
        <w:rPr>
          <w:rFonts w:ascii="Palatino Linotype" w:hAnsi="Palatino Linotype"/>
          <w:noProof/>
          <w:sz w:val="20"/>
        </w:rPr>
        <w:tab/>
        <w:t>Kassem, M.; Li, J. Building Information Modelling</w:t>
      </w:r>
      <w:r w:rsidRPr="00C86927">
        <w:rPr>
          <w:noProof/>
          <w:sz w:val="20"/>
        </w:rPr>
        <w:t> </w:t>
      </w:r>
      <w:r w:rsidRPr="00C86927">
        <w:rPr>
          <w:rFonts w:ascii="Palatino Linotype" w:hAnsi="Palatino Linotype"/>
          <w:noProof/>
          <w:sz w:val="20"/>
        </w:rPr>
        <w:t xml:space="preserve">: Evaluating Tools for Maturity and Benefits Measurement. </w:t>
      </w:r>
      <w:r w:rsidRPr="00C86927">
        <w:rPr>
          <w:rFonts w:ascii="Palatino Linotype" w:hAnsi="Palatino Linotype"/>
          <w:b/>
          <w:bCs/>
          <w:noProof/>
          <w:sz w:val="20"/>
        </w:rPr>
        <w:t>2020</w:t>
      </w:r>
      <w:r w:rsidRPr="00C86927">
        <w:rPr>
          <w:rFonts w:ascii="Palatino Linotype" w:hAnsi="Palatino Linotype"/>
          <w:noProof/>
          <w:sz w:val="20"/>
        </w:rPr>
        <w:t>, 184.</w:t>
      </w:r>
    </w:p>
    <w:p w14:paraId="08124E7B"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3. </w:t>
      </w:r>
      <w:r w:rsidRPr="00C86927">
        <w:rPr>
          <w:rFonts w:ascii="Palatino Linotype" w:hAnsi="Palatino Linotype"/>
          <w:noProof/>
          <w:sz w:val="20"/>
        </w:rPr>
        <w:tab/>
        <w:t xml:space="preserve">Lietuvos Respublikos aplinkos ministerija Statyba 4.0 Available online: https://statyba40.lt/ </w:t>
      </w:r>
      <w:r w:rsidRPr="00C86927">
        <w:rPr>
          <w:rFonts w:ascii="Palatino Linotype" w:hAnsi="Palatino Linotype"/>
          <w:noProof/>
          <w:sz w:val="20"/>
        </w:rPr>
        <w:lastRenderedPageBreak/>
        <w:t>(accessed on Jul 8, 2021).</w:t>
      </w:r>
    </w:p>
    <w:p w14:paraId="41596F65"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4. </w:t>
      </w:r>
      <w:r w:rsidRPr="00C86927">
        <w:rPr>
          <w:rFonts w:ascii="Palatino Linotype" w:hAnsi="Palatino Linotype"/>
          <w:noProof/>
          <w:sz w:val="20"/>
        </w:rPr>
        <w:tab/>
        <w:t xml:space="preserve">Abbondati, F.; Oreto, C.; Viscione, N.; Biancardo, S.A. Rural Road Reverse Engineering Using Bim: an Italian Case Study. </w:t>
      </w:r>
      <w:r w:rsidRPr="00C86927">
        <w:rPr>
          <w:rFonts w:ascii="Palatino Linotype" w:hAnsi="Palatino Linotype"/>
          <w:i/>
          <w:iCs/>
          <w:noProof/>
          <w:sz w:val="20"/>
        </w:rPr>
        <w:t>11th Int. Conf. Environ. Eng. 11th ICEE Sel. Pap.</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21–22, doi:10.3846/enviro.2020.683.</w:t>
      </w:r>
    </w:p>
    <w:p w14:paraId="1F133DB3"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5. </w:t>
      </w:r>
      <w:r w:rsidRPr="00C86927">
        <w:rPr>
          <w:rFonts w:ascii="Palatino Linotype" w:hAnsi="Palatino Linotype"/>
          <w:noProof/>
          <w:sz w:val="20"/>
        </w:rPr>
        <w:tab/>
        <w:t xml:space="preserve">Salimzadeh, N.; Vahdatikhaki, F.; Hammad, A. Parametric modeling and surface-specific sensitivity analysis of PV module layout on building skin using BIM. </w:t>
      </w:r>
      <w:r w:rsidRPr="00C86927">
        <w:rPr>
          <w:rFonts w:ascii="Palatino Linotype" w:hAnsi="Palatino Linotype"/>
          <w:i/>
          <w:iCs/>
          <w:noProof/>
          <w:sz w:val="20"/>
        </w:rPr>
        <w:t>Energy Build.</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216</w:t>
      </w:r>
      <w:r w:rsidRPr="00C86927">
        <w:rPr>
          <w:rFonts w:ascii="Palatino Linotype" w:hAnsi="Palatino Linotype"/>
          <w:noProof/>
          <w:sz w:val="20"/>
        </w:rPr>
        <w:t>, 109953, doi:10.1016/j.enbuild.2020.109953.</w:t>
      </w:r>
    </w:p>
    <w:p w14:paraId="4032C4DC"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6. </w:t>
      </w:r>
      <w:r w:rsidRPr="00C86927">
        <w:rPr>
          <w:rFonts w:ascii="Palatino Linotype" w:hAnsi="Palatino Linotype"/>
          <w:noProof/>
          <w:sz w:val="20"/>
        </w:rPr>
        <w:tab/>
        <w:t xml:space="preserve">Utkucu, D.; Sözer, H. An evaluation process for natural ventilation using a scenario-based multi-criteria and multi-interaction analysis. </w:t>
      </w:r>
      <w:r w:rsidRPr="00C86927">
        <w:rPr>
          <w:rFonts w:ascii="Palatino Linotype" w:hAnsi="Palatino Linotype"/>
          <w:i/>
          <w:iCs/>
          <w:noProof/>
          <w:sz w:val="20"/>
        </w:rPr>
        <w:t>Energy Reports</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6</w:t>
      </w:r>
      <w:r w:rsidRPr="00C86927">
        <w:rPr>
          <w:rFonts w:ascii="Palatino Linotype" w:hAnsi="Palatino Linotype"/>
          <w:noProof/>
          <w:sz w:val="20"/>
        </w:rPr>
        <w:t>, 644–661, doi:10.1016/j.egyr.2020.02.001.</w:t>
      </w:r>
    </w:p>
    <w:p w14:paraId="76B6F4AD"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7. </w:t>
      </w:r>
      <w:r w:rsidRPr="00C86927">
        <w:rPr>
          <w:rFonts w:ascii="Palatino Linotype" w:hAnsi="Palatino Linotype"/>
          <w:noProof/>
          <w:sz w:val="20"/>
        </w:rPr>
        <w:tab/>
        <w:t xml:space="preserve">Jeong, W.S.; Yan, W.; Joon Lee, C. Thermal performance visualization using object-oriented physical and building information modeling. </w:t>
      </w:r>
      <w:r w:rsidRPr="00C86927">
        <w:rPr>
          <w:rFonts w:ascii="Palatino Linotype" w:hAnsi="Palatino Linotype"/>
          <w:i/>
          <w:iCs/>
          <w:noProof/>
          <w:sz w:val="20"/>
        </w:rPr>
        <w:t>Appl. Sci.</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10</w:t>
      </w:r>
      <w:r w:rsidRPr="00C86927">
        <w:rPr>
          <w:rFonts w:ascii="Palatino Linotype" w:hAnsi="Palatino Linotype"/>
          <w:noProof/>
          <w:sz w:val="20"/>
        </w:rPr>
        <w:t>, doi:10.3390/app10175888.</w:t>
      </w:r>
    </w:p>
    <w:p w14:paraId="63D578FF"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8. </w:t>
      </w:r>
      <w:r w:rsidRPr="00C86927">
        <w:rPr>
          <w:rFonts w:ascii="Palatino Linotype" w:hAnsi="Palatino Linotype"/>
          <w:noProof/>
          <w:sz w:val="20"/>
        </w:rPr>
        <w:tab/>
        <w:t xml:space="preserve">Li, Z.; Lin, B.; Zheng, S.; Liu, Y.; Wang, Z.; Dai, J. A review of operational energy consumption calculation method for urban buildings. </w:t>
      </w:r>
      <w:r w:rsidRPr="00C86927">
        <w:rPr>
          <w:rFonts w:ascii="Palatino Linotype" w:hAnsi="Palatino Linotype"/>
          <w:i/>
          <w:iCs/>
          <w:noProof/>
          <w:sz w:val="20"/>
        </w:rPr>
        <w:t>Build. Simul.</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13</w:t>
      </w:r>
      <w:r w:rsidRPr="00C86927">
        <w:rPr>
          <w:rFonts w:ascii="Palatino Linotype" w:hAnsi="Palatino Linotype"/>
          <w:noProof/>
          <w:sz w:val="20"/>
        </w:rPr>
        <w:t>, 739–751, doi:10.1007/s12273-020-0619-0.</w:t>
      </w:r>
    </w:p>
    <w:p w14:paraId="0F8FBB10"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9. </w:t>
      </w:r>
      <w:r w:rsidRPr="00C86927">
        <w:rPr>
          <w:rFonts w:ascii="Palatino Linotype" w:hAnsi="Palatino Linotype"/>
          <w:noProof/>
          <w:sz w:val="20"/>
        </w:rPr>
        <w:tab/>
        <w:t xml:space="preserve">Mataloto, B.; Ferreira, J.C.; Resende, R.; Moura, R.; Luís, S. Bim in people2people and things2people interactive process. </w:t>
      </w:r>
      <w:r w:rsidRPr="00C86927">
        <w:rPr>
          <w:rFonts w:ascii="Palatino Linotype" w:hAnsi="Palatino Linotype"/>
          <w:i/>
          <w:iCs/>
          <w:noProof/>
          <w:sz w:val="20"/>
        </w:rPr>
        <w:t>Sensors (Switzerland)</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20</w:t>
      </w:r>
      <w:r w:rsidRPr="00C86927">
        <w:rPr>
          <w:rFonts w:ascii="Palatino Linotype" w:hAnsi="Palatino Linotype"/>
          <w:noProof/>
          <w:sz w:val="20"/>
        </w:rPr>
        <w:t>, doi:10.3390/s20102982.</w:t>
      </w:r>
    </w:p>
    <w:p w14:paraId="180801EC"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10. </w:t>
      </w:r>
      <w:r w:rsidRPr="00C86927">
        <w:rPr>
          <w:rFonts w:ascii="Palatino Linotype" w:hAnsi="Palatino Linotype"/>
          <w:noProof/>
          <w:sz w:val="20"/>
        </w:rPr>
        <w:tab/>
        <w:t xml:space="preserve">Costa, G.; Sicilia, Á.; Oregi, X.; Pedrero, J.; Mabe, L. A catalogue of energy conservation measures (ECM) and a tool for their application in energy simulation models. </w:t>
      </w:r>
      <w:r w:rsidRPr="00C86927">
        <w:rPr>
          <w:rFonts w:ascii="Palatino Linotype" w:hAnsi="Palatino Linotype"/>
          <w:i/>
          <w:iCs/>
          <w:noProof/>
          <w:sz w:val="20"/>
        </w:rPr>
        <w:t>J. Build. Eng.</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29</w:t>
      </w:r>
      <w:r w:rsidRPr="00C86927">
        <w:rPr>
          <w:rFonts w:ascii="Palatino Linotype" w:hAnsi="Palatino Linotype"/>
          <w:noProof/>
          <w:sz w:val="20"/>
        </w:rPr>
        <w:t>, doi:10.1016/j.jobe.2019.101102.</w:t>
      </w:r>
    </w:p>
    <w:p w14:paraId="063E7B8D"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11. </w:t>
      </w:r>
      <w:r w:rsidRPr="00C86927">
        <w:rPr>
          <w:rFonts w:ascii="Palatino Linotype" w:hAnsi="Palatino Linotype"/>
          <w:noProof/>
          <w:sz w:val="20"/>
        </w:rPr>
        <w:tab/>
        <w:t xml:space="preserve">Taha, F.F.; Hatem, W.A.; Jasim, N.A. Effectivity of BIM technology in using green energy strategies for construction projects. </w:t>
      </w:r>
      <w:r w:rsidRPr="00C86927">
        <w:rPr>
          <w:rFonts w:ascii="Palatino Linotype" w:hAnsi="Palatino Linotype"/>
          <w:i/>
          <w:iCs/>
          <w:noProof/>
          <w:sz w:val="20"/>
        </w:rPr>
        <w:t>Asian J. Civ. Eng.</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21</w:t>
      </w:r>
      <w:r w:rsidRPr="00C86927">
        <w:rPr>
          <w:rFonts w:ascii="Palatino Linotype" w:hAnsi="Palatino Linotype"/>
          <w:noProof/>
          <w:sz w:val="20"/>
        </w:rPr>
        <w:t>, 995–1003, doi:10.1007/s42107-020-00256-w.</w:t>
      </w:r>
    </w:p>
    <w:p w14:paraId="26168845"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12. </w:t>
      </w:r>
      <w:r w:rsidRPr="00C86927">
        <w:rPr>
          <w:rFonts w:ascii="Palatino Linotype" w:hAnsi="Palatino Linotype"/>
          <w:noProof/>
          <w:sz w:val="20"/>
        </w:rPr>
        <w:tab/>
        <w:t xml:space="preserve">Al Ka’bi, A.H. Comparison of energy simulation applications used in green building. </w:t>
      </w:r>
      <w:r w:rsidRPr="00C86927">
        <w:rPr>
          <w:rFonts w:ascii="Palatino Linotype" w:hAnsi="Palatino Linotype"/>
          <w:i/>
          <w:iCs/>
          <w:noProof/>
          <w:sz w:val="20"/>
        </w:rPr>
        <w:t>Ann. des Telecommun. Telecommun.</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75</w:t>
      </w:r>
      <w:r w:rsidRPr="00C86927">
        <w:rPr>
          <w:rFonts w:ascii="Palatino Linotype" w:hAnsi="Palatino Linotype"/>
          <w:noProof/>
          <w:sz w:val="20"/>
        </w:rPr>
        <w:t>, 271–290, doi:10.1007/s12243-020-00771-6.</w:t>
      </w:r>
    </w:p>
    <w:p w14:paraId="497693CF"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13. </w:t>
      </w:r>
      <w:r w:rsidRPr="00C86927">
        <w:rPr>
          <w:rFonts w:ascii="Palatino Linotype" w:hAnsi="Palatino Linotype"/>
          <w:noProof/>
          <w:sz w:val="20"/>
        </w:rPr>
        <w:tab/>
        <w:t xml:space="preserve">Demirdöğen, G.; Işik, Z.; Arayici, Y. Lean management framework for healthcare facilities integrating BIM, BEPS and big data analytics. </w:t>
      </w:r>
      <w:r w:rsidRPr="00C86927">
        <w:rPr>
          <w:rFonts w:ascii="Palatino Linotype" w:hAnsi="Palatino Linotype"/>
          <w:i/>
          <w:iCs/>
          <w:noProof/>
          <w:sz w:val="20"/>
        </w:rPr>
        <w:t>Sustain.</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12</w:t>
      </w:r>
      <w:r w:rsidRPr="00C86927">
        <w:rPr>
          <w:rFonts w:ascii="Palatino Linotype" w:hAnsi="Palatino Linotype"/>
          <w:noProof/>
          <w:sz w:val="20"/>
        </w:rPr>
        <w:t>, doi:10.3390/su12177061.</w:t>
      </w:r>
    </w:p>
    <w:p w14:paraId="651156BF"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14. </w:t>
      </w:r>
      <w:r w:rsidRPr="00C86927">
        <w:rPr>
          <w:rFonts w:ascii="Palatino Linotype" w:hAnsi="Palatino Linotype"/>
          <w:noProof/>
          <w:sz w:val="20"/>
        </w:rPr>
        <w:tab/>
        <w:t xml:space="preserve">Rodrigues, F.; Isayeva, A.; Rodrigues, H.; Pinto, A. Energy efficiency assessment of a public building resourcing a BIM model. </w:t>
      </w:r>
      <w:r w:rsidRPr="00C86927">
        <w:rPr>
          <w:rFonts w:ascii="Palatino Linotype" w:hAnsi="Palatino Linotype"/>
          <w:i/>
          <w:iCs/>
          <w:noProof/>
          <w:sz w:val="20"/>
        </w:rPr>
        <w:t>Innov. Infrastruct. Solut.</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5</w:t>
      </w:r>
      <w:r w:rsidRPr="00C86927">
        <w:rPr>
          <w:rFonts w:ascii="Palatino Linotype" w:hAnsi="Palatino Linotype"/>
          <w:noProof/>
          <w:sz w:val="20"/>
        </w:rPr>
        <w:t>, 1–12, doi:10.1007/s41062-020-00291-1.</w:t>
      </w:r>
    </w:p>
    <w:p w14:paraId="6539C277"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15. </w:t>
      </w:r>
      <w:r w:rsidRPr="00C86927">
        <w:rPr>
          <w:rFonts w:ascii="Palatino Linotype" w:hAnsi="Palatino Linotype"/>
          <w:noProof/>
          <w:sz w:val="20"/>
        </w:rPr>
        <w:tab/>
        <w:t xml:space="preserve">Li, H.X.; Ma, Z.; Liu, H.; Wang, J.; Al-Hussein, M.; Mills, A. Exploring and verifying BIM-based energy simulation for building operations. </w:t>
      </w:r>
      <w:r w:rsidRPr="00C86927">
        <w:rPr>
          <w:rFonts w:ascii="Palatino Linotype" w:hAnsi="Palatino Linotype"/>
          <w:i/>
          <w:iCs/>
          <w:noProof/>
          <w:sz w:val="20"/>
        </w:rPr>
        <w:t>Eng. Constr. Archit. Manag.</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27</w:t>
      </w:r>
      <w:r w:rsidRPr="00C86927">
        <w:rPr>
          <w:rFonts w:ascii="Palatino Linotype" w:hAnsi="Palatino Linotype"/>
          <w:noProof/>
          <w:sz w:val="20"/>
        </w:rPr>
        <w:t>, 1679–1702, doi:10.1108/ECAM-06-2019-0314.</w:t>
      </w:r>
    </w:p>
    <w:p w14:paraId="73E62A57"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16. </w:t>
      </w:r>
      <w:r w:rsidRPr="00C86927">
        <w:rPr>
          <w:rFonts w:ascii="Palatino Linotype" w:hAnsi="Palatino Linotype"/>
          <w:noProof/>
          <w:sz w:val="20"/>
        </w:rPr>
        <w:tab/>
        <w:t xml:space="preserve">Matarneh, S.T.; Danso-Amoako, M.; Al-Bizri, S.; Gaterell, M.; Matarneh, R. Building information modeling for facilities management: A literature review and future research directions. </w:t>
      </w:r>
      <w:r w:rsidRPr="00C86927">
        <w:rPr>
          <w:rFonts w:ascii="Palatino Linotype" w:hAnsi="Palatino Linotype"/>
          <w:i/>
          <w:iCs/>
          <w:noProof/>
          <w:sz w:val="20"/>
        </w:rPr>
        <w:t>J. Build. Eng.</w:t>
      </w:r>
      <w:r w:rsidRPr="00C86927">
        <w:rPr>
          <w:rFonts w:ascii="Palatino Linotype" w:hAnsi="Palatino Linotype"/>
          <w:noProof/>
          <w:sz w:val="20"/>
        </w:rPr>
        <w:t xml:space="preserve"> </w:t>
      </w:r>
      <w:r w:rsidRPr="00C86927">
        <w:rPr>
          <w:rFonts w:ascii="Palatino Linotype" w:hAnsi="Palatino Linotype"/>
          <w:b/>
          <w:bCs/>
          <w:noProof/>
          <w:sz w:val="20"/>
        </w:rPr>
        <w:t>2019</w:t>
      </w:r>
      <w:r w:rsidRPr="00C86927">
        <w:rPr>
          <w:rFonts w:ascii="Palatino Linotype" w:hAnsi="Palatino Linotype"/>
          <w:noProof/>
          <w:sz w:val="20"/>
        </w:rPr>
        <w:t xml:space="preserve">, </w:t>
      </w:r>
      <w:r w:rsidRPr="00C86927">
        <w:rPr>
          <w:rFonts w:ascii="Palatino Linotype" w:hAnsi="Palatino Linotype"/>
          <w:i/>
          <w:iCs/>
          <w:noProof/>
          <w:sz w:val="20"/>
        </w:rPr>
        <w:t>24</w:t>
      </w:r>
      <w:r w:rsidRPr="00C86927">
        <w:rPr>
          <w:rFonts w:ascii="Palatino Linotype" w:hAnsi="Palatino Linotype"/>
          <w:noProof/>
          <w:sz w:val="20"/>
        </w:rPr>
        <w:t>, 100755, doi:10.1016/j.jobe.2019.100755.</w:t>
      </w:r>
    </w:p>
    <w:p w14:paraId="5FF34703"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17. </w:t>
      </w:r>
      <w:r w:rsidRPr="00C86927">
        <w:rPr>
          <w:rFonts w:ascii="Palatino Linotype" w:hAnsi="Palatino Linotype"/>
          <w:noProof/>
          <w:sz w:val="20"/>
        </w:rPr>
        <w:tab/>
        <w:t xml:space="preserve">Wong, J.K.W.; Ge, J.; He, S.X. Digitisation in facilities management: A literature review and future research directions. </w:t>
      </w:r>
      <w:r w:rsidRPr="00C86927">
        <w:rPr>
          <w:rFonts w:ascii="Palatino Linotype" w:hAnsi="Palatino Linotype"/>
          <w:i/>
          <w:iCs/>
          <w:noProof/>
          <w:sz w:val="20"/>
        </w:rPr>
        <w:t>Autom. Constr.</w:t>
      </w:r>
      <w:r w:rsidRPr="00C86927">
        <w:rPr>
          <w:rFonts w:ascii="Palatino Linotype" w:hAnsi="Palatino Linotype"/>
          <w:noProof/>
          <w:sz w:val="20"/>
        </w:rPr>
        <w:t xml:space="preserve"> </w:t>
      </w:r>
      <w:r w:rsidRPr="00C86927">
        <w:rPr>
          <w:rFonts w:ascii="Palatino Linotype" w:hAnsi="Palatino Linotype"/>
          <w:b/>
          <w:bCs/>
          <w:noProof/>
          <w:sz w:val="20"/>
        </w:rPr>
        <w:t>2018</w:t>
      </w:r>
      <w:r w:rsidRPr="00C86927">
        <w:rPr>
          <w:rFonts w:ascii="Palatino Linotype" w:hAnsi="Palatino Linotype"/>
          <w:noProof/>
          <w:sz w:val="20"/>
        </w:rPr>
        <w:t xml:space="preserve">, </w:t>
      </w:r>
      <w:r w:rsidRPr="00C86927">
        <w:rPr>
          <w:rFonts w:ascii="Palatino Linotype" w:hAnsi="Palatino Linotype"/>
          <w:i/>
          <w:iCs/>
          <w:noProof/>
          <w:sz w:val="20"/>
        </w:rPr>
        <w:t>92</w:t>
      </w:r>
      <w:r w:rsidRPr="00C86927">
        <w:rPr>
          <w:rFonts w:ascii="Palatino Linotype" w:hAnsi="Palatino Linotype"/>
          <w:noProof/>
          <w:sz w:val="20"/>
        </w:rPr>
        <w:t>, 312–326, doi:10.1016/j.autcon.2018.04.006.</w:t>
      </w:r>
    </w:p>
    <w:p w14:paraId="12F81E3A"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18. </w:t>
      </w:r>
      <w:r w:rsidRPr="00C86927">
        <w:rPr>
          <w:rFonts w:ascii="Palatino Linotype" w:hAnsi="Palatino Linotype"/>
          <w:noProof/>
          <w:sz w:val="20"/>
        </w:rPr>
        <w:tab/>
        <w:t xml:space="preserve">Venkatraj, V.; Dixit, M.K.; Yan, W.; Lavy, S. Evaluating the impact of operating energy </w:t>
      </w:r>
      <w:r w:rsidRPr="00C86927">
        <w:rPr>
          <w:rFonts w:ascii="Palatino Linotype" w:hAnsi="Palatino Linotype"/>
          <w:noProof/>
          <w:sz w:val="20"/>
        </w:rPr>
        <w:lastRenderedPageBreak/>
        <w:t xml:space="preserve">reduction measures on embodied energy. </w:t>
      </w:r>
      <w:r w:rsidRPr="00C86927">
        <w:rPr>
          <w:rFonts w:ascii="Palatino Linotype" w:hAnsi="Palatino Linotype"/>
          <w:i/>
          <w:iCs/>
          <w:noProof/>
          <w:sz w:val="20"/>
        </w:rPr>
        <w:t>Energy Build.</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226</w:t>
      </w:r>
      <w:r w:rsidRPr="00C86927">
        <w:rPr>
          <w:rFonts w:ascii="Palatino Linotype" w:hAnsi="Palatino Linotype"/>
          <w:noProof/>
          <w:sz w:val="20"/>
        </w:rPr>
        <w:t>, 110340, doi:10.1016/j.enbuild.2020.110340.</w:t>
      </w:r>
    </w:p>
    <w:p w14:paraId="53AC4C45"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19. </w:t>
      </w:r>
      <w:r w:rsidRPr="00C86927">
        <w:rPr>
          <w:rFonts w:ascii="Palatino Linotype" w:hAnsi="Palatino Linotype"/>
          <w:noProof/>
          <w:sz w:val="20"/>
        </w:rPr>
        <w:tab/>
        <w:t xml:space="preserve">Phillips, R.; Troup, L.; Fannon, D.; Eckelman, M.J. Triple bottom line sustainability assessment of window-to-wall ratio in US office buildings. </w:t>
      </w:r>
      <w:r w:rsidRPr="00C86927">
        <w:rPr>
          <w:rFonts w:ascii="Palatino Linotype" w:hAnsi="Palatino Linotype"/>
          <w:i/>
          <w:iCs/>
          <w:noProof/>
          <w:sz w:val="20"/>
        </w:rPr>
        <w:t>Build. Environ.</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182</w:t>
      </w:r>
      <w:r w:rsidRPr="00C86927">
        <w:rPr>
          <w:rFonts w:ascii="Palatino Linotype" w:hAnsi="Palatino Linotype"/>
          <w:noProof/>
          <w:sz w:val="20"/>
        </w:rPr>
        <w:t>, 107057, doi:10.1016/j.buildenv.2020.107057.</w:t>
      </w:r>
    </w:p>
    <w:p w14:paraId="13F6CB8F"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20. </w:t>
      </w:r>
      <w:r w:rsidRPr="00C86927">
        <w:rPr>
          <w:rFonts w:ascii="Palatino Linotype" w:hAnsi="Palatino Linotype"/>
          <w:noProof/>
          <w:sz w:val="20"/>
        </w:rPr>
        <w:tab/>
        <w:t xml:space="preserve">Fokaides, P.A.; Apanaviciene, R.; Černeckiene, J.; Jurelionis, A.; Klumbyte, E.; Kriauciunaite-Neklejonoviene, V.; Pupeikis, D.; Rekus, D.; Sadauskiene, J.; Seduikyte, L.; et al. Research challenges and advancements in the field of sustainable energy technologies in the built environment. </w:t>
      </w:r>
      <w:r w:rsidRPr="00C86927">
        <w:rPr>
          <w:rFonts w:ascii="Palatino Linotype" w:hAnsi="Palatino Linotype"/>
          <w:i/>
          <w:iCs/>
          <w:noProof/>
          <w:sz w:val="20"/>
        </w:rPr>
        <w:t>Sustain.</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12</w:t>
      </w:r>
      <w:r w:rsidRPr="00C86927">
        <w:rPr>
          <w:rFonts w:ascii="Palatino Linotype" w:hAnsi="Palatino Linotype"/>
          <w:noProof/>
          <w:sz w:val="20"/>
        </w:rPr>
        <w:t>, 1–20, doi:10.3390/su12208417.</w:t>
      </w:r>
    </w:p>
    <w:p w14:paraId="7DEBF447"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21. </w:t>
      </w:r>
      <w:r w:rsidRPr="00C86927">
        <w:rPr>
          <w:rFonts w:ascii="Palatino Linotype" w:hAnsi="Palatino Linotype"/>
          <w:noProof/>
          <w:sz w:val="20"/>
        </w:rPr>
        <w:tab/>
        <w:t xml:space="preserve">Muller, M.F.; Esmanioto, F.; Huber, N.; Loures, E.R.; Canciglieri, O. A systematic literature review of interoperability in the green Building Information Modeling lifecycle. </w:t>
      </w:r>
      <w:r w:rsidRPr="00C86927">
        <w:rPr>
          <w:rFonts w:ascii="Palatino Linotype" w:hAnsi="Palatino Linotype"/>
          <w:i/>
          <w:iCs/>
          <w:noProof/>
          <w:sz w:val="20"/>
        </w:rPr>
        <w:t>J. Clean. Prod.</w:t>
      </w:r>
      <w:r w:rsidRPr="00C86927">
        <w:rPr>
          <w:rFonts w:ascii="Palatino Linotype" w:hAnsi="Palatino Linotype"/>
          <w:noProof/>
          <w:sz w:val="20"/>
        </w:rPr>
        <w:t xml:space="preserve"> </w:t>
      </w:r>
      <w:r w:rsidRPr="00C86927">
        <w:rPr>
          <w:rFonts w:ascii="Palatino Linotype" w:hAnsi="Palatino Linotype"/>
          <w:b/>
          <w:bCs/>
          <w:noProof/>
          <w:sz w:val="20"/>
        </w:rPr>
        <w:t>2019</w:t>
      </w:r>
      <w:r w:rsidRPr="00C86927">
        <w:rPr>
          <w:rFonts w:ascii="Palatino Linotype" w:hAnsi="Palatino Linotype"/>
          <w:noProof/>
          <w:sz w:val="20"/>
        </w:rPr>
        <w:t xml:space="preserve">, </w:t>
      </w:r>
      <w:r w:rsidRPr="00C86927">
        <w:rPr>
          <w:rFonts w:ascii="Palatino Linotype" w:hAnsi="Palatino Linotype"/>
          <w:i/>
          <w:iCs/>
          <w:noProof/>
          <w:sz w:val="20"/>
        </w:rPr>
        <w:t>223</w:t>
      </w:r>
      <w:r w:rsidRPr="00C86927">
        <w:rPr>
          <w:rFonts w:ascii="Palatino Linotype" w:hAnsi="Palatino Linotype"/>
          <w:noProof/>
          <w:sz w:val="20"/>
        </w:rPr>
        <w:t>, 397–412, doi:10.1016/j.jclepro.2019.03.114.</w:t>
      </w:r>
    </w:p>
    <w:p w14:paraId="600744FF"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22. </w:t>
      </w:r>
      <w:r w:rsidRPr="00C86927">
        <w:rPr>
          <w:rFonts w:ascii="Palatino Linotype" w:hAnsi="Palatino Linotype"/>
          <w:noProof/>
          <w:sz w:val="20"/>
        </w:rPr>
        <w:tab/>
        <w:t xml:space="preserve">Mashayekhi, A.; Heravi, G. A decision-making framework opted for smart building’s equipment based on energy consumption and cost trade-off using BIM and MIS. </w:t>
      </w:r>
      <w:r w:rsidRPr="00C86927">
        <w:rPr>
          <w:rFonts w:ascii="Palatino Linotype" w:hAnsi="Palatino Linotype"/>
          <w:i/>
          <w:iCs/>
          <w:noProof/>
          <w:sz w:val="20"/>
        </w:rPr>
        <w:t>J. Build. Eng.</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32</w:t>
      </w:r>
      <w:r w:rsidRPr="00C86927">
        <w:rPr>
          <w:rFonts w:ascii="Palatino Linotype" w:hAnsi="Palatino Linotype"/>
          <w:noProof/>
          <w:sz w:val="20"/>
        </w:rPr>
        <w:t>, 101653, doi:10.1016/j.jobe.2020.101653.</w:t>
      </w:r>
    </w:p>
    <w:p w14:paraId="11EED88F"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23. </w:t>
      </w:r>
      <w:r w:rsidRPr="00C86927">
        <w:rPr>
          <w:rFonts w:ascii="Palatino Linotype" w:hAnsi="Palatino Linotype"/>
          <w:noProof/>
          <w:sz w:val="20"/>
        </w:rPr>
        <w:tab/>
        <w:t xml:space="preserve">Utkucu, D.; Sözer, H. Interoperability and data exchange within BIM platform to evaluate building energy performance and indoor comfort. </w:t>
      </w:r>
      <w:r w:rsidRPr="00C86927">
        <w:rPr>
          <w:rFonts w:ascii="Palatino Linotype" w:hAnsi="Palatino Linotype"/>
          <w:i/>
          <w:iCs/>
          <w:noProof/>
          <w:sz w:val="20"/>
        </w:rPr>
        <w:t>Autom. Constr.</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116</w:t>
      </w:r>
      <w:r w:rsidRPr="00C86927">
        <w:rPr>
          <w:rFonts w:ascii="Palatino Linotype" w:hAnsi="Palatino Linotype"/>
          <w:noProof/>
          <w:sz w:val="20"/>
        </w:rPr>
        <w:t>, 103225, doi:10.1016/j.autcon.2020.103225.</w:t>
      </w:r>
    </w:p>
    <w:p w14:paraId="12F6AB56"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24. </w:t>
      </w:r>
      <w:r w:rsidRPr="00C86927">
        <w:rPr>
          <w:rFonts w:ascii="Palatino Linotype" w:hAnsi="Palatino Linotype"/>
          <w:noProof/>
          <w:sz w:val="20"/>
        </w:rPr>
        <w:tab/>
        <w:t xml:space="preserve">Mataloto, B.; Mendes, H.; Ferreira, J.C. Things2people interaction toward energy savings in shared spaces using BIM. </w:t>
      </w:r>
      <w:r w:rsidRPr="00C86927">
        <w:rPr>
          <w:rFonts w:ascii="Palatino Linotype" w:hAnsi="Palatino Linotype"/>
          <w:i/>
          <w:iCs/>
          <w:noProof/>
          <w:sz w:val="20"/>
        </w:rPr>
        <w:t>Appl. Sci.</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10</w:t>
      </w:r>
      <w:r w:rsidRPr="00C86927">
        <w:rPr>
          <w:rFonts w:ascii="Palatino Linotype" w:hAnsi="Palatino Linotype"/>
          <w:noProof/>
          <w:sz w:val="20"/>
        </w:rPr>
        <w:t>, doi:10.3390/app10165709.</w:t>
      </w:r>
    </w:p>
    <w:p w14:paraId="1C17BD5D"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25. </w:t>
      </w:r>
      <w:r w:rsidRPr="00C86927">
        <w:rPr>
          <w:rFonts w:ascii="Palatino Linotype" w:hAnsi="Palatino Linotype"/>
          <w:noProof/>
          <w:sz w:val="20"/>
        </w:rPr>
        <w:tab/>
        <w:t xml:space="preserve">Etxepare, L.; Leon, I.; Sagarna, M.; Lizundia, I.; Uranga, E.J. Advanced intervention protocol in the energy rehabilitation of heritage buildings: A Miñones Barracks case study. </w:t>
      </w:r>
      <w:r w:rsidRPr="00C86927">
        <w:rPr>
          <w:rFonts w:ascii="Palatino Linotype" w:hAnsi="Palatino Linotype"/>
          <w:i/>
          <w:iCs/>
          <w:noProof/>
          <w:sz w:val="20"/>
        </w:rPr>
        <w:t>Sustain.</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12</w:t>
      </w:r>
      <w:r w:rsidRPr="00C86927">
        <w:rPr>
          <w:rFonts w:ascii="Palatino Linotype" w:hAnsi="Palatino Linotype"/>
          <w:noProof/>
          <w:sz w:val="20"/>
        </w:rPr>
        <w:t>, doi:10.3390/SU12156270.</w:t>
      </w:r>
    </w:p>
    <w:p w14:paraId="55C85853"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26. </w:t>
      </w:r>
      <w:r w:rsidRPr="00C86927">
        <w:rPr>
          <w:rFonts w:ascii="Palatino Linotype" w:hAnsi="Palatino Linotype"/>
          <w:noProof/>
          <w:sz w:val="20"/>
        </w:rPr>
        <w:tab/>
        <w:t xml:space="preserve">Xu, H.; Liu, Z.; Wu, C.; Zheng, J.; Zuo, L. The research on sustainable technology of the traditional house in the Southern area of Hubei province. </w:t>
      </w:r>
      <w:r w:rsidRPr="00C86927">
        <w:rPr>
          <w:rFonts w:ascii="Palatino Linotype" w:hAnsi="Palatino Linotype"/>
          <w:i/>
          <w:iCs/>
          <w:noProof/>
          <w:sz w:val="20"/>
        </w:rPr>
        <w:t>J. Asian Archit. Build. Eng.</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19</w:t>
      </w:r>
      <w:r w:rsidRPr="00C86927">
        <w:rPr>
          <w:rFonts w:ascii="Palatino Linotype" w:hAnsi="Palatino Linotype"/>
          <w:noProof/>
          <w:sz w:val="20"/>
        </w:rPr>
        <w:t>, 354–366, doi:10.1080/13467581.2020.1749640.</w:t>
      </w:r>
    </w:p>
    <w:p w14:paraId="01F14332"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27. </w:t>
      </w:r>
      <w:r w:rsidRPr="00C86927">
        <w:rPr>
          <w:rFonts w:ascii="Palatino Linotype" w:hAnsi="Palatino Linotype"/>
          <w:noProof/>
          <w:sz w:val="20"/>
        </w:rPr>
        <w:tab/>
        <w:t xml:space="preserve">Ding, C.; Zhou, N. Using residential and office building archetypes for energy efficiency building solutions in an urban scale: A China case study. </w:t>
      </w:r>
      <w:r w:rsidRPr="00C86927">
        <w:rPr>
          <w:rFonts w:ascii="Palatino Linotype" w:hAnsi="Palatino Linotype"/>
          <w:i/>
          <w:iCs/>
          <w:noProof/>
          <w:sz w:val="20"/>
        </w:rPr>
        <w:t>Energies</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13</w:t>
      </w:r>
      <w:r w:rsidRPr="00C86927">
        <w:rPr>
          <w:rFonts w:ascii="Palatino Linotype" w:hAnsi="Palatino Linotype"/>
          <w:noProof/>
          <w:sz w:val="20"/>
        </w:rPr>
        <w:t>, doi:10.3390/en13123210.</w:t>
      </w:r>
    </w:p>
    <w:p w14:paraId="1FAB7CE1"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28. </w:t>
      </w:r>
      <w:r w:rsidRPr="00C86927">
        <w:rPr>
          <w:rFonts w:ascii="Palatino Linotype" w:hAnsi="Palatino Linotype"/>
          <w:noProof/>
          <w:sz w:val="20"/>
        </w:rPr>
        <w:tab/>
        <w:t xml:space="preserve">Mayer, M.; Bechthold, M. Data granularity for life cycle modelling at an urban scale. </w:t>
      </w:r>
      <w:r w:rsidRPr="00C86927">
        <w:rPr>
          <w:rFonts w:ascii="Palatino Linotype" w:hAnsi="Palatino Linotype"/>
          <w:i/>
          <w:iCs/>
          <w:noProof/>
          <w:sz w:val="20"/>
        </w:rPr>
        <w:t>Archit. Sci. Rev.</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63</w:t>
      </w:r>
      <w:r w:rsidRPr="00C86927">
        <w:rPr>
          <w:rFonts w:ascii="Palatino Linotype" w:hAnsi="Palatino Linotype"/>
          <w:noProof/>
          <w:sz w:val="20"/>
        </w:rPr>
        <w:t>, 351–360, doi:10.1080/00038628.2019.1689914.</w:t>
      </w:r>
    </w:p>
    <w:p w14:paraId="10E2818F"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29. </w:t>
      </w:r>
      <w:r w:rsidRPr="00C86927">
        <w:rPr>
          <w:rFonts w:ascii="Palatino Linotype" w:hAnsi="Palatino Linotype"/>
          <w:noProof/>
          <w:sz w:val="20"/>
        </w:rPr>
        <w:tab/>
        <w:t xml:space="preserve">Shirowzhan, S.; Sepasgozar, S.M.E.; Edwards, D.J.; Li, H.; Wang, C. BIM compatibility and its differentiation with interoperability challenges as an innovation factor. </w:t>
      </w:r>
      <w:r w:rsidRPr="00C86927">
        <w:rPr>
          <w:rFonts w:ascii="Palatino Linotype" w:hAnsi="Palatino Linotype"/>
          <w:i/>
          <w:iCs/>
          <w:noProof/>
          <w:sz w:val="20"/>
        </w:rPr>
        <w:t>Autom. Constr.</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112</w:t>
      </w:r>
      <w:r w:rsidRPr="00C86927">
        <w:rPr>
          <w:rFonts w:ascii="Palatino Linotype" w:hAnsi="Palatino Linotype"/>
          <w:noProof/>
          <w:sz w:val="20"/>
        </w:rPr>
        <w:t>, 103086, doi:10.1016/j.autcon.2020.103086.</w:t>
      </w:r>
    </w:p>
    <w:p w14:paraId="5C910FCF"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30. </w:t>
      </w:r>
      <w:r w:rsidRPr="00C86927">
        <w:rPr>
          <w:rFonts w:ascii="Palatino Linotype" w:hAnsi="Palatino Linotype"/>
          <w:noProof/>
          <w:sz w:val="20"/>
        </w:rPr>
        <w:tab/>
        <w:t xml:space="preserve">Gao, X.; Pishdad-Bozorgi, P. BIM-enabled facilities operation and maintenance: A review. </w:t>
      </w:r>
      <w:r w:rsidRPr="00C86927">
        <w:rPr>
          <w:rFonts w:ascii="Palatino Linotype" w:hAnsi="Palatino Linotype"/>
          <w:i/>
          <w:iCs/>
          <w:noProof/>
          <w:sz w:val="20"/>
        </w:rPr>
        <w:t>Adv. Eng. Informatics</w:t>
      </w:r>
      <w:r w:rsidRPr="00C86927">
        <w:rPr>
          <w:rFonts w:ascii="Palatino Linotype" w:hAnsi="Palatino Linotype"/>
          <w:noProof/>
          <w:sz w:val="20"/>
        </w:rPr>
        <w:t xml:space="preserve"> </w:t>
      </w:r>
      <w:r w:rsidRPr="00C86927">
        <w:rPr>
          <w:rFonts w:ascii="Palatino Linotype" w:hAnsi="Palatino Linotype"/>
          <w:b/>
          <w:bCs/>
          <w:noProof/>
          <w:sz w:val="20"/>
        </w:rPr>
        <w:t>2019</w:t>
      </w:r>
      <w:r w:rsidRPr="00C86927">
        <w:rPr>
          <w:rFonts w:ascii="Palatino Linotype" w:hAnsi="Palatino Linotype"/>
          <w:noProof/>
          <w:sz w:val="20"/>
        </w:rPr>
        <w:t xml:space="preserve">, </w:t>
      </w:r>
      <w:r w:rsidRPr="00C86927">
        <w:rPr>
          <w:rFonts w:ascii="Palatino Linotype" w:hAnsi="Palatino Linotype"/>
          <w:i/>
          <w:iCs/>
          <w:noProof/>
          <w:sz w:val="20"/>
        </w:rPr>
        <w:t>39</w:t>
      </w:r>
      <w:r w:rsidRPr="00C86927">
        <w:rPr>
          <w:rFonts w:ascii="Palatino Linotype" w:hAnsi="Palatino Linotype"/>
          <w:noProof/>
          <w:sz w:val="20"/>
        </w:rPr>
        <w:t>, 227–247, doi:10.1016/j.aei.2019.01.005.</w:t>
      </w:r>
    </w:p>
    <w:p w14:paraId="44184F44"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31. </w:t>
      </w:r>
      <w:r w:rsidRPr="00C86927">
        <w:rPr>
          <w:rFonts w:ascii="Palatino Linotype" w:hAnsi="Palatino Linotype"/>
          <w:noProof/>
          <w:sz w:val="20"/>
        </w:rPr>
        <w:tab/>
        <w:t xml:space="preserve">Bracht, M.K.; Melo, A.P.; Lamberts, R. A metamodel for building information modeling-building energy modeling integration in early design stage. </w:t>
      </w:r>
      <w:r w:rsidRPr="00C86927">
        <w:rPr>
          <w:rFonts w:ascii="Palatino Linotype" w:hAnsi="Palatino Linotype"/>
          <w:i/>
          <w:iCs/>
          <w:noProof/>
          <w:sz w:val="20"/>
        </w:rPr>
        <w:t>Autom. Constr.</w:t>
      </w:r>
      <w:r w:rsidRPr="00C86927">
        <w:rPr>
          <w:rFonts w:ascii="Palatino Linotype" w:hAnsi="Palatino Linotype"/>
          <w:noProof/>
          <w:sz w:val="20"/>
        </w:rPr>
        <w:t xml:space="preserve"> </w:t>
      </w:r>
      <w:r w:rsidRPr="00C86927">
        <w:rPr>
          <w:rFonts w:ascii="Palatino Linotype" w:hAnsi="Palatino Linotype"/>
          <w:b/>
          <w:bCs/>
          <w:noProof/>
          <w:sz w:val="20"/>
        </w:rPr>
        <w:t>2021</w:t>
      </w:r>
      <w:r w:rsidRPr="00C86927">
        <w:rPr>
          <w:rFonts w:ascii="Palatino Linotype" w:hAnsi="Palatino Linotype"/>
          <w:noProof/>
          <w:sz w:val="20"/>
        </w:rPr>
        <w:t xml:space="preserve">, </w:t>
      </w:r>
      <w:r w:rsidRPr="00C86927">
        <w:rPr>
          <w:rFonts w:ascii="Palatino Linotype" w:hAnsi="Palatino Linotype"/>
          <w:i/>
          <w:iCs/>
          <w:noProof/>
          <w:sz w:val="20"/>
        </w:rPr>
        <w:t>121</w:t>
      </w:r>
      <w:r w:rsidRPr="00C86927">
        <w:rPr>
          <w:rFonts w:ascii="Palatino Linotype" w:hAnsi="Palatino Linotype"/>
          <w:noProof/>
          <w:sz w:val="20"/>
        </w:rPr>
        <w:t>, 103422, doi:10.1016/j.autcon.2020.103422.</w:t>
      </w:r>
    </w:p>
    <w:p w14:paraId="73A5C016"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32. </w:t>
      </w:r>
      <w:r w:rsidRPr="00C86927">
        <w:rPr>
          <w:rFonts w:ascii="Palatino Linotype" w:hAnsi="Palatino Linotype"/>
          <w:noProof/>
          <w:sz w:val="20"/>
        </w:rPr>
        <w:tab/>
        <w:t xml:space="preserve">Costa, G.; Sicilia, A. Alternatives for facilitating automatic transformation of BIM data using </w:t>
      </w:r>
      <w:r w:rsidRPr="00C86927">
        <w:rPr>
          <w:rFonts w:ascii="Palatino Linotype" w:hAnsi="Palatino Linotype"/>
          <w:noProof/>
          <w:sz w:val="20"/>
        </w:rPr>
        <w:lastRenderedPageBreak/>
        <w:t xml:space="preserve">semantic query languages. </w:t>
      </w:r>
      <w:r w:rsidRPr="00C86927">
        <w:rPr>
          <w:rFonts w:ascii="Palatino Linotype" w:hAnsi="Palatino Linotype"/>
          <w:i/>
          <w:iCs/>
          <w:noProof/>
          <w:sz w:val="20"/>
        </w:rPr>
        <w:t>Autom. Constr.</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120</w:t>
      </w:r>
      <w:r w:rsidRPr="00C86927">
        <w:rPr>
          <w:rFonts w:ascii="Palatino Linotype" w:hAnsi="Palatino Linotype"/>
          <w:noProof/>
          <w:sz w:val="20"/>
        </w:rPr>
        <w:t>, 103384, doi:10.1016/j.autcon.2020.103384.</w:t>
      </w:r>
    </w:p>
    <w:p w14:paraId="38C70AC6"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33. </w:t>
      </w:r>
      <w:r w:rsidRPr="00C86927">
        <w:rPr>
          <w:rFonts w:ascii="Palatino Linotype" w:hAnsi="Palatino Linotype"/>
          <w:noProof/>
          <w:sz w:val="20"/>
        </w:rPr>
        <w:tab/>
        <w:t xml:space="preserve">Andriamamonjy, A.; Saelens, D.; Klein, R. A combined scientometric and conventional literature review to grasp the entire BIM knowledge and its integration with energy simulation. </w:t>
      </w:r>
      <w:r w:rsidRPr="00C86927">
        <w:rPr>
          <w:rFonts w:ascii="Palatino Linotype" w:hAnsi="Palatino Linotype"/>
          <w:i/>
          <w:iCs/>
          <w:noProof/>
          <w:sz w:val="20"/>
        </w:rPr>
        <w:t>J. Build. Eng.</w:t>
      </w:r>
      <w:r w:rsidRPr="00C86927">
        <w:rPr>
          <w:rFonts w:ascii="Palatino Linotype" w:hAnsi="Palatino Linotype"/>
          <w:noProof/>
          <w:sz w:val="20"/>
        </w:rPr>
        <w:t xml:space="preserve"> </w:t>
      </w:r>
      <w:r w:rsidRPr="00C86927">
        <w:rPr>
          <w:rFonts w:ascii="Palatino Linotype" w:hAnsi="Palatino Linotype"/>
          <w:b/>
          <w:bCs/>
          <w:noProof/>
          <w:sz w:val="20"/>
        </w:rPr>
        <w:t>2019</w:t>
      </w:r>
      <w:r w:rsidRPr="00C86927">
        <w:rPr>
          <w:rFonts w:ascii="Palatino Linotype" w:hAnsi="Palatino Linotype"/>
          <w:noProof/>
          <w:sz w:val="20"/>
        </w:rPr>
        <w:t xml:space="preserve">, </w:t>
      </w:r>
      <w:r w:rsidRPr="00C86927">
        <w:rPr>
          <w:rFonts w:ascii="Palatino Linotype" w:hAnsi="Palatino Linotype"/>
          <w:i/>
          <w:iCs/>
          <w:noProof/>
          <w:sz w:val="20"/>
        </w:rPr>
        <w:t>22</w:t>
      </w:r>
      <w:r w:rsidRPr="00C86927">
        <w:rPr>
          <w:rFonts w:ascii="Palatino Linotype" w:hAnsi="Palatino Linotype"/>
          <w:noProof/>
          <w:sz w:val="20"/>
        </w:rPr>
        <w:t>, 513–527, doi:10.1016/j.jobe.2018.12.021.</w:t>
      </w:r>
    </w:p>
    <w:p w14:paraId="46F50E4B"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34. </w:t>
      </w:r>
      <w:r w:rsidRPr="00C86927">
        <w:rPr>
          <w:rFonts w:ascii="Palatino Linotype" w:hAnsi="Palatino Linotype"/>
          <w:noProof/>
          <w:sz w:val="20"/>
        </w:rPr>
        <w:tab/>
        <w:t xml:space="preserve">Cang, Y.; Luo, Z.; Yang, L.; Han, B. A new method for calculating the embodied carbon emissions from buildings in schematic design: Taking “building element” as basic unit. </w:t>
      </w:r>
      <w:r w:rsidRPr="00C86927">
        <w:rPr>
          <w:rFonts w:ascii="Palatino Linotype" w:hAnsi="Palatino Linotype"/>
          <w:i/>
          <w:iCs/>
          <w:noProof/>
          <w:sz w:val="20"/>
        </w:rPr>
        <w:t>Build. Environ.</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185</w:t>
      </w:r>
      <w:r w:rsidRPr="00C86927">
        <w:rPr>
          <w:rFonts w:ascii="Palatino Linotype" w:hAnsi="Palatino Linotype"/>
          <w:noProof/>
          <w:sz w:val="20"/>
        </w:rPr>
        <w:t>, 107306, doi:10.1016/j.buildenv.2020.107306.</w:t>
      </w:r>
    </w:p>
    <w:p w14:paraId="42322E36"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35. </w:t>
      </w:r>
      <w:r w:rsidRPr="00C86927">
        <w:rPr>
          <w:rFonts w:ascii="Palatino Linotype" w:hAnsi="Palatino Linotype"/>
          <w:noProof/>
          <w:sz w:val="20"/>
        </w:rPr>
        <w:tab/>
        <w:t xml:space="preserve">Freitas, J. de S.; Cronemberger, J.; Soares, R.M.; Amorim, C.N.D. Modeling and assessing BIPV envelopes using parametric Rhinoceros plugins Grasshopper and Ladybug. </w:t>
      </w:r>
      <w:r w:rsidRPr="00C86927">
        <w:rPr>
          <w:rFonts w:ascii="Palatino Linotype" w:hAnsi="Palatino Linotype"/>
          <w:i/>
          <w:iCs/>
          <w:noProof/>
          <w:sz w:val="20"/>
        </w:rPr>
        <w:t>Renew. Energy</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160</w:t>
      </w:r>
      <w:r w:rsidRPr="00C86927">
        <w:rPr>
          <w:rFonts w:ascii="Palatino Linotype" w:hAnsi="Palatino Linotype"/>
          <w:noProof/>
          <w:sz w:val="20"/>
        </w:rPr>
        <w:t>, 1468–1479, doi:10.1016/j.renene.2020.05.137.</w:t>
      </w:r>
    </w:p>
    <w:p w14:paraId="1A2394BA"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36. </w:t>
      </w:r>
      <w:r w:rsidRPr="00C86927">
        <w:rPr>
          <w:rFonts w:ascii="Palatino Linotype" w:hAnsi="Palatino Linotype"/>
          <w:noProof/>
          <w:sz w:val="20"/>
        </w:rPr>
        <w:tab/>
        <w:t xml:space="preserve">Gumbarevic, S.; Dunovic, I.B.; Milovanovic, B.; Gaši, M. Method for building information modeling supported project control of nearly zero-energy building delivery. </w:t>
      </w:r>
      <w:r w:rsidRPr="00C86927">
        <w:rPr>
          <w:rFonts w:ascii="Palatino Linotype" w:hAnsi="Palatino Linotype"/>
          <w:i/>
          <w:iCs/>
          <w:noProof/>
          <w:sz w:val="20"/>
        </w:rPr>
        <w:t>Energies</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13</w:t>
      </w:r>
      <w:r w:rsidRPr="00C86927">
        <w:rPr>
          <w:rFonts w:ascii="Palatino Linotype" w:hAnsi="Palatino Linotype"/>
          <w:noProof/>
          <w:sz w:val="20"/>
        </w:rPr>
        <w:t>, doi:10.3390/en13205519.</w:t>
      </w:r>
    </w:p>
    <w:p w14:paraId="620D6581"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37. </w:t>
      </w:r>
      <w:r w:rsidRPr="00C86927">
        <w:rPr>
          <w:rFonts w:ascii="Palatino Linotype" w:hAnsi="Palatino Linotype"/>
          <w:noProof/>
          <w:sz w:val="20"/>
        </w:rPr>
        <w:tab/>
        <w:t xml:space="preserve">Yuan, Z.; Zhou, J.; Qiao, Y.; Zhang, Y.; Liu, D.; Zhu, H. BIM-VE-based optimization of green building envelope from the perspective of both energy saving and life cycle cost. </w:t>
      </w:r>
      <w:r w:rsidRPr="00C86927">
        <w:rPr>
          <w:rFonts w:ascii="Palatino Linotype" w:hAnsi="Palatino Linotype"/>
          <w:i/>
          <w:iCs/>
          <w:noProof/>
          <w:sz w:val="20"/>
        </w:rPr>
        <w:t>Sustain.</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12</w:t>
      </w:r>
      <w:r w:rsidRPr="00C86927">
        <w:rPr>
          <w:rFonts w:ascii="Palatino Linotype" w:hAnsi="Palatino Linotype"/>
          <w:noProof/>
          <w:sz w:val="20"/>
        </w:rPr>
        <w:t>, doi:10.3390/SU12197862.</w:t>
      </w:r>
    </w:p>
    <w:p w14:paraId="36FC0012"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38. </w:t>
      </w:r>
      <w:r w:rsidRPr="00C86927">
        <w:rPr>
          <w:rFonts w:ascii="Palatino Linotype" w:hAnsi="Palatino Linotype"/>
          <w:noProof/>
          <w:sz w:val="20"/>
        </w:rPr>
        <w:tab/>
        <w:t xml:space="preserve">Jalaei, F.; Guest, G.; Gaur, A.; Zhang, J. Exploring the effects that a non-stationary climate and dynamic electricity grid mix has on whole building life cycle assessment: A multi-city comparison. </w:t>
      </w:r>
      <w:r w:rsidRPr="00C86927">
        <w:rPr>
          <w:rFonts w:ascii="Palatino Linotype" w:hAnsi="Palatino Linotype"/>
          <w:i/>
          <w:iCs/>
          <w:noProof/>
          <w:sz w:val="20"/>
        </w:rPr>
        <w:t>Sustain. Cities Soc.</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61</w:t>
      </w:r>
      <w:r w:rsidRPr="00C86927">
        <w:rPr>
          <w:rFonts w:ascii="Palatino Linotype" w:hAnsi="Palatino Linotype"/>
          <w:noProof/>
          <w:sz w:val="20"/>
        </w:rPr>
        <w:t>, doi:10.1016/j.scs.2020.102294.</w:t>
      </w:r>
    </w:p>
    <w:p w14:paraId="7C9B9631"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39. </w:t>
      </w:r>
      <w:r w:rsidRPr="00C86927">
        <w:rPr>
          <w:rFonts w:ascii="Palatino Linotype" w:hAnsi="Palatino Linotype"/>
          <w:noProof/>
          <w:sz w:val="20"/>
        </w:rPr>
        <w:tab/>
        <w:t xml:space="preserve">Montiel-Santiago, F.J.; Hermoso-Orzáez, M.J.; Terrados-Cepeda, J. Sustainability and energy efficiency: Bim 6d. study of the bim methodology applied to hospital buildings. value of interior lighting and daylight in energy simulation. </w:t>
      </w:r>
      <w:r w:rsidRPr="00C86927">
        <w:rPr>
          <w:rFonts w:ascii="Palatino Linotype" w:hAnsi="Palatino Linotype"/>
          <w:i/>
          <w:iCs/>
          <w:noProof/>
          <w:sz w:val="20"/>
        </w:rPr>
        <w:t>Sustain.</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12</w:t>
      </w:r>
      <w:r w:rsidRPr="00C86927">
        <w:rPr>
          <w:rFonts w:ascii="Palatino Linotype" w:hAnsi="Palatino Linotype"/>
          <w:noProof/>
          <w:sz w:val="20"/>
        </w:rPr>
        <w:t>, 1–29, doi:10.3390/su12145731.</w:t>
      </w:r>
    </w:p>
    <w:p w14:paraId="77DDC5F7"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40. </w:t>
      </w:r>
      <w:r w:rsidRPr="00C86927">
        <w:rPr>
          <w:rFonts w:ascii="Palatino Linotype" w:hAnsi="Palatino Linotype"/>
          <w:noProof/>
          <w:sz w:val="20"/>
        </w:rPr>
        <w:tab/>
        <w:t xml:space="preserve">Carvalho, J.P.; Almeida, M.; Bragança, L.; Mateus, R. Bim-based energy analysis and sustainability assessment—application to portuguese buildings. </w:t>
      </w:r>
      <w:r w:rsidRPr="00C86927">
        <w:rPr>
          <w:rFonts w:ascii="Palatino Linotype" w:hAnsi="Palatino Linotype"/>
          <w:i/>
          <w:iCs/>
          <w:noProof/>
          <w:sz w:val="20"/>
        </w:rPr>
        <w:t>Buildings</w:t>
      </w:r>
      <w:r w:rsidRPr="00C86927">
        <w:rPr>
          <w:rFonts w:ascii="Palatino Linotype" w:hAnsi="Palatino Linotype"/>
          <w:noProof/>
          <w:sz w:val="20"/>
        </w:rPr>
        <w:t xml:space="preserve"> </w:t>
      </w:r>
      <w:r w:rsidRPr="00C86927">
        <w:rPr>
          <w:rFonts w:ascii="Palatino Linotype" w:hAnsi="Palatino Linotype"/>
          <w:b/>
          <w:bCs/>
          <w:noProof/>
          <w:sz w:val="20"/>
        </w:rPr>
        <w:t>2021</w:t>
      </w:r>
      <w:r w:rsidRPr="00C86927">
        <w:rPr>
          <w:rFonts w:ascii="Palatino Linotype" w:hAnsi="Palatino Linotype"/>
          <w:noProof/>
          <w:sz w:val="20"/>
        </w:rPr>
        <w:t xml:space="preserve">, </w:t>
      </w:r>
      <w:r w:rsidRPr="00C86927">
        <w:rPr>
          <w:rFonts w:ascii="Palatino Linotype" w:hAnsi="Palatino Linotype"/>
          <w:i/>
          <w:iCs/>
          <w:noProof/>
          <w:sz w:val="20"/>
        </w:rPr>
        <w:t>11</w:t>
      </w:r>
      <w:r w:rsidRPr="00C86927">
        <w:rPr>
          <w:rFonts w:ascii="Palatino Linotype" w:hAnsi="Palatino Linotype"/>
          <w:noProof/>
          <w:sz w:val="20"/>
        </w:rPr>
        <w:t>, 1–25, doi:10.3390/buildings11060246.</w:t>
      </w:r>
    </w:p>
    <w:p w14:paraId="120091CA"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41. </w:t>
      </w:r>
      <w:r w:rsidRPr="00C86927">
        <w:rPr>
          <w:rFonts w:ascii="Palatino Linotype" w:hAnsi="Palatino Linotype"/>
          <w:noProof/>
          <w:sz w:val="20"/>
        </w:rPr>
        <w:tab/>
        <w:t xml:space="preserve">Akhanova, G.; Nadeem, A.; Kim, J.R.; Azhar, S.; Khalfan, M. Building Information Modeling Based Building Sustainability Assessment Framework for Kazakhstan. </w:t>
      </w:r>
      <w:r w:rsidRPr="00C86927">
        <w:rPr>
          <w:rFonts w:ascii="Palatino Linotype" w:hAnsi="Palatino Linotype"/>
          <w:b/>
          <w:bCs/>
          <w:noProof/>
          <w:sz w:val="20"/>
        </w:rPr>
        <w:t>2021</w:t>
      </w:r>
      <w:r w:rsidRPr="00C86927">
        <w:rPr>
          <w:rFonts w:ascii="Palatino Linotype" w:hAnsi="Palatino Linotype"/>
          <w:noProof/>
          <w:sz w:val="20"/>
        </w:rPr>
        <w:t>, 1–25.</w:t>
      </w:r>
    </w:p>
    <w:p w14:paraId="3AE5AC01"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42. </w:t>
      </w:r>
      <w:r w:rsidRPr="00C86927">
        <w:rPr>
          <w:rFonts w:ascii="Palatino Linotype" w:hAnsi="Palatino Linotype"/>
          <w:noProof/>
          <w:sz w:val="20"/>
        </w:rPr>
        <w:tab/>
        <w:t xml:space="preserve">Carlo Iapige De Gaetani, Andrea Macchi, P.P. Joint Analysis of Cost and Energy Savings for Preliminary Design Alternative Assessment. </w:t>
      </w:r>
      <w:r w:rsidRPr="00C86927">
        <w:rPr>
          <w:rFonts w:ascii="Palatino Linotype" w:hAnsi="Palatino Linotype"/>
          <w:i/>
          <w:iCs/>
          <w:noProof/>
          <w:sz w:val="20"/>
        </w:rPr>
        <w:t>Sustain.</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12</w:t>
      </w:r>
      <w:r w:rsidRPr="00C86927">
        <w:rPr>
          <w:rFonts w:ascii="Palatino Linotype" w:hAnsi="Palatino Linotype"/>
          <w:noProof/>
          <w:sz w:val="20"/>
        </w:rPr>
        <w:t>, 1–19, doi:doi:10.3390/su12187507.</w:t>
      </w:r>
    </w:p>
    <w:p w14:paraId="18046FFE"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43. </w:t>
      </w:r>
      <w:r w:rsidRPr="00C86927">
        <w:rPr>
          <w:rFonts w:ascii="Palatino Linotype" w:hAnsi="Palatino Linotype"/>
          <w:noProof/>
          <w:sz w:val="20"/>
        </w:rPr>
        <w:tab/>
        <w:t xml:space="preserve">Taha, F.F.; Hatem, W.A.; Jasim, N.A. Utilizing BIM technology to improve sustainability analyses for Iraqi Construction Projects. </w:t>
      </w:r>
      <w:r w:rsidRPr="00C86927">
        <w:rPr>
          <w:rFonts w:ascii="Palatino Linotype" w:hAnsi="Palatino Linotype"/>
          <w:i/>
          <w:iCs/>
          <w:noProof/>
          <w:sz w:val="20"/>
        </w:rPr>
        <w:t>Asian J. Civ. Eng.</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21</w:t>
      </w:r>
      <w:r w:rsidRPr="00C86927">
        <w:rPr>
          <w:rFonts w:ascii="Palatino Linotype" w:hAnsi="Palatino Linotype"/>
          <w:noProof/>
          <w:sz w:val="20"/>
        </w:rPr>
        <w:t>, 1205–1215, doi:10.1007/s42107-020-00270-y.</w:t>
      </w:r>
    </w:p>
    <w:p w14:paraId="7D491DA4"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44. </w:t>
      </w:r>
      <w:r w:rsidRPr="00C86927">
        <w:rPr>
          <w:rFonts w:ascii="Palatino Linotype" w:hAnsi="Palatino Linotype"/>
          <w:noProof/>
          <w:sz w:val="20"/>
        </w:rPr>
        <w:tab/>
        <w:t xml:space="preserve">Sporr, A.; Zucker, G.; Hofmann, R. Automatically Creating HVAC Control Strategies Provisioning and Distribution. </w:t>
      </w:r>
      <w:r w:rsidRPr="00C86927">
        <w:rPr>
          <w:rFonts w:ascii="Palatino Linotype" w:hAnsi="Palatino Linotype"/>
          <w:i/>
          <w:iCs/>
          <w:noProof/>
          <w:sz w:val="20"/>
        </w:rPr>
        <w:t>Energies</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13</w:t>
      </w:r>
      <w:r w:rsidRPr="00C86927">
        <w:rPr>
          <w:rFonts w:ascii="Palatino Linotype" w:hAnsi="Palatino Linotype"/>
          <w:noProof/>
          <w:sz w:val="20"/>
        </w:rPr>
        <w:t>, 4403.</w:t>
      </w:r>
    </w:p>
    <w:p w14:paraId="79030985"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45. </w:t>
      </w:r>
      <w:r w:rsidRPr="00C86927">
        <w:rPr>
          <w:rFonts w:ascii="Palatino Linotype" w:hAnsi="Palatino Linotype"/>
          <w:noProof/>
          <w:sz w:val="20"/>
        </w:rPr>
        <w:tab/>
        <w:t xml:space="preserve">Ding, Z.; Niu, J.; Liu, S.; Wu, H.; Zuo, J. An approach integrating geographic information system and building information modelling to assess the building health of commercial buildings. </w:t>
      </w:r>
      <w:r w:rsidRPr="00C86927">
        <w:rPr>
          <w:rFonts w:ascii="Palatino Linotype" w:hAnsi="Palatino Linotype"/>
          <w:i/>
          <w:iCs/>
          <w:noProof/>
          <w:sz w:val="20"/>
        </w:rPr>
        <w:t>J. Clean. Prod.</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257</w:t>
      </w:r>
      <w:r w:rsidRPr="00C86927">
        <w:rPr>
          <w:rFonts w:ascii="Palatino Linotype" w:hAnsi="Palatino Linotype"/>
          <w:noProof/>
          <w:sz w:val="20"/>
        </w:rPr>
        <w:t>, 120532, doi:10.1016/j.jclepro.2020.120532.</w:t>
      </w:r>
    </w:p>
    <w:p w14:paraId="049137B8"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46. </w:t>
      </w:r>
      <w:r w:rsidRPr="00C86927">
        <w:rPr>
          <w:rFonts w:ascii="Palatino Linotype" w:hAnsi="Palatino Linotype"/>
          <w:noProof/>
          <w:sz w:val="20"/>
        </w:rPr>
        <w:tab/>
        <w:t>Wang, H.; Meng, X. Transformation from IT-based knowledge management into BIM-</w:t>
      </w:r>
      <w:r w:rsidRPr="00C86927">
        <w:rPr>
          <w:rFonts w:ascii="Palatino Linotype" w:hAnsi="Palatino Linotype"/>
          <w:noProof/>
          <w:sz w:val="20"/>
        </w:rPr>
        <w:lastRenderedPageBreak/>
        <w:t xml:space="preserve">supported knowledge management: A literature review. </w:t>
      </w:r>
      <w:r w:rsidRPr="00C86927">
        <w:rPr>
          <w:rFonts w:ascii="Palatino Linotype" w:hAnsi="Palatino Linotype"/>
          <w:i/>
          <w:iCs/>
          <w:noProof/>
          <w:sz w:val="20"/>
        </w:rPr>
        <w:t>Expert Syst. Appl.</w:t>
      </w:r>
      <w:r w:rsidRPr="00C86927">
        <w:rPr>
          <w:rFonts w:ascii="Palatino Linotype" w:hAnsi="Palatino Linotype"/>
          <w:noProof/>
          <w:sz w:val="20"/>
        </w:rPr>
        <w:t xml:space="preserve"> </w:t>
      </w:r>
      <w:r w:rsidRPr="00C86927">
        <w:rPr>
          <w:rFonts w:ascii="Palatino Linotype" w:hAnsi="Palatino Linotype"/>
          <w:b/>
          <w:bCs/>
          <w:noProof/>
          <w:sz w:val="20"/>
        </w:rPr>
        <w:t>2019</w:t>
      </w:r>
      <w:r w:rsidRPr="00C86927">
        <w:rPr>
          <w:rFonts w:ascii="Palatino Linotype" w:hAnsi="Palatino Linotype"/>
          <w:noProof/>
          <w:sz w:val="20"/>
        </w:rPr>
        <w:t xml:space="preserve">, </w:t>
      </w:r>
      <w:r w:rsidRPr="00C86927">
        <w:rPr>
          <w:rFonts w:ascii="Palatino Linotype" w:hAnsi="Palatino Linotype"/>
          <w:i/>
          <w:iCs/>
          <w:noProof/>
          <w:sz w:val="20"/>
        </w:rPr>
        <w:t>121</w:t>
      </w:r>
      <w:r w:rsidRPr="00C86927">
        <w:rPr>
          <w:rFonts w:ascii="Palatino Linotype" w:hAnsi="Palatino Linotype"/>
          <w:noProof/>
          <w:sz w:val="20"/>
        </w:rPr>
        <w:t>, 170–187, doi:10.1016/j.eswa.2018.12.017.</w:t>
      </w:r>
    </w:p>
    <w:p w14:paraId="52133FD2"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47. </w:t>
      </w:r>
      <w:r w:rsidRPr="00C86927">
        <w:rPr>
          <w:rFonts w:ascii="Palatino Linotype" w:hAnsi="Palatino Linotype"/>
          <w:noProof/>
          <w:sz w:val="20"/>
        </w:rPr>
        <w:tab/>
        <w:t xml:space="preserve">Nicał, A.K.; Wodyński, W. Enhancing Facility Management through BIM 6D. </w:t>
      </w:r>
      <w:r w:rsidRPr="00C86927">
        <w:rPr>
          <w:rFonts w:ascii="Palatino Linotype" w:hAnsi="Palatino Linotype"/>
          <w:i/>
          <w:iCs/>
          <w:noProof/>
          <w:sz w:val="20"/>
        </w:rPr>
        <w:t>Procedia Eng.</w:t>
      </w:r>
      <w:r w:rsidRPr="00C86927">
        <w:rPr>
          <w:rFonts w:ascii="Palatino Linotype" w:hAnsi="Palatino Linotype"/>
          <w:noProof/>
          <w:sz w:val="20"/>
        </w:rPr>
        <w:t xml:space="preserve"> </w:t>
      </w:r>
      <w:r w:rsidRPr="00C86927">
        <w:rPr>
          <w:rFonts w:ascii="Palatino Linotype" w:hAnsi="Palatino Linotype"/>
          <w:b/>
          <w:bCs/>
          <w:noProof/>
          <w:sz w:val="20"/>
        </w:rPr>
        <w:t>2016</w:t>
      </w:r>
      <w:r w:rsidRPr="00C86927">
        <w:rPr>
          <w:rFonts w:ascii="Palatino Linotype" w:hAnsi="Palatino Linotype"/>
          <w:noProof/>
          <w:sz w:val="20"/>
        </w:rPr>
        <w:t xml:space="preserve">, </w:t>
      </w:r>
      <w:r w:rsidRPr="00C86927">
        <w:rPr>
          <w:rFonts w:ascii="Palatino Linotype" w:hAnsi="Palatino Linotype"/>
          <w:i/>
          <w:iCs/>
          <w:noProof/>
          <w:sz w:val="20"/>
        </w:rPr>
        <w:t>164</w:t>
      </w:r>
      <w:r w:rsidRPr="00C86927">
        <w:rPr>
          <w:rFonts w:ascii="Palatino Linotype" w:hAnsi="Palatino Linotype"/>
          <w:noProof/>
          <w:sz w:val="20"/>
        </w:rPr>
        <w:t>, 299–306, doi:10.1016/j.proeng.2016.11.623.</w:t>
      </w:r>
    </w:p>
    <w:p w14:paraId="47843B0C"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48. </w:t>
      </w:r>
      <w:r w:rsidRPr="00C86927">
        <w:rPr>
          <w:rFonts w:ascii="Palatino Linotype" w:hAnsi="Palatino Linotype"/>
          <w:noProof/>
          <w:sz w:val="20"/>
        </w:rPr>
        <w:tab/>
        <w:t xml:space="preserve">Pärn, E.A.; Edwards, D.J.; Sing, M.C.P. The building information modelling trajectory in facilities management: A review. </w:t>
      </w:r>
      <w:r w:rsidRPr="00C86927">
        <w:rPr>
          <w:rFonts w:ascii="Palatino Linotype" w:hAnsi="Palatino Linotype"/>
          <w:i/>
          <w:iCs/>
          <w:noProof/>
          <w:sz w:val="20"/>
        </w:rPr>
        <w:t>Autom. Constr.</w:t>
      </w:r>
      <w:r w:rsidRPr="00C86927">
        <w:rPr>
          <w:rFonts w:ascii="Palatino Linotype" w:hAnsi="Palatino Linotype"/>
          <w:noProof/>
          <w:sz w:val="20"/>
        </w:rPr>
        <w:t xml:space="preserve"> </w:t>
      </w:r>
      <w:r w:rsidRPr="00C86927">
        <w:rPr>
          <w:rFonts w:ascii="Palatino Linotype" w:hAnsi="Palatino Linotype"/>
          <w:b/>
          <w:bCs/>
          <w:noProof/>
          <w:sz w:val="20"/>
        </w:rPr>
        <w:t>2017</w:t>
      </w:r>
      <w:r w:rsidRPr="00C86927">
        <w:rPr>
          <w:rFonts w:ascii="Palatino Linotype" w:hAnsi="Palatino Linotype"/>
          <w:noProof/>
          <w:sz w:val="20"/>
        </w:rPr>
        <w:t xml:space="preserve">, </w:t>
      </w:r>
      <w:r w:rsidRPr="00C86927">
        <w:rPr>
          <w:rFonts w:ascii="Palatino Linotype" w:hAnsi="Palatino Linotype"/>
          <w:i/>
          <w:iCs/>
          <w:noProof/>
          <w:sz w:val="20"/>
        </w:rPr>
        <w:t>75</w:t>
      </w:r>
      <w:r w:rsidRPr="00C86927">
        <w:rPr>
          <w:rFonts w:ascii="Palatino Linotype" w:hAnsi="Palatino Linotype"/>
          <w:noProof/>
          <w:sz w:val="20"/>
        </w:rPr>
        <w:t>, 45–55, doi:10.1016/j.autcon.2016.12.003.</w:t>
      </w:r>
    </w:p>
    <w:p w14:paraId="36DA1A72"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49. </w:t>
      </w:r>
      <w:r w:rsidRPr="00C86927">
        <w:rPr>
          <w:rFonts w:ascii="Palatino Linotype" w:hAnsi="Palatino Linotype"/>
          <w:noProof/>
          <w:sz w:val="20"/>
        </w:rPr>
        <w:tab/>
        <w:t xml:space="preserve">Li, X.J.; Lai, J. yu; Ma, C. yun; Wang, C. Using BIM to research carbon footprint during the materialization phase of prefabricated concrete buildings: A China study. </w:t>
      </w:r>
      <w:r w:rsidRPr="00C86927">
        <w:rPr>
          <w:rFonts w:ascii="Palatino Linotype" w:hAnsi="Palatino Linotype"/>
          <w:i/>
          <w:iCs/>
          <w:noProof/>
          <w:sz w:val="20"/>
        </w:rPr>
        <w:t>J. Clean. Prod.</w:t>
      </w:r>
      <w:r w:rsidRPr="00C86927">
        <w:rPr>
          <w:rFonts w:ascii="Palatino Linotype" w:hAnsi="Palatino Linotype"/>
          <w:noProof/>
          <w:sz w:val="20"/>
        </w:rPr>
        <w:t xml:space="preserve"> </w:t>
      </w:r>
      <w:r w:rsidRPr="00C86927">
        <w:rPr>
          <w:rFonts w:ascii="Palatino Linotype" w:hAnsi="Palatino Linotype"/>
          <w:b/>
          <w:bCs/>
          <w:noProof/>
          <w:sz w:val="20"/>
        </w:rPr>
        <w:t>2021</w:t>
      </w:r>
      <w:r w:rsidRPr="00C86927">
        <w:rPr>
          <w:rFonts w:ascii="Palatino Linotype" w:hAnsi="Palatino Linotype"/>
          <w:noProof/>
          <w:sz w:val="20"/>
        </w:rPr>
        <w:t xml:space="preserve">, </w:t>
      </w:r>
      <w:r w:rsidRPr="00C86927">
        <w:rPr>
          <w:rFonts w:ascii="Palatino Linotype" w:hAnsi="Palatino Linotype"/>
          <w:i/>
          <w:iCs/>
          <w:noProof/>
          <w:sz w:val="20"/>
        </w:rPr>
        <w:t>279</w:t>
      </w:r>
      <w:r w:rsidRPr="00C86927">
        <w:rPr>
          <w:rFonts w:ascii="Palatino Linotype" w:hAnsi="Palatino Linotype"/>
          <w:noProof/>
          <w:sz w:val="20"/>
        </w:rPr>
        <w:t>, 123454, doi:10.1016/j.jclepro.2020.123454.</w:t>
      </w:r>
    </w:p>
    <w:p w14:paraId="68354E25"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50. </w:t>
      </w:r>
      <w:r w:rsidRPr="00C86927">
        <w:rPr>
          <w:rFonts w:ascii="Palatino Linotype" w:hAnsi="Palatino Linotype"/>
          <w:noProof/>
          <w:sz w:val="20"/>
        </w:rPr>
        <w:tab/>
        <w:t xml:space="preserve">Veselka, J.; Nehasilová, M.; Dvořáková, K.; Ryklová, P.; Volf, M.; Růžička, J.; Lupíšek, A. Recommendations for developing a BIM for the purpose of LCA in green building certifications. </w:t>
      </w:r>
      <w:r w:rsidRPr="00C86927">
        <w:rPr>
          <w:rFonts w:ascii="Palatino Linotype" w:hAnsi="Palatino Linotype"/>
          <w:i/>
          <w:iCs/>
          <w:noProof/>
          <w:sz w:val="20"/>
        </w:rPr>
        <w:t>Sustain.</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12</w:t>
      </w:r>
      <w:r w:rsidRPr="00C86927">
        <w:rPr>
          <w:rFonts w:ascii="Palatino Linotype" w:hAnsi="Palatino Linotype"/>
          <w:noProof/>
          <w:sz w:val="20"/>
        </w:rPr>
        <w:t>, doi:10.3390/su12156151.</w:t>
      </w:r>
    </w:p>
    <w:p w14:paraId="6003CD43"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51. </w:t>
      </w:r>
      <w:r w:rsidRPr="00C86927">
        <w:rPr>
          <w:rFonts w:ascii="Palatino Linotype" w:hAnsi="Palatino Linotype"/>
          <w:noProof/>
          <w:sz w:val="20"/>
        </w:rPr>
        <w:tab/>
        <w:t xml:space="preserve">Murtagh, N.; Scott, L.; Fan, J. Sustainable and resilient construction: Current status and future challenges. </w:t>
      </w:r>
      <w:r w:rsidRPr="00C86927">
        <w:rPr>
          <w:rFonts w:ascii="Palatino Linotype" w:hAnsi="Palatino Linotype"/>
          <w:i/>
          <w:iCs/>
          <w:noProof/>
          <w:sz w:val="20"/>
        </w:rPr>
        <w:t>J. Clean. Prod.</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268</w:t>
      </w:r>
      <w:r w:rsidRPr="00C86927">
        <w:rPr>
          <w:rFonts w:ascii="Palatino Linotype" w:hAnsi="Palatino Linotype"/>
          <w:noProof/>
          <w:sz w:val="20"/>
        </w:rPr>
        <w:t>, 122264, doi:10.1016/j.jclepro.2020.122264.</w:t>
      </w:r>
    </w:p>
    <w:p w14:paraId="0CE66BCB"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52. </w:t>
      </w:r>
      <w:r w:rsidRPr="00C86927">
        <w:rPr>
          <w:rFonts w:ascii="Palatino Linotype" w:hAnsi="Palatino Linotype"/>
          <w:noProof/>
          <w:sz w:val="20"/>
        </w:rPr>
        <w:tab/>
        <w:t xml:space="preserve">Wei, T.; Chen, Y. Green building design based on BIM and value engineering. </w:t>
      </w:r>
      <w:r w:rsidRPr="00C86927">
        <w:rPr>
          <w:rFonts w:ascii="Palatino Linotype" w:hAnsi="Palatino Linotype"/>
          <w:i/>
          <w:iCs/>
          <w:noProof/>
          <w:sz w:val="20"/>
        </w:rPr>
        <w:t>J. Ambient Intell. Humaniz. Comput.</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11</w:t>
      </w:r>
      <w:r w:rsidRPr="00C86927">
        <w:rPr>
          <w:rFonts w:ascii="Palatino Linotype" w:hAnsi="Palatino Linotype"/>
          <w:noProof/>
          <w:sz w:val="20"/>
        </w:rPr>
        <w:t>, 3699–3706, doi:10.1007/s12652-019-01556-z.</w:t>
      </w:r>
    </w:p>
    <w:p w14:paraId="7EC20629"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53. </w:t>
      </w:r>
      <w:r w:rsidRPr="00C86927">
        <w:rPr>
          <w:rFonts w:ascii="Palatino Linotype" w:hAnsi="Palatino Linotype"/>
          <w:noProof/>
          <w:sz w:val="20"/>
        </w:rPr>
        <w:tab/>
        <w:t xml:space="preserve">Li, C.Z.; Lai, X.; Xiao, B.; Tam, V.W.Y.; Guo, S.; Zhao, Y. A holistic review on life cycle energy of buildings: An analysis from 2009 to 2019. </w:t>
      </w:r>
      <w:r w:rsidRPr="00C86927">
        <w:rPr>
          <w:rFonts w:ascii="Palatino Linotype" w:hAnsi="Palatino Linotype"/>
          <w:i/>
          <w:iCs/>
          <w:noProof/>
          <w:sz w:val="20"/>
        </w:rPr>
        <w:t>Renew. Sustain. Energy Rev.</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134</w:t>
      </w:r>
      <w:r w:rsidRPr="00C86927">
        <w:rPr>
          <w:rFonts w:ascii="Palatino Linotype" w:hAnsi="Palatino Linotype"/>
          <w:noProof/>
          <w:sz w:val="20"/>
        </w:rPr>
        <w:t>, 110372, doi:10.1016/j.rser.2020.110372.</w:t>
      </w:r>
    </w:p>
    <w:p w14:paraId="747354AB"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54. </w:t>
      </w:r>
      <w:r w:rsidRPr="00C86927">
        <w:rPr>
          <w:rFonts w:ascii="Palatino Linotype" w:hAnsi="Palatino Linotype"/>
          <w:noProof/>
          <w:sz w:val="20"/>
        </w:rPr>
        <w:tab/>
        <w:t xml:space="preserve">Meng, Q.; Zhang, Y.; Li, Z.; Shi, W.; Wang, J.; Sun, Y.; Xu, L.; Wang, X. A review of integrated applications of BIM and related technologies in whole building life cycle. </w:t>
      </w:r>
      <w:r w:rsidRPr="00C86927">
        <w:rPr>
          <w:rFonts w:ascii="Palatino Linotype" w:hAnsi="Palatino Linotype"/>
          <w:i/>
          <w:iCs/>
          <w:noProof/>
          <w:sz w:val="20"/>
        </w:rPr>
        <w:t>Eng. Constr. Archit. Manag.</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27</w:t>
      </w:r>
      <w:r w:rsidRPr="00C86927">
        <w:rPr>
          <w:rFonts w:ascii="Palatino Linotype" w:hAnsi="Palatino Linotype"/>
          <w:noProof/>
          <w:sz w:val="20"/>
        </w:rPr>
        <w:t>, 1647–1677, doi:10.1108/ECAM-09-2019-0511.</w:t>
      </w:r>
    </w:p>
    <w:p w14:paraId="0784150B"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55. </w:t>
      </w:r>
      <w:r w:rsidRPr="00C86927">
        <w:rPr>
          <w:rFonts w:ascii="Palatino Linotype" w:hAnsi="Palatino Linotype"/>
          <w:noProof/>
          <w:sz w:val="20"/>
        </w:rPr>
        <w:tab/>
        <w:t xml:space="preserve">Carvalho, J.P.; Bragança, L.; Mateus, R. A systematic review of the role of BIM in building sustainability assessment methods. </w:t>
      </w:r>
      <w:r w:rsidRPr="00C86927">
        <w:rPr>
          <w:rFonts w:ascii="Palatino Linotype" w:hAnsi="Palatino Linotype"/>
          <w:i/>
          <w:iCs/>
          <w:noProof/>
          <w:sz w:val="20"/>
        </w:rPr>
        <w:t>Appl. Sci.</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10</w:t>
      </w:r>
      <w:r w:rsidRPr="00C86927">
        <w:rPr>
          <w:rFonts w:ascii="Palatino Linotype" w:hAnsi="Palatino Linotype"/>
          <w:noProof/>
          <w:sz w:val="20"/>
        </w:rPr>
        <w:t>, doi:10.3390/app10134444.</w:t>
      </w:r>
    </w:p>
    <w:p w14:paraId="7127F047"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56. </w:t>
      </w:r>
      <w:r w:rsidRPr="00C86927">
        <w:rPr>
          <w:rFonts w:ascii="Palatino Linotype" w:hAnsi="Palatino Linotype"/>
          <w:noProof/>
          <w:sz w:val="20"/>
        </w:rPr>
        <w:tab/>
        <w:t xml:space="preserve">Solaimani, S.; Sedighi, M. Toward a holistic view on lean sustainable construction: A literature review. </w:t>
      </w:r>
      <w:r w:rsidRPr="00C86927">
        <w:rPr>
          <w:rFonts w:ascii="Palatino Linotype" w:hAnsi="Palatino Linotype"/>
          <w:i/>
          <w:iCs/>
          <w:noProof/>
          <w:sz w:val="20"/>
        </w:rPr>
        <w:t>J. Clean. Prod.</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248</w:t>
      </w:r>
      <w:r w:rsidRPr="00C86927">
        <w:rPr>
          <w:rFonts w:ascii="Palatino Linotype" w:hAnsi="Palatino Linotype"/>
          <w:noProof/>
          <w:sz w:val="20"/>
        </w:rPr>
        <w:t>, 119213, doi:10.1016/j.jclepro.2019.119213.</w:t>
      </w:r>
    </w:p>
    <w:p w14:paraId="2439D738"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57. </w:t>
      </w:r>
      <w:r w:rsidRPr="00C86927">
        <w:rPr>
          <w:rFonts w:ascii="Palatino Linotype" w:hAnsi="Palatino Linotype"/>
          <w:noProof/>
          <w:sz w:val="20"/>
        </w:rPr>
        <w:tab/>
        <w:t xml:space="preserve">Shalabi, F.; Turkan, Y. Bim-energy simulation approach for detecting building spaces with faults and problematic behavior. </w:t>
      </w:r>
      <w:r w:rsidRPr="00C86927">
        <w:rPr>
          <w:rFonts w:ascii="Palatino Linotype" w:hAnsi="Palatino Linotype"/>
          <w:i/>
          <w:iCs/>
          <w:noProof/>
          <w:sz w:val="20"/>
        </w:rPr>
        <w:t>J. Inf. Technol. Constr.</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25</w:t>
      </w:r>
      <w:r w:rsidRPr="00C86927">
        <w:rPr>
          <w:rFonts w:ascii="Palatino Linotype" w:hAnsi="Palatino Linotype"/>
          <w:noProof/>
          <w:sz w:val="20"/>
        </w:rPr>
        <w:t>, 342–360, doi:10.36680/J.ITCON.2020.020.</w:t>
      </w:r>
    </w:p>
    <w:p w14:paraId="5A0249E5"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58. </w:t>
      </w:r>
      <w:r w:rsidRPr="00C86927">
        <w:rPr>
          <w:rFonts w:ascii="Palatino Linotype" w:hAnsi="Palatino Linotype"/>
          <w:noProof/>
          <w:sz w:val="20"/>
        </w:rPr>
        <w:tab/>
        <w:t xml:space="preserve">Kang, T. Bim-based human machine interface (Hmi) framework for energy management. </w:t>
      </w:r>
      <w:r w:rsidRPr="00C86927">
        <w:rPr>
          <w:rFonts w:ascii="Palatino Linotype" w:hAnsi="Palatino Linotype"/>
          <w:i/>
          <w:iCs/>
          <w:noProof/>
          <w:sz w:val="20"/>
        </w:rPr>
        <w:t>Sustain.</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12</w:t>
      </w:r>
      <w:r w:rsidRPr="00C86927">
        <w:rPr>
          <w:rFonts w:ascii="Palatino Linotype" w:hAnsi="Palatino Linotype"/>
          <w:noProof/>
          <w:sz w:val="20"/>
        </w:rPr>
        <w:t>, 1–17, doi:10.3390/su12218861.</w:t>
      </w:r>
    </w:p>
    <w:p w14:paraId="24D9CC21"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59. </w:t>
      </w:r>
      <w:r w:rsidRPr="00C86927">
        <w:rPr>
          <w:rFonts w:ascii="Palatino Linotype" w:hAnsi="Palatino Linotype"/>
          <w:noProof/>
          <w:sz w:val="20"/>
        </w:rPr>
        <w:tab/>
        <w:t xml:space="preserve">Ahmed, W.; Asif, M. BIM-based techno-economic assessment of energy retrofitting residential buildings in hot humid climate. </w:t>
      </w:r>
      <w:r w:rsidRPr="00C86927">
        <w:rPr>
          <w:rFonts w:ascii="Palatino Linotype" w:hAnsi="Palatino Linotype"/>
          <w:i/>
          <w:iCs/>
          <w:noProof/>
          <w:sz w:val="20"/>
        </w:rPr>
        <w:t>Energy Build.</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227</w:t>
      </w:r>
      <w:r w:rsidRPr="00C86927">
        <w:rPr>
          <w:rFonts w:ascii="Palatino Linotype" w:hAnsi="Palatino Linotype"/>
          <w:noProof/>
          <w:sz w:val="20"/>
        </w:rPr>
        <w:t>, 110406, doi:10.1016/j.enbuild.2020.110406.</w:t>
      </w:r>
    </w:p>
    <w:p w14:paraId="5278E415"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60. </w:t>
      </w:r>
      <w:r w:rsidRPr="00C86927">
        <w:rPr>
          <w:rFonts w:ascii="Palatino Linotype" w:hAnsi="Palatino Linotype"/>
          <w:noProof/>
          <w:sz w:val="20"/>
        </w:rPr>
        <w:tab/>
        <w:t xml:space="preserve">Alshibani, A. Prediction of the energy consumption of school buildings. </w:t>
      </w:r>
      <w:r w:rsidRPr="00C86927">
        <w:rPr>
          <w:rFonts w:ascii="Palatino Linotype" w:hAnsi="Palatino Linotype"/>
          <w:i/>
          <w:iCs/>
          <w:noProof/>
          <w:sz w:val="20"/>
        </w:rPr>
        <w:t>Appl. Sci.</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10</w:t>
      </w:r>
      <w:r w:rsidRPr="00C86927">
        <w:rPr>
          <w:rFonts w:ascii="Palatino Linotype" w:hAnsi="Palatino Linotype"/>
          <w:noProof/>
          <w:sz w:val="20"/>
        </w:rPr>
        <w:t>, doi:10.3390/app10175885.</w:t>
      </w:r>
    </w:p>
    <w:p w14:paraId="02D2C828"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61. </w:t>
      </w:r>
      <w:r w:rsidRPr="00C86927">
        <w:rPr>
          <w:rFonts w:ascii="Palatino Linotype" w:hAnsi="Palatino Linotype"/>
          <w:noProof/>
          <w:sz w:val="20"/>
        </w:rPr>
        <w:tab/>
        <w:t xml:space="preserve">O’Shea, M.; Murphy, J. Design of a BIM integrated structural health monitoring system for a historic offshore lighthouse. </w:t>
      </w:r>
      <w:r w:rsidRPr="00C86927">
        <w:rPr>
          <w:rFonts w:ascii="Palatino Linotype" w:hAnsi="Palatino Linotype"/>
          <w:i/>
          <w:iCs/>
          <w:noProof/>
          <w:sz w:val="20"/>
        </w:rPr>
        <w:t>Buildings</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10</w:t>
      </w:r>
      <w:r w:rsidRPr="00C86927">
        <w:rPr>
          <w:rFonts w:ascii="Palatino Linotype" w:hAnsi="Palatino Linotype"/>
          <w:noProof/>
          <w:sz w:val="20"/>
        </w:rPr>
        <w:t>, doi:10.3390/BUILDINGS10070131.</w:t>
      </w:r>
    </w:p>
    <w:p w14:paraId="6B5567CB"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lastRenderedPageBreak/>
        <w:t xml:space="preserve">62. </w:t>
      </w:r>
      <w:r w:rsidRPr="00C86927">
        <w:rPr>
          <w:rFonts w:ascii="Palatino Linotype" w:hAnsi="Palatino Linotype"/>
          <w:noProof/>
          <w:sz w:val="20"/>
        </w:rPr>
        <w:tab/>
        <w:t xml:space="preserve">Yang, X.; Hu, M.; Heeren, N.; Zhang, C.; Verhagen, T.; Tukker, A.; Steubing, B. A combined GIS-archetype approach to model residential space heating energy: A case study for the Netherlands including validation. </w:t>
      </w:r>
      <w:r w:rsidRPr="00C86927">
        <w:rPr>
          <w:rFonts w:ascii="Palatino Linotype" w:hAnsi="Palatino Linotype"/>
          <w:i/>
          <w:iCs/>
          <w:noProof/>
          <w:sz w:val="20"/>
        </w:rPr>
        <w:t>Appl. Energy</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280</w:t>
      </w:r>
      <w:r w:rsidRPr="00C86927">
        <w:rPr>
          <w:rFonts w:ascii="Palatino Linotype" w:hAnsi="Palatino Linotype"/>
          <w:noProof/>
          <w:sz w:val="20"/>
        </w:rPr>
        <w:t>, 115953, doi:10.1016/j.apenergy.2020.115953.</w:t>
      </w:r>
    </w:p>
    <w:p w14:paraId="467BB89B"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63. </w:t>
      </w:r>
      <w:r w:rsidRPr="00C86927">
        <w:rPr>
          <w:rFonts w:ascii="Palatino Linotype" w:hAnsi="Palatino Linotype"/>
          <w:noProof/>
          <w:sz w:val="20"/>
        </w:rPr>
        <w:tab/>
        <w:t xml:space="preserve">Marzouk, M.; Othman, A. Planning utility infrastructure requirements for smart cities using the integration between BIM and GIS. </w:t>
      </w:r>
      <w:r w:rsidRPr="00C86927">
        <w:rPr>
          <w:rFonts w:ascii="Palatino Linotype" w:hAnsi="Palatino Linotype"/>
          <w:i/>
          <w:iCs/>
          <w:noProof/>
          <w:sz w:val="20"/>
        </w:rPr>
        <w:t>Sustain. Cities Soc.</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57</w:t>
      </w:r>
      <w:r w:rsidRPr="00C86927">
        <w:rPr>
          <w:rFonts w:ascii="Palatino Linotype" w:hAnsi="Palatino Linotype"/>
          <w:noProof/>
          <w:sz w:val="20"/>
        </w:rPr>
        <w:t>, 102120, doi:10.1016/j.scs.2020.102120.</w:t>
      </w:r>
    </w:p>
    <w:p w14:paraId="1365E568"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64. </w:t>
      </w:r>
      <w:r w:rsidRPr="00C86927">
        <w:rPr>
          <w:rFonts w:ascii="Palatino Linotype" w:hAnsi="Palatino Linotype"/>
          <w:noProof/>
          <w:sz w:val="20"/>
        </w:rPr>
        <w:tab/>
        <w:t xml:space="preserve">Cecchini, C.; Magrini, A.; Morandotti, M. The energy-oriented management of public historic buildings: An integrated approach and methodology applications. </w:t>
      </w:r>
      <w:r w:rsidRPr="00C86927">
        <w:rPr>
          <w:rFonts w:ascii="Palatino Linotype" w:hAnsi="Palatino Linotype"/>
          <w:i/>
          <w:iCs/>
          <w:noProof/>
          <w:sz w:val="20"/>
        </w:rPr>
        <w:t>Sustain.</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12</w:t>
      </w:r>
      <w:r w:rsidRPr="00C86927">
        <w:rPr>
          <w:rFonts w:ascii="Palatino Linotype" w:hAnsi="Palatino Linotype"/>
          <w:noProof/>
          <w:sz w:val="20"/>
        </w:rPr>
        <w:t>, doi:10.3390/su12114576.</w:t>
      </w:r>
    </w:p>
    <w:p w14:paraId="471E8B1E"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65. </w:t>
      </w:r>
      <w:r w:rsidRPr="00C86927">
        <w:rPr>
          <w:rFonts w:ascii="Palatino Linotype" w:hAnsi="Palatino Linotype"/>
          <w:noProof/>
          <w:sz w:val="20"/>
        </w:rPr>
        <w:tab/>
        <w:t xml:space="preserve">Kitchenham, B.A.; Budgen, D.; Pearl Brereton, O. Using mapping studies as the basis for further research - A participant-observer case study. </w:t>
      </w:r>
      <w:r w:rsidRPr="00C86927">
        <w:rPr>
          <w:rFonts w:ascii="Palatino Linotype" w:hAnsi="Palatino Linotype"/>
          <w:i/>
          <w:iCs/>
          <w:noProof/>
          <w:sz w:val="20"/>
        </w:rPr>
        <w:t>Inf. Softw. Technol.</w:t>
      </w:r>
      <w:r w:rsidRPr="00C86927">
        <w:rPr>
          <w:rFonts w:ascii="Palatino Linotype" w:hAnsi="Palatino Linotype"/>
          <w:noProof/>
          <w:sz w:val="20"/>
        </w:rPr>
        <w:t xml:space="preserve"> </w:t>
      </w:r>
      <w:r w:rsidRPr="00C86927">
        <w:rPr>
          <w:rFonts w:ascii="Palatino Linotype" w:hAnsi="Palatino Linotype"/>
          <w:b/>
          <w:bCs/>
          <w:noProof/>
          <w:sz w:val="20"/>
        </w:rPr>
        <w:t>2011</w:t>
      </w:r>
      <w:r w:rsidRPr="00C86927">
        <w:rPr>
          <w:rFonts w:ascii="Palatino Linotype" w:hAnsi="Palatino Linotype"/>
          <w:noProof/>
          <w:sz w:val="20"/>
        </w:rPr>
        <w:t xml:space="preserve">, </w:t>
      </w:r>
      <w:r w:rsidRPr="00C86927">
        <w:rPr>
          <w:rFonts w:ascii="Palatino Linotype" w:hAnsi="Palatino Linotype"/>
          <w:i/>
          <w:iCs/>
          <w:noProof/>
          <w:sz w:val="20"/>
        </w:rPr>
        <w:t>53</w:t>
      </w:r>
      <w:r w:rsidRPr="00C86927">
        <w:rPr>
          <w:rFonts w:ascii="Palatino Linotype" w:hAnsi="Palatino Linotype"/>
          <w:noProof/>
          <w:sz w:val="20"/>
        </w:rPr>
        <w:t>, 638–651, doi:10.1016/j.infsof.2010.12.011.</w:t>
      </w:r>
    </w:p>
    <w:p w14:paraId="79CBCA8C"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66. </w:t>
      </w:r>
      <w:r w:rsidRPr="00C86927">
        <w:rPr>
          <w:rFonts w:ascii="Palatino Linotype" w:hAnsi="Palatino Linotype"/>
          <w:noProof/>
          <w:sz w:val="20"/>
        </w:rPr>
        <w:tab/>
        <w:t xml:space="preserve">Petersen, K.; Vakkalanka, S.; Kuzniarz, L. Guidelines for conducting systematic mapping studies in software engineering: An update. </w:t>
      </w:r>
      <w:r w:rsidRPr="00C86927">
        <w:rPr>
          <w:rFonts w:ascii="Palatino Linotype" w:hAnsi="Palatino Linotype"/>
          <w:i/>
          <w:iCs/>
          <w:noProof/>
          <w:sz w:val="20"/>
        </w:rPr>
        <w:t>Inf. Softw. Technol.</w:t>
      </w:r>
      <w:r w:rsidRPr="00C86927">
        <w:rPr>
          <w:rFonts w:ascii="Palatino Linotype" w:hAnsi="Palatino Linotype"/>
          <w:noProof/>
          <w:sz w:val="20"/>
        </w:rPr>
        <w:t xml:space="preserve"> </w:t>
      </w:r>
      <w:r w:rsidRPr="00C86927">
        <w:rPr>
          <w:rFonts w:ascii="Palatino Linotype" w:hAnsi="Palatino Linotype"/>
          <w:b/>
          <w:bCs/>
          <w:noProof/>
          <w:sz w:val="20"/>
        </w:rPr>
        <w:t>2015</w:t>
      </w:r>
      <w:r w:rsidRPr="00C86927">
        <w:rPr>
          <w:rFonts w:ascii="Palatino Linotype" w:hAnsi="Palatino Linotype"/>
          <w:noProof/>
          <w:sz w:val="20"/>
        </w:rPr>
        <w:t xml:space="preserve">, </w:t>
      </w:r>
      <w:r w:rsidRPr="00C86927">
        <w:rPr>
          <w:rFonts w:ascii="Palatino Linotype" w:hAnsi="Palatino Linotype"/>
          <w:i/>
          <w:iCs/>
          <w:noProof/>
          <w:sz w:val="20"/>
        </w:rPr>
        <w:t>64</w:t>
      </w:r>
      <w:r w:rsidRPr="00C86927">
        <w:rPr>
          <w:rFonts w:ascii="Palatino Linotype" w:hAnsi="Palatino Linotype"/>
          <w:noProof/>
          <w:sz w:val="20"/>
        </w:rPr>
        <w:t>, 1–18, doi:10.1016/j.infsof.2015.03.007.</w:t>
      </w:r>
    </w:p>
    <w:p w14:paraId="1A265619"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67. </w:t>
      </w:r>
      <w:r w:rsidRPr="00C86927">
        <w:rPr>
          <w:rFonts w:ascii="Palatino Linotype" w:hAnsi="Palatino Linotype"/>
          <w:noProof/>
          <w:sz w:val="20"/>
        </w:rPr>
        <w:tab/>
        <w:t xml:space="preserve">Linnenluecke, M.K.; Han, J.; Pan, Z.; Smith, T. How markets will drive the transition to a low carbon economy. </w:t>
      </w:r>
      <w:r w:rsidRPr="00C86927">
        <w:rPr>
          <w:rFonts w:ascii="Palatino Linotype" w:hAnsi="Palatino Linotype"/>
          <w:i/>
          <w:iCs/>
          <w:noProof/>
          <w:sz w:val="20"/>
        </w:rPr>
        <w:t>Econ. Model.</w:t>
      </w:r>
      <w:r w:rsidRPr="00C86927">
        <w:rPr>
          <w:rFonts w:ascii="Palatino Linotype" w:hAnsi="Palatino Linotype"/>
          <w:noProof/>
          <w:sz w:val="20"/>
        </w:rPr>
        <w:t xml:space="preserve"> </w:t>
      </w:r>
      <w:r w:rsidRPr="00C86927">
        <w:rPr>
          <w:rFonts w:ascii="Palatino Linotype" w:hAnsi="Palatino Linotype"/>
          <w:b/>
          <w:bCs/>
          <w:noProof/>
          <w:sz w:val="20"/>
        </w:rPr>
        <w:t>2019</w:t>
      </w:r>
      <w:r w:rsidRPr="00C86927">
        <w:rPr>
          <w:rFonts w:ascii="Palatino Linotype" w:hAnsi="Palatino Linotype"/>
          <w:noProof/>
          <w:sz w:val="20"/>
        </w:rPr>
        <w:t xml:space="preserve">, </w:t>
      </w:r>
      <w:r w:rsidRPr="00C86927">
        <w:rPr>
          <w:rFonts w:ascii="Palatino Linotype" w:hAnsi="Palatino Linotype"/>
          <w:i/>
          <w:iCs/>
          <w:noProof/>
          <w:sz w:val="20"/>
        </w:rPr>
        <w:t>77</w:t>
      </w:r>
      <w:r w:rsidRPr="00C86927">
        <w:rPr>
          <w:rFonts w:ascii="Palatino Linotype" w:hAnsi="Palatino Linotype"/>
          <w:noProof/>
          <w:sz w:val="20"/>
        </w:rPr>
        <w:t>, 42–54, doi:10.1016/j.econmod.2018.07.010.</w:t>
      </w:r>
    </w:p>
    <w:p w14:paraId="4BC1ACA9"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68. </w:t>
      </w:r>
      <w:r w:rsidRPr="00C86927">
        <w:rPr>
          <w:rFonts w:ascii="Palatino Linotype" w:hAnsi="Palatino Linotype"/>
          <w:noProof/>
          <w:sz w:val="20"/>
        </w:rPr>
        <w:tab/>
        <w:t xml:space="preserve">Page, M.J.; McKenzie, J.E.; Bossuyt, P.M.; Boutron, I.; Hoffmann, T.C.; Mulrow, C.D.; Shamseer, L.; Tetzlaff, J.M.; Akl, E.A.; Brennan, S.E.; et al. The PRISMA 2020 statement: An updated guideline for reporting systematic reviews. </w:t>
      </w:r>
      <w:r w:rsidRPr="00C86927">
        <w:rPr>
          <w:rFonts w:ascii="Palatino Linotype" w:hAnsi="Palatino Linotype"/>
          <w:i/>
          <w:iCs/>
          <w:noProof/>
          <w:sz w:val="20"/>
        </w:rPr>
        <w:t>BMJ</w:t>
      </w:r>
      <w:r w:rsidRPr="00C86927">
        <w:rPr>
          <w:rFonts w:ascii="Palatino Linotype" w:hAnsi="Palatino Linotype"/>
          <w:noProof/>
          <w:sz w:val="20"/>
        </w:rPr>
        <w:t xml:space="preserve"> </w:t>
      </w:r>
      <w:r w:rsidRPr="00C86927">
        <w:rPr>
          <w:rFonts w:ascii="Palatino Linotype" w:hAnsi="Palatino Linotype"/>
          <w:b/>
          <w:bCs/>
          <w:noProof/>
          <w:sz w:val="20"/>
        </w:rPr>
        <w:t>2021</w:t>
      </w:r>
      <w:r w:rsidRPr="00C86927">
        <w:rPr>
          <w:rFonts w:ascii="Palatino Linotype" w:hAnsi="Palatino Linotype"/>
          <w:noProof/>
          <w:sz w:val="20"/>
        </w:rPr>
        <w:t xml:space="preserve">, </w:t>
      </w:r>
      <w:r w:rsidRPr="00C86927">
        <w:rPr>
          <w:rFonts w:ascii="Palatino Linotype" w:hAnsi="Palatino Linotype"/>
          <w:i/>
          <w:iCs/>
          <w:noProof/>
          <w:sz w:val="20"/>
        </w:rPr>
        <w:t>372</w:t>
      </w:r>
      <w:r w:rsidRPr="00C86927">
        <w:rPr>
          <w:rFonts w:ascii="Palatino Linotype" w:hAnsi="Palatino Linotype"/>
          <w:noProof/>
          <w:sz w:val="20"/>
        </w:rPr>
        <w:t>, doi:10.1136/bmj.n71.</w:t>
      </w:r>
    </w:p>
    <w:p w14:paraId="6009B658"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69. </w:t>
      </w:r>
      <w:r w:rsidRPr="00C86927">
        <w:rPr>
          <w:rFonts w:ascii="Palatino Linotype" w:hAnsi="Palatino Linotype"/>
          <w:noProof/>
          <w:sz w:val="20"/>
        </w:rPr>
        <w:tab/>
        <w:t xml:space="preserve">Gusenbauer, M.; Haddaway, N.R. Which academic search systems are suitable for systematic reviews or meta-analyses? Evaluating retrieval qualities of Google Scholar, PubMed, and 26 other resources. </w:t>
      </w:r>
      <w:r w:rsidRPr="00C86927">
        <w:rPr>
          <w:rFonts w:ascii="Palatino Linotype" w:hAnsi="Palatino Linotype"/>
          <w:i/>
          <w:iCs/>
          <w:noProof/>
          <w:sz w:val="20"/>
        </w:rPr>
        <w:t>Res. Synth. Methods</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xml:space="preserve">, </w:t>
      </w:r>
      <w:r w:rsidRPr="00C86927">
        <w:rPr>
          <w:rFonts w:ascii="Palatino Linotype" w:hAnsi="Palatino Linotype"/>
          <w:i/>
          <w:iCs/>
          <w:noProof/>
          <w:sz w:val="20"/>
        </w:rPr>
        <w:t>11</w:t>
      </w:r>
      <w:r w:rsidRPr="00C86927">
        <w:rPr>
          <w:rFonts w:ascii="Palatino Linotype" w:hAnsi="Palatino Linotype"/>
          <w:noProof/>
          <w:sz w:val="20"/>
        </w:rPr>
        <w:t>, 181–217, doi:10.1002/jrsm.1378.</w:t>
      </w:r>
    </w:p>
    <w:p w14:paraId="6FA53DD6"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70. </w:t>
      </w:r>
      <w:r w:rsidRPr="00C86927">
        <w:rPr>
          <w:rFonts w:ascii="Palatino Linotype" w:hAnsi="Palatino Linotype"/>
          <w:noProof/>
          <w:sz w:val="20"/>
        </w:rPr>
        <w:tab/>
        <w:t xml:space="preserve">Dybå, T.; Dingsøyr, T. Empirical studies of agile software development: A systematic review. </w:t>
      </w:r>
      <w:r w:rsidRPr="00C86927">
        <w:rPr>
          <w:rFonts w:ascii="Palatino Linotype" w:hAnsi="Palatino Linotype"/>
          <w:i/>
          <w:iCs/>
          <w:noProof/>
          <w:sz w:val="20"/>
        </w:rPr>
        <w:t>Inf. Softw. Technol.</w:t>
      </w:r>
      <w:r w:rsidRPr="00C86927">
        <w:rPr>
          <w:rFonts w:ascii="Palatino Linotype" w:hAnsi="Palatino Linotype"/>
          <w:noProof/>
          <w:sz w:val="20"/>
        </w:rPr>
        <w:t xml:space="preserve"> </w:t>
      </w:r>
      <w:r w:rsidRPr="00C86927">
        <w:rPr>
          <w:rFonts w:ascii="Palatino Linotype" w:hAnsi="Palatino Linotype"/>
          <w:b/>
          <w:bCs/>
          <w:noProof/>
          <w:sz w:val="20"/>
        </w:rPr>
        <w:t>2008</w:t>
      </w:r>
      <w:r w:rsidRPr="00C86927">
        <w:rPr>
          <w:rFonts w:ascii="Palatino Linotype" w:hAnsi="Palatino Linotype"/>
          <w:noProof/>
          <w:sz w:val="20"/>
        </w:rPr>
        <w:t xml:space="preserve">, </w:t>
      </w:r>
      <w:r w:rsidRPr="00C86927">
        <w:rPr>
          <w:rFonts w:ascii="Palatino Linotype" w:hAnsi="Palatino Linotype"/>
          <w:i/>
          <w:iCs/>
          <w:noProof/>
          <w:sz w:val="20"/>
        </w:rPr>
        <w:t>50</w:t>
      </w:r>
      <w:r w:rsidRPr="00C86927">
        <w:rPr>
          <w:rFonts w:ascii="Palatino Linotype" w:hAnsi="Palatino Linotype"/>
          <w:noProof/>
          <w:sz w:val="20"/>
        </w:rPr>
        <w:t>, 833–859, doi:10.1016/j.infsof.2008.01.006.</w:t>
      </w:r>
    </w:p>
    <w:p w14:paraId="31421BDA"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71. </w:t>
      </w:r>
      <w:r w:rsidRPr="00C86927">
        <w:rPr>
          <w:rFonts w:ascii="Palatino Linotype" w:hAnsi="Palatino Linotype"/>
          <w:noProof/>
          <w:sz w:val="20"/>
        </w:rPr>
        <w:tab/>
        <w:t xml:space="preserve">B. Kitchenham; S. Charters Guidelines for performing Systematic Literature Reviews in Software Engineering. </w:t>
      </w:r>
      <w:r w:rsidRPr="00C86927">
        <w:rPr>
          <w:rFonts w:ascii="Palatino Linotype" w:hAnsi="Palatino Linotype"/>
          <w:i/>
          <w:iCs/>
          <w:noProof/>
          <w:sz w:val="20"/>
        </w:rPr>
        <w:t>IEEE Access</w:t>
      </w:r>
      <w:r w:rsidRPr="00C86927">
        <w:rPr>
          <w:rFonts w:ascii="Palatino Linotype" w:hAnsi="Palatino Linotype"/>
          <w:noProof/>
          <w:sz w:val="20"/>
        </w:rPr>
        <w:t xml:space="preserve"> </w:t>
      </w:r>
      <w:r w:rsidRPr="00C86927">
        <w:rPr>
          <w:rFonts w:ascii="Palatino Linotype" w:hAnsi="Palatino Linotype"/>
          <w:b/>
          <w:bCs/>
          <w:noProof/>
          <w:sz w:val="20"/>
        </w:rPr>
        <w:t>2016</w:t>
      </w:r>
      <w:r w:rsidRPr="00C86927">
        <w:rPr>
          <w:rFonts w:ascii="Palatino Linotype" w:hAnsi="Palatino Linotype"/>
          <w:noProof/>
          <w:sz w:val="20"/>
        </w:rPr>
        <w:t xml:space="preserve">, </w:t>
      </w:r>
      <w:r w:rsidRPr="00C86927">
        <w:rPr>
          <w:rFonts w:ascii="Palatino Linotype" w:hAnsi="Palatino Linotype"/>
          <w:i/>
          <w:iCs/>
          <w:noProof/>
          <w:sz w:val="20"/>
        </w:rPr>
        <w:t>4</w:t>
      </w:r>
      <w:r w:rsidRPr="00C86927">
        <w:rPr>
          <w:rFonts w:ascii="Palatino Linotype" w:hAnsi="Palatino Linotype"/>
          <w:noProof/>
          <w:sz w:val="20"/>
        </w:rPr>
        <w:t>, 5356–5373, doi:10.1109/ACCESS.2016.2603219.</w:t>
      </w:r>
    </w:p>
    <w:p w14:paraId="50333D41"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72. </w:t>
      </w:r>
      <w:r w:rsidRPr="00C86927">
        <w:rPr>
          <w:rFonts w:ascii="Palatino Linotype" w:hAnsi="Palatino Linotype"/>
          <w:noProof/>
          <w:sz w:val="20"/>
        </w:rPr>
        <w:tab/>
        <w:t xml:space="preserve">van Eck, N.J.; Waltman, L. Software survey: VOSviewer, a computer program for bibliometric mapping. </w:t>
      </w:r>
      <w:r w:rsidRPr="00C86927">
        <w:rPr>
          <w:rFonts w:ascii="Palatino Linotype" w:hAnsi="Palatino Linotype"/>
          <w:i/>
          <w:iCs/>
          <w:noProof/>
          <w:sz w:val="20"/>
        </w:rPr>
        <w:t>Scientometrics</w:t>
      </w:r>
      <w:r w:rsidRPr="00C86927">
        <w:rPr>
          <w:rFonts w:ascii="Palatino Linotype" w:hAnsi="Palatino Linotype"/>
          <w:noProof/>
          <w:sz w:val="20"/>
        </w:rPr>
        <w:t xml:space="preserve"> </w:t>
      </w:r>
      <w:r w:rsidRPr="00C86927">
        <w:rPr>
          <w:rFonts w:ascii="Palatino Linotype" w:hAnsi="Palatino Linotype"/>
          <w:b/>
          <w:bCs/>
          <w:noProof/>
          <w:sz w:val="20"/>
        </w:rPr>
        <w:t>2010</w:t>
      </w:r>
      <w:r w:rsidRPr="00C86927">
        <w:rPr>
          <w:rFonts w:ascii="Palatino Linotype" w:hAnsi="Palatino Linotype"/>
          <w:noProof/>
          <w:sz w:val="20"/>
        </w:rPr>
        <w:t xml:space="preserve">, </w:t>
      </w:r>
      <w:r w:rsidRPr="00C86927">
        <w:rPr>
          <w:rFonts w:ascii="Palatino Linotype" w:hAnsi="Palatino Linotype"/>
          <w:i/>
          <w:iCs/>
          <w:noProof/>
          <w:sz w:val="20"/>
        </w:rPr>
        <w:t>84</w:t>
      </w:r>
      <w:r w:rsidRPr="00C86927">
        <w:rPr>
          <w:rFonts w:ascii="Palatino Linotype" w:hAnsi="Palatino Linotype"/>
          <w:noProof/>
          <w:sz w:val="20"/>
        </w:rPr>
        <w:t>, 523–538, doi:10.1007/s11192-009-0146-3.</w:t>
      </w:r>
    </w:p>
    <w:p w14:paraId="58C1D641"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73. </w:t>
      </w:r>
      <w:r w:rsidRPr="00C86927">
        <w:rPr>
          <w:rFonts w:ascii="Palatino Linotype" w:hAnsi="Palatino Linotype"/>
          <w:noProof/>
          <w:sz w:val="20"/>
        </w:rPr>
        <w:tab/>
        <w:t xml:space="preserve">Waltman, L.; Van Eck, N.J. A smart local moving algorithm for large-scale modularity-based community detection. </w:t>
      </w:r>
      <w:r w:rsidRPr="00C86927">
        <w:rPr>
          <w:rFonts w:ascii="Palatino Linotype" w:hAnsi="Palatino Linotype"/>
          <w:i/>
          <w:iCs/>
          <w:noProof/>
          <w:sz w:val="20"/>
        </w:rPr>
        <w:t>Eur. Phys. J. B</w:t>
      </w:r>
      <w:r w:rsidRPr="00C86927">
        <w:rPr>
          <w:rFonts w:ascii="Palatino Linotype" w:hAnsi="Palatino Linotype"/>
          <w:noProof/>
          <w:sz w:val="20"/>
        </w:rPr>
        <w:t xml:space="preserve"> </w:t>
      </w:r>
      <w:r w:rsidRPr="00C86927">
        <w:rPr>
          <w:rFonts w:ascii="Palatino Linotype" w:hAnsi="Palatino Linotype"/>
          <w:b/>
          <w:bCs/>
          <w:noProof/>
          <w:sz w:val="20"/>
        </w:rPr>
        <w:t>2013</w:t>
      </w:r>
      <w:r w:rsidRPr="00C86927">
        <w:rPr>
          <w:rFonts w:ascii="Palatino Linotype" w:hAnsi="Palatino Linotype"/>
          <w:noProof/>
          <w:sz w:val="20"/>
        </w:rPr>
        <w:t xml:space="preserve">, </w:t>
      </w:r>
      <w:r w:rsidRPr="00C86927">
        <w:rPr>
          <w:rFonts w:ascii="Palatino Linotype" w:hAnsi="Palatino Linotype"/>
          <w:i/>
          <w:iCs/>
          <w:noProof/>
          <w:sz w:val="20"/>
        </w:rPr>
        <w:t>86</w:t>
      </w:r>
      <w:r w:rsidRPr="00C86927">
        <w:rPr>
          <w:rFonts w:ascii="Palatino Linotype" w:hAnsi="Palatino Linotype"/>
          <w:noProof/>
          <w:sz w:val="20"/>
        </w:rPr>
        <w:t>, doi:10.1140/epjb/e2013-40829-0.</w:t>
      </w:r>
    </w:p>
    <w:p w14:paraId="1F456E2E"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74. </w:t>
      </w:r>
      <w:r w:rsidRPr="00C86927">
        <w:rPr>
          <w:rFonts w:ascii="Palatino Linotype" w:hAnsi="Palatino Linotype"/>
          <w:noProof/>
          <w:sz w:val="20"/>
        </w:rPr>
        <w:tab/>
        <w:t xml:space="preserve">M. W. Kim, A.K. and J.W.R. Efficient Fuzzy Rules For Classification. </w:t>
      </w:r>
      <w:r w:rsidRPr="00C86927">
        <w:rPr>
          <w:rFonts w:ascii="Palatino Linotype" w:hAnsi="Palatino Linotype"/>
          <w:i/>
          <w:iCs/>
          <w:noProof/>
          <w:sz w:val="20"/>
        </w:rPr>
        <w:t>Int. Work. Integr. AI Data Min.</w:t>
      </w:r>
      <w:r w:rsidRPr="00C86927">
        <w:rPr>
          <w:rFonts w:ascii="Palatino Linotype" w:hAnsi="Palatino Linotype"/>
          <w:noProof/>
          <w:sz w:val="20"/>
        </w:rPr>
        <w:t xml:space="preserve"> </w:t>
      </w:r>
      <w:r w:rsidRPr="00C86927">
        <w:rPr>
          <w:rFonts w:ascii="Palatino Linotype" w:hAnsi="Palatino Linotype"/>
          <w:b/>
          <w:bCs/>
          <w:noProof/>
          <w:sz w:val="20"/>
        </w:rPr>
        <w:t>2006</w:t>
      </w:r>
      <w:r w:rsidRPr="00C86927">
        <w:rPr>
          <w:rFonts w:ascii="Palatino Linotype" w:hAnsi="Palatino Linotype"/>
          <w:noProof/>
          <w:sz w:val="20"/>
        </w:rPr>
        <w:t>, 50–57, doi:10.1109/AIDM.2006.5.</w:t>
      </w:r>
    </w:p>
    <w:p w14:paraId="45A0AA23"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75. </w:t>
      </w:r>
      <w:r w:rsidRPr="00C86927">
        <w:rPr>
          <w:rFonts w:ascii="Palatino Linotype" w:hAnsi="Palatino Linotype"/>
          <w:noProof/>
          <w:sz w:val="20"/>
        </w:rPr>
        <w:tab/>
        <w:t xml:space="preserve">Khalil, G.M.; Gotway Crawford, C.A. A bibliometric analysis of U.S.-based research on the behavioral risk factor surveillance system. </w:t>
      </w:r>
      <w:r w:rsidRPr="00C86927">
        <w:rPr>
          <w:rFonts w:ascii="Palatino Linotype" w:hAnsi="Palatino Linotype"/>
          <w:i/>
          <w:iCs/>
          <w:noProof/>
          <w:sz w:val="20"/>
        </w:rPr>
        <w:t>Am. J. Prev. Med.</w:t>
      </w:r>
      <w:r w:rsidRPr="00C86927">
        <w:rPr>
          <w:rFonts w:ascii="Palatino Linotype" w:hAnsi="Palatino Linotype"/>
          <w:noProof/>
          <w:sz w:val="20"/>
        </w:rPr>
        <w:t xml:space="preserve"> </w:t>
      </w:r>
      <w:r w:rsidRPr="00C86927">
        <w:rPr>
          <w:rFonts w:ascii="Palatino Linotype" w:hAnsi="Palatino Linotype"/>
          <w:b/>
          <w:bCs/>
          <w:noProof/>
          <w:sz w:val="20"/>
        </w:rPr>
        <w:t>2015</w:t>
      </w:r>
      <w:r w:rsidRPr="00C86927">
        <w:rPr>
          <w:rFonts w:ascii="Palatino Linotype" w:hAnsi="Palatino Linotype"/>
          <w:noProof/>
          <w:sz w:val="20"/>
        </w:rPr>
        <w:t xml:space="preserve">, </w:t>
      </w:r>
      <w:r w:rsidRPr="00C86927">
        <w:rPr>
          <w:rFonts w:ascii="Palatino Linotype" w:hAnsi="Palatino Linotype"/>
          <w:i/>
          <w:iCs/>
          <w:noProof/>
          <w:sz w:val="20"/>
        </w:rPr>
        <w:t>48</w:t>
      </w:r>
      <w:r w:rsidRPr="00C86927">
        <w:rPr>
          <w:rFonts w:ascii="Palatino Linotype" w:hAnsi="Palatino Linotype"/>
          <w:noProof/>
          <w:sz w:val="20"/>
        </w:rPr>
        <w:t>, 50–57, doi:10.1016/j.amepre.2014.08.021.</w:t>
      </w:r>
    </w:p>
    <w:p w14:paraId="3FABC8DF"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76. </w:t>
      </w:r>
      <w:r w:rsidRPr="00C86927">
        <w:rPr>
          <w:rFonts w:ascii="Palatino Linotype" w:hAnsi="Palatino Linotype"/>
          <w:noProof/>
          <w:sz w:val="20"/>
        </w:rPr>
        <w:tab/>
        <w:t xml:space="preserve">Van Eck, N.J.; Waltman, L. Manual for VOSviwer version 1.6.10. </w:t>
      </w:r>
      <w:r w:rsidRPr="00C86927">
        <w:rPr>
          <w:rFonts w:ascii="Palatino Linotype" w:hAnsi="Palatino Linotype"/>
          <w:i/>
          <w:iCs/>
          <w:noProof/>
          <w:sz w:val="20"/>
        </w:rPr>
        <w:t>CWTS Meaningful metrics</w:t>
      </w:r>
      <w:r w:rsidRPr="00C86927">
        <w:rPr>
          <w:rFonts w:ascii="Palatino Linotype" w:hAnsi="Palatino Linotype"/>
          <w:noProof/>
          <w:sz w:val="20"/>
        </w:rPr>
        <w:t xml:space="preserve"> </w:t>
      </w:r>
      <w:r w:rsidRPr="00C86927">
        <w:rPr>
          <w:rFonts w:ascii="Palatino Linotype" w:hAnsi="Palatino Linotype"/>
          <w:b/>
          <w:bCs/>
          <w:noProof/>
          <w:sz w:val="20"/>
        </w:rPr>
        <w:t>2019</w:t>
      </w:r>
      <w:r w:rsidRPr="00C86927">
        <w:rPr>
          <w:rFonts w:ascii="Palatino Linotype" w:hAnsi="Palatino Linotype"/>
          <w:noProof/>
          <w:sz w:val="20"/>
        </w:rPr>
        <w:t>, 1–53.</w:t>
      </w:r>
    </w:p>
    <w:p w14:paraId="3C45E9C7"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lastRenderedPageBreak/>
        <w:t xml:space="preserve">77. </w:t>
      </w:r>
      <w:r w:rsidRPr="00C86927">
        <w:rPr>
          <w:rFonts w:ascii="Palatino Linotype" w:hAnsi="Palatino Linotype"/>
          <w:noProof/>
          <w:sz w:val="20"/>
        </w:rPr>
        <w:tab/>
        <w:t>Fellows, R.F.; Liu, A.M.M. Get access to over 600 , 000 titles Research Methods for Construction.</w:t>
      </w:r>
    </w:p>
    <w:p w14:paraId="61265E2B"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78. </w:t>
      </w:r>
      <w:r w:rsidRPr="00C86927">
        <w:rPr>
          <w:rFonts w:ascii="Palatino Linotype" w:hAnsi="Palatino Linotype"/>
          <w:noProof/>
          <w:sz w:val="20"/>
        </w:rPr>
        <w:tab/>
        <w:t xml:space="preserve">Guaman, D.S.; Alamo, J.M.D.; Caiza, J.C. A Systematic Mapping Study on Software Quality Control Techniques for Assessing Privacy in Information Systems. </w:t>
      </w:r>
      <w:r w:rsidRPr="00C86927">
        <w:rPr>
          <w:rFonts w:ascii="Palatino Linotype" w:hAnsi="Palatino Linotype"/>
          <w:i/>
          <w:iCs/>
          <w:noProof/>
          <w:sz w:val="20"/>
        </w:rPr>
        <w:t>IEEE Access</w:t>
      </w:r>
      <w:r w:rsidRPr="00C86927">
        <w:rPr>
          <w:rFonts w:ascii="Palatino Linotype" w:hAnsi="Palatino Linotype"/>
          <w:noProof/>
          <w:sz w:val="20"/>
        </w:rPr>
        <w:t xml:space="preserve"> 2020, </w:t>
      </w:r>
      <w:r w:rsidRPr="00C86927">
        <w:rPr>
          <w:rFonts w:ascii="Palatino Linotype" w:hAnsi="Palatino Linotype"/>
          <w:i/>
          <w:iCs/>
          <w:noProof/>
          <w:sz w:val="20"/>
        </w:rPr>
        <w:t>8</w:t>
      </w:r>
      <w:r w:rsidRPr="00C86927">
        <w:rPr>
          <w:rFonts w:ascii="Palatino Linotype" w:hAnsi="Palatino Linotype"/>
          <w:noProof/>
          <w:sz w:val="20"/>
        </w:rPr>
        <w:t>, 74808–74833.</w:t>
      </w:r>
    </w:p>
    <w:p w14:paraId="17F78086" w14:textId="77777777" w:rsidR="00C86927" w:rsidRPr="00C86927" w:rsidRDefault="00C86927" w:rsidP="00C86927">
      <w:pPr>
        <w:widowControl w:val="0"/>
        <w:autoSpaceDE w:val="0"/>
        <w:autoSpaceDN w:val="0"/>
        <w:adjustRightInd w:val="0"/>
        <w:spacing w:before="240" w:after="120" w:line="240" w:lineRule="auto"/>
        <w:ind w:left="640" w:hanging="640"/>
        <w:rPr>
          <w:rFonts w:ascii="Palatino Linotype" w:hAnsi="Palatino Linotype"/>
          <w:noProof/>
          <w:sz w:val="20"/>
        </w:rPr>
      </w:pPr>
      <w:r w:rsidRPr="00C86927">
        <w:rPr>
          <w:rFonts w:ascii="Palatino Linotype" w:hAnsi="Palatino Linotype"/>
          <w:noProof/>
          <w:sz w:val="20"/>
        </w:rPr>
        <w:t xml:space="preserve">79. </w:t>
      </w:r>
      <w:r w:rsidRPr="00C86927">
        <w:rPr>
          <w:rFonts w:ascii="Palatino Linotype" w:hAnsi="Palatino Linotype"/>
          <w:noProof/>
          <w:sz w:val="20"/>
        </w:rPr>
        <w:tab/>
        <w:t xml:space="preserve">Davies, I. The RIBA Plan of Work 2013. </w:t>
      </w:r>
      <w:r w:rsidRPr="00C86927">
        <w:rPr>
          <w:rFonts w:ascii="Palatino Linotype" w:hAnsi="Palatino Linotype"/>
          <w:i/>
          <w:iCs/>
          <w:noProof/>
          <w:sz w:val="20"/>
        </w:rPr>
        <w:t>Contract Adm.</w:t>
      </w:r>
      <w:r w:rsidRPr="00C86927">
        <w:rPr>
          <w:rFonts w:ascii="Palatino Linotype" w:hAnsi="Palatino Linotype"/>
          <w:noProof/>
          <w:sz w:val="20"/>
        </w:rPr>
        <w:t xml:space="preserve"> </w:t>
      </w:r>
      <w:r w:rsidRPr="00C86927">
        <w:rPr>
          <w:rFonts w:ascii="Palatino Linotype" w:hAnsi="Palatino Linotype"/>
          <w:b/>
          <w:bCs/>
          <w:noProof/>
          <w:sz w:val="20"/>
        </w:rPr>
        <w:t>2020</w:t>
      </w:r>
      <w:r w:rsidRPr="00C86927">
        <w:rPr>
          <w:rFonts w:ascii="Palatino Linotype" w:hAnsi="Palatino Linotype"/>
          <w:noProof/>
          <w:sz w:val="20"/>
        </w:rPr>
        <w:t>, 10–11, doi:10.4324/9780429347177-2.</w:t>
      </w:r>
    </w:p>
    <w:p w14:paraId="5CBC2FF8" w14:textId="2FD80ABD" w:rsidR="003D59D1" w:rsidRDefault="003D59D1" w:rsidP="008D1369">
      <w:pPr>
        <w:widowControl w:val="0"/>
        <w:autoSpaceDE w:val="0"/>
        <w:autoSpaceDN w:val="0"/>
        <w:adjustRightInd w:val="0"/>
        <w:spacing w:before="240" w:after="120" w:line="240" w:lineRule="auto"/>
        <w:ind w:left="640" w:hanging="640"/>
        <w:rPr>
          <w:rFonts w:ascii="Palatino Linotype" w:eastAsia="Palatino Linotype" w:hAnsi="Palatino Linotype" w:cs="Palatino Linotype"/>
          <w:b/>
          <w:sz w:val="20"/>
          <w:szCs w:val="20"/>
          <w:lang w:val="en-GB"/>
        </w:rPr>
      </w:pPr>
      <w:r w:rsidRPr="004276D8">
        <w:rPr>
          <w:rFonts w:ascii="Palatino Linotype" w:eastAsia="Palatino Linotype" w:hAnsi="Palatino Linotype" w:cs="Palatino Linotype"/>
          <w:b/>
          <w:sz w:val="20"/>
          <w:szCs w:val="20"/>
          <w:lang w:val="en-GB"/>
        </w:rPr>
        <w:fldChar w:fldCharType="end"/>
      </w:r>
    </w:p>
    <w:p w14:paraId="3A891596" w14:textId="77777777" w:rsidR="003D59D1" w:rsidRPr="004276D8" w:rsidRDefault="003D59D1" w:rsidP="003D59D1">
      <w:pPr>
        <w:widowControl w:val="0"/>
        <w:autoSpaceDE w:val="0"/>
        <w:autoSpaceDN w:val="0"/>
        <w:adjustRightInd w:val="0"/>
        <w:spacing w:before="240" w:after="120" w:line="240" w:lineRule="auto"/>
        <w:ind w:left="640" w:hanging="640"/>
        <w:rPr>
          <w:rFonts w:ascii="Palatino Linotype" w:eastAsia="Palatino Linotype" w:hAnsi="Palatino Linotype" w:cs="Palatino Linotype"/>
          <w:color w:val="auto"/>
          <w:sz w:val="20"/>
          <w:szCs w:val="20"/>
          <w:lang w:val="en-GB"/>
        </w:rPr>
      </w:pPr>
    </w:p>
    <w:p w14:paraId="380DE2D3" w14:textId="77777777" w:rsidR="003D59D1" w:rsidRPr="004276D8" w:rsidRDefault="003D59D1" w:rsidP="003D59D1">
      <w:pPr>
        <w:pBdr>
          <w:top w:val="nil"/>
          <w:left w:val="nil"/>
          <w:bottom w:val="nil"/>
          <w:right w:val="nil"/>
          <w:between w:val="nil"/>
        </w:pBdr>
        <w:spacing w:line="240" w:lineRule="auto"/>
        <w:ind w:firstLine="425"/>
        <w:rPr>
          <w:rFonts w:ascii="Palatino Linotype" w:eastAsia="Palatino Linotype" w:hAnsi="Palatino Linotype" w:cs="Palatino Linotype"/>
          <w:sz w:val="20"/>
          <w:szCs w:val="20"/>
          <w:lang w:val="en-GB"/>
        </w:rPr>
        <w:sectPr w:rsidR="003D59D1" w:rsidRPr="004276D8" w:rsidSect="007E5137">
          <w:headerReference w:type="even" r:id="rId23"/>
          <w:headerReference w:type="default" r:id="rId24"/>
          <w:footerReference w:type="default" r:id="rId25"/>
          <w:headerReference w:type="first" r:id="rId26"/>
          <w:footerReference w:type="first" r:id="rId27"/>
          <w:pgSz w:w="11906" w:h="16838"/>
          <w:pgMar w:top="1417" w:right="1531" w:bottom="1077" w:left="1531" w:header="1020" w:footer="850" w:gutter="0"/>
          <w:lnNumType w:countBy="1" w:restart="continuous"/>
          <w:pgNumType w:start="1"/>
          <w:cols w:space="1296"/>
          <w:titlePg/>
          <w:docGrid w:linePitch="326"/>
          <w:sectPrChange w:id="340" w:author="Rasa Džiugaitė-Tumėnienė" w:date="2021-09-24T11:35:00Z">
            <w:sectPr w:rsidR="003D59D1" w:rsidRPr="004276D8" w:rsidSect="007E5137">
              <w:pgMar w:top="1417" w:right="1531" w:bottom="1077" w:left="1531" w:header="1020" w:footer="850" w:gutter="0"/>
              <w:lnNumType w:countBy="0" w:restart="newPage"/>
              <w:docGrid w:linePitch="0"/>
            </w:sectPr>
          </w:sectPrChange>
        </w:sectPr>
      </w:pPr>
    </w:p>
    <w:p w14:paraId="6CCECB1F" w14:textId="77777777" w:rsidR="003D59D1" w:rsidRPr="004276D8" w:rsidRDefault="003D59D1" w:rsidP="003D59D1">
      <w:pPr>
        <w:pBdr>
          <w:top w:val="nil"/>
          <w:left w:val="nil"/>
          <w:bottom w:val="nil"/>
          <w:right w:val="nil"/>
          <w:between w:val="nil"/>
        </w:pBdr>
        <w:spacing w:line="240" w:lineRule="auto"/>
        <w:ind w:firstLine="425"/>
        <w:rPr>
          <w:rFonts w:ascii="Palatino Linotype" w:eastAsia="Palatino Linotype" w:hAnsi="Palatino Linotype" w:cs="Palatino Linotype"/>
          <w:sz w:val="20"/>
          <w:szCs w:val="20"/>
          <w:lang w:val="en-GB"/>
        </w:rPr>
      </w:pPr>
    </w:p>
    <w:p w14:paraId="545360CB" w14:textId="77777777" w:rsidR="003D59D1" w:rsidRPr="004276D8" w:rsidRDefault="003D59D1" w:rsidP="003D59D1">
      <w:pPr>
        <w:pBdr>
          <w:top w:val="nil"/>
          <w:left w:val="nil"/>
          <w:bottom w:val="nil"/>
          <w:right w:val="nil"/>
          <w:between w:val="nil"/>
        </w:pBdr>
        <w:spacing w:before="240" w:after="120"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b/>
          <w:color w:val="auto"/>
          <w:sz w:val="20"/>
          <w:szCs w:val="20"/>
          <w:lang w:val="en-GB"/>
        </w:rPr>
        <w:t>Appendix A.</w:t>
      </w:r>
      <w:r w:rsidRPr="004276D8">
        <w:rPr>
          <w:rFonts w:ascii="Palatino Linotype" w:eastAsia="Palatino Linotype" w:hAnsi="Palatino Linotype" w:cs="Palatino Linotype"/>
          <w:color w:val="auto"/>
          <w:sz w:val="20"/>
          <w:szCs w:val="20"/>
          <w:lang w:val="en-GB"/>
        </w:rPr>
        <w:t xml:space="preserve"> Summary of the research questions, issues and main results of the similar papers.</w:t>
      </w:r>
    </w:p>
    <w:tbl>
      <w:tblPr>
        <w:tblStyle w:val="a0"/>
        <w:tblW w:w="14340" w:type="dxa"/>
        <w:tblBorders>
          <w:top w:val="single" w:sz="8" w:space="0" w:color="000000"/>
          <w:bottom w:val="single" w:sz="8" w:space="0" w:color="000000"/>
        </w:tblBorders>
        <w:tblLayout w:type="fixed"/>
        <w:tblLook w:val="0400" w:firstRow="0" w:lastRow="0" w:firstColumn="0" w:lastColumn="0" w:noHBand="0" w:noVBand="1"/>
      </w:tblPr>
      <w:tblGrid>
        <w:gridCol w:w="1418"/>
        <w:gridCol w:w="3118"/>
        <w:gridCol w:w="2410"/>
        <w:gridCol w:w="3119"/>
        <w:gridCol w:w="4275"/>
      </w:tblGrid>
      <w:tr w:rsidR="003D59D1" w:rsidRPr="004276D8" w14:paraId="313F461D" w14:textId="77777777" w:rsidTr="003D59D1">
        <w:trPr>
          <w:trHeight w:val="20"/>
        </w:trPr>
        <w:tc>
          <w:tcPr>
            <w:tcW w:w="1418" w:type="dxa"/>
            <w:tcBorders>
              <w:bottom w:val="single" w:sz="4" w:space="0" w:color="000000"/>
            </w:tcBorders>
            <w:shd w:val="clear" w:color="auto" w:fill="auto"/>
          </w:tcPr>
          <w:p w14:paraId="1DB52164" w14:textId="77777777" w:rsidR="003D59D1" w:rsidRPr="004276D8" w:rsidRDefault="003D59D1" w:rsidP="003D59D1">
            <w:pPr>
              <w:pBdr>
                <w:top w:val="nil"/>
                <w:left w:val="nil"/>
                <w:bottom w:val="nil"/>
                <w:right w:val="nil"/>
                <w:between w:val="nil"/>
              </w:pBdr>
              <w:spacing w:line="240" w:lineRule="auto"/>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Reference</w:t>
            </w:r>
          </w:p>
        </w:tc>
        <w:tc>
          <w:tcPr>
            <w:tcW w:w="3118" w:type="dxa"/>
            <w:tcBorders>
              <w:bottom w:val="single" w:sz="4" w:space="0" w:color="000000"/>
            </w:tcBorders>
          </w:tcPr>
          <w:p w14:paraId="48CEC468" w14:textId="77777777" w:rsidR="003D59D1" w:rsidRPr="004276D8" w:rsidRDefault="003D59D1" w:rsidP="003D59D1">
            <w:pPr>
              <w:pBdr>
                <w:top w:val="nil"/>
                <w:left w:val="nil"/>
                <w:bottom w:val="nil"/>
                <w:right w:val="nil"/>
                <w:between w:val="nil"/>
              </w:pBdr>
              <w:spacing w:line="240" w:lineRule="auto"/>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Keywords</w:t>
            </w:r>
          </w:p>
        </w:tc>
        <w:tc>
          <w:tcPr>
            <w:tcW w:w="2410" w:type="dxa"/>
            <w:tcBorders>
              <w:bottom w:val="single" w:sz="4" w:space="0" w:color="000000"/>
            </w:tcBorders>
            <w:shd w:val="clear" w:color="auto" w:fill="auto"/>
          </w:tcPr>
          <w:p w14:paraId="3F51A3C5" w14:textId="77777777" w:rsidR="003D59D1" w:rsidRPr="004276D8" w:rsidRDefault="003D59D1" w:rsidP="003D59D1">
            <w:pPr>
              <w:pBdr>
                <w:top w:val="nil"/>
                <w:left w:val="nil"/>
                <w:bottom w:val="nil"/>
                <w:right w:val="nil"/>
                <w:between w:val="nil"/>
              </w:pBdr>
              <w:spacing w:line="240" w:lineRule="auto"/>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Research questions</w:t>
            </w:r>
          </w:p>
        </w:tc>
        <w:tc>
          <w:tcPr>
            <w:tcW w:w="3119" w:type="dxa"/>
            <w:tcBorders>
              <w:bottom w:val="single" w:sz="4" w:space="0" w:color="000000"/>
            </w:tcBorders>
            <w:shd w:val="clear" w:color="auto" w:fill="auto"/>
          </w:tcPr>
          <w:p w14:paraId="3A049C2D" w14:textId="77777777" w:rsidR="003D59D1" w:rsidRPr="004276D8" w:rsidRDefault="003D59D1" w:rsidP="003D59D1">
            <w:pPr>
              <w:pBdr>
                <w:top w:val="nil"/>
                <w:left w:val="nil"/>
                <w:bottom w:val="nil"/>
                <w:right w:val="nil"/>
                <w:between w:val="nil"/>
              </w:pBdr>
              <w:spacing w:line="240" w:lineRule="auto"/>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Highlighted Issue</w:t>
            </w:r>
          </w:p>
        </w:tc>
        <w:tc>
          <w:tcPr>
            <w:tcW w:w="4275" w:type="dxa"/>
            <w:tcBorders>
              <w:bottom w:val="single" w:sz="4" w:space="0" w:color="000000"/>
            </w:tcBorders>
          </w:tcPr>
          <w:p w14:paraId="5DE83B7E" w14:textId="77777777" w:rsidR="003D59D1" w:rsidRPr="004276D8" w:rsidRDefault="003D59D1" w:rsidP="003D59D1">
            <w:pPr>
              <w:pBdr>
                <w:top w:val="nil"/>
                <w:left w:val="nil"/>
                <w:bottom w:val="nil"/>
                <w:right w:val="nil"/>
                <w:between w:val="nil"/>
              </w:pBdr>
              <w:spacing w:line="240" w:lineRule="auto"/>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Results</w:t>
            </w:r>
          </w:p>
        </w:tc>
      </w:tr>
      <w:tr w:rsidR="003D59D1" w:rsidRPr="004276D8" w14:paraId="62DF5DC1" w14:textId="77777777" w:rsidTr="003D59D1">
        <w:trPr>
          <w:trHeight w:val="20"/>
        </w:trPr>
        <w:tc>
          <w:tcPr>
            <w:tcW w:w="1418" w:type="dxa"/>
            <w:tcBorders>
              <w:top w:val="single" w:sz="8" w:space="0" w:color="000000"/>
              <w:bottom w:val="single" w:sz="8" w:space="0" w:color="000000"/>
            </w:tcBorders>
            <w:shd w:val="clear" w:color="auto" w:fill="auto"/>
          </w:tcPr>
          <w:p w14:paraId="63718B3E"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xml:space="preserve">Gao and </w:t>
            </w:r>
            <w:proofErr w:type="spellStart"/>
            <w:r w:rsidRPr="004276D8">
              <w:rPr>
                <w:rFonts w:ascii="Palatino Linotype" w:eastAsia="Palatino Linotype" w:hAnsi="Palatino Linotype" w:cs="Palatino Linotype"/>
                <w:color w:val="auto"/>
                <w:sz w:val="20"/>
                <w:szCs w:val="20"/>
                <w:lang w:val="en-GB"/>
              </w:rPr>
              <w:t>Pishdad</w:t>
            </w:r>
            <w:proofErr w:type="spellEnd"/>
            <w:r w:rsidRPr="004276D8">
              <w:rPr>
                <w:rFonts w:ascii="Palatino Linotype" w:eastAsia="Palatino Linotype" w:hAnsi="Palatino Linotype" w:cs="Palatino Linotype"/>
                <w:color w:val="auto"/>
                <w:sz w:val="20"/>
                <w:szCs w:val="20"/>
                <w:lang w:val="en-GB"/>
              </w:rPr>
              <w:t>-</w:t>
            </w:r>
          </w:p>
          <w:p w14:paraId="15F7B905" w14:textId="1475283C" w:rsidR="003D59D1" w:rsidRPr="004276D8" w:rsidRDefault="003D59D1" w:rsidP="003025D4">
            <w:pPr>
              <w:pBdr>
                <w:top w:val="nil"/>
                <w:left w:val="nil"/>
                <w:bottom w:val="nil"/>
                <w:right w:val="nil"/>
                <w:between w:val="nil"/>
              </w:pBdr>
              <w:spacing w:line="240" w:lineRule="auto"/>
              <w:jc w:val="left"/>
              <w:rPr>
                <w:rFonts w:ascii="Palatino Linotype" w:eastAsia="Palatino Linotype" w:hAnsi="Palatino Linotype" w:cs="Palatino Linotype"/>
                <w:color w:val="auto"/>
                <w:sz w:val="20"/>
                <w:szCs w:val="20"/>
                <w:lang w:val="en-GB"/>
              </w:rPr>
            </w:pPr>
            <w:proofErr w:type="spellStart"/>
            <w:r w:rsidRPr="004276D8">
              <w:rPr>
                <w:rFonts w:ascii="Palatino Linotype" w:eastAsia="Palatino Linotype" w:hAnsi="Palatino Linotype" w:cs="Palatino Linotype"/>
                <w:color w:val="auto"/>
                <w:sz w:val="20"/>
                <w:szCs w:val="20"/>
                <w:lang w:val="en-GB"/>
              </w:rPr>
              <w:t>Bozorgi</w:t>
            </w:r>
            <w:proofErr w:type="spellEnd"/>
            <w:r w:rsidRPr="004276D8">
              <w:rPr>
                <w:rFonts w:ascii="Palatino Linotype" w:eastAsia="Palatino Linotype" w:hAnsi="Palatino Linotype" w:cs="Palatino Linotype"/>
                <w:color w:val="auto"/>
                <w:sz w:val="20"/>
                <w:szCs w:val="20"/>
                <w:lang w:val="en-GB"/>
              </w:rPr>
              <w:t xml:space="preserve"> (2019)</w:t>
            </w:r>
            <w:r>
              <w:rPr>
                <w:rFonts w:ascii="Palatino Linotype" w:eastAsia="Palatino Linotype" w:hAnsi="Palatino Linotype" w:cs="Palatino Linotype"/>
                <w:color w:val="auto"/>
                <w:sz w:val="20"/>
                <w:szCs w:val="20"/>
                <w:lang w:val="en-GB"/>
              </w:rPr>
              <w:t xml:space="preserve"> </w:t>
            </w:r>
            <w:del w:id="341" w:author="Rasa Džiugaitė-Tumėnienė" w:date="2021-09-24T11:52:00Z">
              <w:r w:rsidRPr="00945510" w:rsidDel="003025D4">
                <w:rPr>
                  <w:rFonts w:ascii="Palatino Linotype" w:eastAsia="Palatino Linotype" w:hAnsi="Palatino Linotype" w:cs="Palatino Linotype"/>
                  <w:color w:val="auto"/>
                  <w:sz w:val="20"/>
                  <w:szCs w:val="20"/>
                  <w:highlight w:val="yellow"/>
                  <w:lang w:val="en-GB"/>
                </w:rPr>
                <w:delText>[…]</w:delText>
              </w:r>
            </w:del>
            <w:ins w:id="342" w:author="Rasa Džiugaitė-Tumėnienė" w:date="2021-09-24T11:52:00Z">
              <w:r w:rsidR="003025D4">
                <w:rPr>
                  <w:rFonts w:ascii="Palatino Linotype" w:eastAsia="Palatino Linotype" w:hAnsi="Palatino Linotype" w:cs="Palatino Linotype"/>
                  <w:color w:val="auto"/>
                  <w:sz w:val="20"/>
                  <w:szCs w:val="20"/>
                  <w:highlight w:val="yellow"/>
                  <w:lang w:val="en-GB"/>
                </w:rPr>
                <w:fldChar w:fldCharType="begin" w:fldLock="1"/>
              </w:r>
            </w:ins>
            <w:r w:rsidR="003025D4">
              <w:rPr>
                <w:rFonts w:ascii="Palatino Linotype" w:eastAsia="Palatino Linotype" w:hAnsi="Palatino Linotype" w:cs="Palatino Linotype"/>
                <w:color w:val="auto"/>
                <w:sz w:val="20"/>
                <w:szCs w:val="20"/>
                <w:highlight w:val="yellow"/>
                <w:lang w:val="en-GB"/>
              </w:rPr>
              <w:instrText>ADDIN CSL_CITATION {"citationItems":[{"id":"ITEM-1","itemData":{"DOI":"10.1016/j.aei.2019.01.005","ISSN":"14740346","abstract":"Building Information modeling (BIM) has the potential to advance and transform facilities Operation and Maintenance (O&amp;M) by providing a platform for facility managers to retrieve, analyze, and process building information in a digitalized 3D environment. Currently, because of rapid developments in BIM, researchers and industry professionals need a state-of-the-art overview of BIM implementation and research in facility O&amp;M. This paper presents a review of recent publications on the topic. It aims to evaluate and summarize the current BIM-O&amp;M research and application developments from a facility manager's point of view, analyze research trends, and identify research gaps and promising future research directions. The scope of this research includes the academic articles, industry reports and guidelines pertaining to using BIM to improve selected facility O&amp;M activities, including maintenance and repair, emergency management, energy management, change/relocation management, and security. The content analysis results show that research on BIM for O&amp;M is still in its early stage and most of the current research has focused on energy management. We have identified that the interoperability in the BIM-O&amp;M context is still a challenge and adopting the National Institute of Standards and Technology (NIST) Cyber-Physical Systems (CPS) Framework is a potential starting point to address this issue. More studies involving surveys are needed to understand the underlying O&amp;M principles for BIM implementation – data requirements, areas of inefficiencies, the process changes. In addition, more studies on the return on investment of the innovative systems are required to justify the value of BIM-O&amp;M applications and an improved Life Cycle Cost Analysis method is critical for such justifications.","author":[{"dropping-particle":"","family":"Gao","given":"Xinghua","non-dropping-particle":"","parse-names":false,"suffix":""},{"dropping-particle":"","family":"Pishdad-Bozorgi","given":"Pardis","non-dropping-particle":"","parse-names":false,"suffix":""}],"container-title":"Advanced Engineering Informatics","id":"ITEM-1","issue":"August 2018","issued":{"date-parts":[["2019"]]},"page":"227-247","title":"BIM-enabled facilities operation and maintenance: A review","type":"article-journal","volume":"39"},"uris":["http://www.mendeley.com/documents/?uuid=ea110b57-3358-4bd7-9d04-2a4865988532"]}],"mendeley":{"formattedCitation":"[30]","plainTextFormattedCitation":"[30]","previouslyFormattedCitation":"[30]"},"properties":{"noteIndex":0},"schema":"https://github.com/citation-style-language/schema/raw/master/csl-citation.json"}</w:instrText>
            </w:r>
            <w:r w:rsidR="003025D4">
              <w:rPr>
                <w:rFonts w:ascii="Palatino Linotype" w:eastAsia="Palatino Linotype" w:hAnsi="Palatino Linotype" w:cs="Palatino Linotype"/>
                <w:color w:val="auto"/>
                <w:sz w:val="20"/>
                <w:szCs w:val="20"/>
                <w:highlight w:val="yellow"/>
                <w:lang w:val="en-GB"/>
              </w:rPr>
              <w:fldChar w:fldCharType="separate"/>
            </w:r>
            <w:r w:rsidR="003025D4" w:rsidRPr="003025D4">
              <w:rPr>
                <w:rFonts w:ascii="Palatino Linotype" w:eastAsia="Palatino Linotype" w:hAnsi="Palatino Linotype" w:cs="Palatino Linotype"/>
                <w:noProof/>
                <w:color w:val="auto"/>
                <w:sz w:val="20"/>
                <w:szCs w:val="20"/>
                <w:highlight w:val="yellow"/>
                <w:lang w:val="en-GB"/>
              </w:rPr>
              <w:t>[30]</w:t>
            </w:r>
            <w:ins w:id="343" w:author="Rasa Džiugaitė-Tumėnienė" w:date="2021-09-24T11:52:00Z">
              <w:r w:rsidR="003025D4">
                <w:rPr>
                  <w:rFonts w:ascii="Palatino Linotype" w:eastAsia="Palatino Linotype" w:hAnsi="Palatino Linotype" w:cs="Palatino Linotype"/>
                  <w:color w:val="auto"/>
                  <w:sz w:val="20"/>
                  <w:szCs w:val="20"/>
                  <w:highlight w:val="yellow"/>
                  <w:lang w:val="en-GB"/>
                </w:rPr>
                <w:fldChar w:fldCharType="end"/>
              </w:r>
            </w:ins>
          </w:p>
        </w:tc>
        <w:tc>
          <w:tcPr>
            <w:tcW w:w="3118" w:type="dxa"/>
            <w:tcBorders>
              <w:top w:val="single" w:sz="8" w:space="0" w:color="000000"/>
              <w:bottom w:val="single" w:sz="8" w:space="0" w:color="000000"/>
            </w:tcBorders>
          </w:tcPr>
          <w:p w14:paraId="5B81B315" w14:textId="77777777" w:rsidR="003D59D1" w:rsidRPr="004276D8" w:rsidRDefault="003D59D1" w:rsidP="003D59D1">
            <w:pPr>
              <w:pBdr>
                <w:top w:val="nil"/>
                <w:left w:val="nil"/>
                <w:bottom w:val="nil"/>
                <w:right w:val="nil"/>
                <w:between w:val="nil"/>
              </w:pBd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xml:space="preserve">“Building Information </w:t>
            </w:r>
            <w:proofErr w:type="spellStart"/>
            <w:r w:rsidRPr="004276D8">
              <w:rPr>
                <w:rFonts w:ascii="Palatino Linotype" w:eastAsia="Palatino Linotype" w:hAnsi="Palatino Linotype" w:cs="Palatino Linotype"/>
                <w:color w:val="auto"/>
                <w:sz w:val="20"/>
                <w:szCs w:val="20"/>
                <w:lang w:val="en-GB"/>
              </w:rPr>
              <w:t>Modeling</w:t>
            </w:r>
            <w:proofErr w:type="spellEnd"/>
            <w:r w:rsidRPr="004276D8">
              <w:rPr>
                <w:rFonts w:ascii="Palatino Linotype" w:eastAsia="Palatino Linotype" w:hAnsi="Palatino Linotype" w:cs="Palatino Linotype"/>
                <w:color w:val="auto"/>
                <w:sz w:val="20"/>
                <w:szCs w:val="20"/>
                <w:lang w:val="en-GB"/>
              </w:rPr>
              <w:t>” or “BIM”, “operation &amp; maintenance”, “emergency management”, and “energy management”</w:t>
            </w:r>
          </w:p>
        </w:tc>
        <w:tc>
          <w:tcPr>
            <w:tcW w:w="2410" w:type="dxa"/>
            <w:tcBorders>
              <w:top w:val="single" w:sz="8" w:space="0" w:color="000000"/>
              <w:bottom w:val="single" w:sz="8" w:space="0" w:color="000000"/>
            </w:tcBorders>
            <w:shd w:val="clear" w:color="auto" w:fill="auto"/>
          </w:tcPr>
          <w:p w14:paraId="19C0044C" w14:textId="77777777" w:rsidR="003D59D1" w:rsidRPr="004276D8" w:rsidRDefault="003D59D1" w:rsidP="003D59D1">
            <w:pPr>
              <w:pBdr>
                <w:top w:val="nil"/>
                <w:left w:val="nil"/>
                <w:bottom w:val="nil"/>
                <w:right w:val="nil"/>
                <w:between w:val="nil"/>
              </w:pBd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xml:space="preserve">BIM-based energy management systems </w:t>
            </w:r>
          </w:p>
        </w:tc>
        <w:tc>
          <w:tcPr>
            <w:tcW w:w="3119" w:type="dxa"/>
            <w:tcBorders>
              <w:top w:val="single" w:sz="8" w:space="0" w:color="000000"/>
              <w:bottom w:val="single" w:sz="8" w:space="0" w:color="000000"/>
            </w:tcBorders>
            <w:shd w:val="clear" w:color="auto" w:fill="auto"/>
          </w:tcPr>
          <w:p w14:paraId="76719F03"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Specific interoperability issue between systems, standards in the BIM-O&amp;M context.</w:t>
            </w:r>
          </w:p>
          <w:p w14:paraId="7FEE3A43" w14:textId="77777777" w:rsidR="003D59D1" w:rsidRPr="004276D8" w:rsidRDefault="003D59D1" w:rsidP="003D59D1">
            <w:pPr>
              <w:pBdr>
                <w:top w:val="nil"/>
                <w:left w:val="nil"/>
                <w:bottom w:val="nil"/>
                <w:right w:val="nil"/>
                <w:between w:val="nil"/>
              </w:pBd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Return on investment (ROI) justification of BIM-O&amp;M applications.</w:t>
            </w:r>
          </w:p>
        </w:tc>
        <w:tc>
          <w:tcPr>
            <w:tcW w:w="4275" w:type="dxa"/>
            <w:tcBorders>
              <w:top w:val="single" w:sz="8" w:space="0" w:color="000000"/>
              <w:bottom w:val="single" w:sz="8" w:space="0" w:color="000000"/>
            </w:tcBorders>
          </w:tcPr>
          <w:p w14:paraId="713E0610"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Authors proposed the Life Cycle Cost Analysis (LCCA) framework for BIM-O&amp;M ROI justification.</w:t>
            </w:r>
          </w:p>
          <w:p w14:paraId="737B790A" w14:textId="77777777" w:rsidR="003D59D1" w:rsidRPr="004276D8" w:rsidRDefault="003D59D1" w:rsidP="003D59D1">
            <w:pPr>
              <w:pBdr>
                <w:top w:val="nil"/>
                <w:left w:val="nil"/>
                <w:bottom w:val="nil"/>
                <w:right w:val="nil"/>
                <w:between w:val="nil"/>
              </w:pBd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Extensive data of CMMS, BAS, BEMS and Machine Learning Techniques can solve the main limitation of using LCCA.</w:t>
            </w:r>
          </w:p>
        </w:tc>
      </w:tr>
      <w:tr w:rsidR="003D59D1" w:rsidRPr="004276D8" w14:paraId="2AD90234" w14:textId="77777777" w:rsidTr="003D59D1">
        <w:trPr>
          <w:trHeight w:val="20"/>
        </w:trPr>
        <w:tc>
          <w:tcPr>
            <w:tcW w:w="1418" w:type="dxa"/>
            <w:tcBorders>
              <w:top w:val="single" w:sz="8" w:space="0" w:color="000000"/>
              <w:bottom w:val="single" w:sz="8" w:space="0" w:color="000000"/>
            </w:tcBorders>
            <w:shd w:val="clear" w:color="auto" w:fill="auto"/>
          </w:tcPr>
          <w:p w14:paraId="2E1CAF53" w14:textId="1F364ADF" w:rsidR="003D59D1" w:rsidRPr="004276D8" w:rsidRDefault="003D59D1" w:rsidP="003025D4">
            <w:pPr>
              <w:spacing w:line="240" w:lineRule="auto"/>
              <w:jc w:val="left"/>
              <w:rPr>
                <w:rFonts w:ascii="Palatino Linotype" w:eastAsia="Palatino Linotype" w:hAnsi="Palatino Linotype" w:cs="Palatino Linotype"/>
                <w:color w:val="auto"/>
                <w:sz w:val="20"/>
                <w:szCs w:val="20"/>
                <w:lang w:val="en-GB"/>
              </w:rPr>
            </w:pPr>
            <w:proofErr w:type="spellStart"/>
            <w:r w:rsidRPr="004276D8">
              <w:rPr>
                <w:rFonts w:ascii="Palatino Linotype" w:eastAsia="Palatino Linotype" w:hAnsi="Palatino Linotype" w:cs="Palatino Linotype"/>
                <w:color w:val="auto"/>
                <w:sz w:val="20"/>
                <w:szCs w:val="20"/>
                <w:lang w:val="en-GB"/>
              </w:rPr>
              <w:t>Matarneh</w:t>
            </w:r>
            <w:proofErr w:type="spellEnd"/>
            <w:r w:rsidRPr="004276D8">
              <w:rPr>
                <w:rFonts w:ascii="Palatino Linotype" w:eastAsia="Palatino Linotype" w:hAnsi="Palatino Linotype" w:cs="Palatino Linotype"/>
                <w:color w:val="auto"/>
                <w:sz w:val="20"/>
                <w:szCs w:val="20"/>
                <w:lang w:val="en-GB"/>
              </w:rPr>
              <w:t xml:space="preserve"> et al. 2019</w:t>
            </w:r>
            <w:r>
              <w:rPr>
                <w:rFonts w:ascii="Palatino Linotype" w:eastAsia="Palatino Linotype" w:hAnsi="Palatino Linotype" w:cs="Palatino Linotype"/>
                <w:color w:val="auto"/>
                <w:sz w:val="20"/>
                <w:szCs w:val="20"/>
                <w:lang w:val="en-GB"/>
              </w:rPr>
              <w:t xml:space="preserve"> </w:t>
            </w:r>
            <w:del w:id="344" w:author="Rasa Džiugaitė-Tumėnienė" w:date="2021-09-24T11:53:00Z">
              <w:r w:rsidRPr="00945510" w:rsidDel="003025D4">
                <w:rPr>
                  <w:rFonts w:ascii="Palatino Linotype" w:eastAsia="Palatino Linotype" w:hAnsi="Palatino Linotype" w:cs="Palatino Linotype"/>
                  <w:color w:val="auto"/>
                  <w:sz w:val="20"/>
                  <w:szCs w:val="20"/>
                  <w:highlight w:val="yellow"/>
                  <w:lang w:val="en-GB"/>
                </w:rPr>
                <w:delText>[…]</w:delText>
              </w:r>
            </w:del>
            <w:ins w:id="345" w:author="Rasa Džiugaitė-Tumėnienė" w:date="2021-09-24T11:53:00Z">
              <w:r w:rsidR="003025D4">
                <w:rPr>
                  <w:rFonts w:ascii="Palatino Linotype" w:eastAsia="Palatino Linotype" w:hAnsi="Palatino Linotype" w:cs="Palatino Linotype"/>
                  <w:color w:val="auto"/>
                  <w:sz w:val="20"/>
                  <w:szCs w:val="20"/>
                  <w:highlight w:val="yellow"/>
                  <w:lang w:val="en-GB"/>
                </w:rPr>
                <w:fldChar w:fldCharType="begin" w:fldLock="1"/>
              </w:r>
            </w:ins>
            <w:r w:rsidR="003025D4">
              <w:rPr>
                <w:rFonts w:ascii="Palatino Linotype" w:eastAsia="Palatino Linotype" w:hAnsi="Palatino Linotype" w:cs="Palatino Linotype"/>
                <w:color w:val="auto"/>
                <w:sz w:val="20"/>
                <w:szCs w:val="20"/>
                <w:highlight w:val="yellow"/>
                <w:lang w:val="en-GB"/>
              </w:rPr>
              <w:instrText>ADDIN CSL_CITATION {"citationItems":[{"id":"ITEM-1","itemData":{"DOI":"10.1016/j.jobe.2019.100755","ISSN":"23527102","abstract":"Although a considerable number of studies on building information modeling (BIM) for facilities management (FM) have been conducted during the past ten years, a lack of consensus remains among academics and practitioners concerning the successful and practical information exchange process between BIM and FM systems. There is a need to establish an up-to-date synthesis on the current status of information exchange and interoperability between BIM and FM systems. After an in-depth review of 113 journal articles published from 2008 to 2018, this study systematically presents (1) a holistic review and critical reflection on the current status of BIM implementation in FM with a focus on information exchange and interoperability, (2) research trends and patterns and (3) research gaps and a future agenda in this area. Through a bibliometric and content review analysis, this paper concludes that the process of information exchange between BIM models and FM systems is not a straightforward process, as software interoperability remains a significant challenge. Bridging this gap requires standardized practical processes to integrate different information sources related to maintenance management, health &amp; safety management tasks and BIM data, to provide a rich semantic database to support FM systems. Finally, it is hoped that this paper will advocate further developing a seamless information exchange process between BIM and FM systems to overcome interoperability issues and facilitate BIM implementation in FM.","author":[{"dropping-particle":"","family":"Matarneh","given":"Sandra T.","non-dropping-particle":"","parse-names":false,"suffix":""},{"dropping-particle":"","family":"Danso-Amoako","given":"Mark","non-dropping-particle":"","parse-names":false,"suffix":""},{"dropping-particle":"","family":"Al-Bizri","given":"Salam","non-dropping-particle":"","parse-names":false,"suffix":""},{"dropping-particle":"","family":"Gaterell","given":"Mark","non-dropping-particle":"","parse-names":false,"suffix":""},{"dropping-particle":"","family":"Matarneh","given":"Rana","non-dropping-particle":"","parse-names":false,"suffix":""}],"container-title":"Journal of Building Engineering","id":"ITEM-1","issue":"January","issued":{"date-parts":[["2019"]]},"page":"100755","publisher":"Elsevier Ltd","title":"Building information modeling for facilities management: A literature review and future research directions","type":"article-journal","volume":"24"},"uris":["http://www.mendeley.com/documents/?uuid=9916dc3b-971a-4a75-9b0c-7c1441c8032d"]}],"mendeley":{"formattedCitation":"[16]","plainTextFormattedCitation":"[16]","previouslyFormattedCitation":"[16]"},"properties":{"noteIndex":0},"schema":"https://github.com/citation-style-language/schema/raw/master/csl-citation.json"}</w:instrText>
            </w:r>
            <w:r w:rsidR="003025D4">
              <w:rPr>
                <w:rFonts w:ascii="Palatino Linotype" w:eastAsia="Palatino Linotype" w:hAnsi="Palatino Linotype" w:cs="Palatino Linotype"/>
                <w:color w:val="auto"/>
                <w:sz w:val="20"/>
                <w:szCs w:val="20"/>
                <w:highlight w:val="yellow"/>
                <w:lang w:val="en-GB"/>
              </w:rPr>
              <w:fldChar w:fldCharType="separate"/>
            </w:r>
            <w:r w:rsidR="003025D4" w:rsidRPr="003025D4">
              <w:rPr>
                <w:rFonts w:ascii="Palatino Linotype" w:eastAsia="Palatino Linotype" w:hAnsi="Palatino Linotype" w:cs="Palatino Linotype"/>
                <w:noProof/>
                <w:color w:val="auto"/>
                <w:sz w:val="20"/>
                <w:szCs w:val="20"/>
                <w:highlight w:val="yellow"/>
                <w:lang w:val="en-GB"/>
              </w:rPr>
              <w:t>[16]</w:t>
            </w:r>
            <w:ins w:id="346" w:author="Rasa Džiugaitė-Tumėnienė" w:date="2021-09-24T11:53:00Z">
              <w:r w:rsidR="003025D4">
                <w:rPr>
                  <w:rFonts w:ascii="Palatino Linotype" w:eastAsia="Palatino Linotype" w:hAnsi="Palatino Linotype" w:cs="Palatino Linotype"/>
                  <w:color w:val="auto"/>
                  <w:sz w:val="20"/>
                  <w:szCs w:val="20"/>
                  <w:highlight w:val="yellow"/>
                  <w:lang w:val="en-GB"/>
                </w:rPr>
                <w:fldChar w:fldCharType="end"/>
              </w:r>
            </w:ins>
          </w:p>
        </w:tc>
        <w:tc>
          <w:tcPr>
            <w:tcW w:w="3118" w:type="dxa"/>
            <w:tcBorders>
              <w:top w:val="single" w:sz="8" w:space="0" w:color="000000"/>
              <w:bottom w:val="single" w:sz="8" w:space="0" w:color="000000"/>
            </w:tcBorders>
          </w:tcPr>
          <w:p w14:paraId="1D7EC072"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xml:space="preserve">“BIM”; “Building Information </w:t>
            </w:r>
            <w:proofErr w:type="spellStart"/>
            <w:r w:rsidRPr="004276D8">
              <w:rPr>
                <w:rFonts w:ascii="Palatino Linotype" w:eastAsia="Palatino Linotype" w:hAnsi="Palatino Linotype" w:cs="Palatino Linotype"/>
                <w:color w:val="auto"/>
                <w:sz w:val="20"/>
                <w:szCs w:val="20"/>
                <w:lang w:val="en-GB"/>
              </w:rPr>
              <w:t>Modeling</w:t>
            </w:r>
            <w:proofErr w:type="spellEnd"/>
            <w:r w:rsidRPr="004276D8">
              <w:rPr>
                <w:rFonts w:ascii="Palatino Linotype" w:eastAsia="Palatino Linotype" w:hAnsi="Palatino Linotype" w:cs="Palatino Linotype"/>
                <w:color w:val="auto"/>
                <w:sz w:val="20"/>
                <w:szCs w:val="20"/>
                <w:lang w:val="en-GB"/>
              </w:rPr>
              <w:t xml:space="preserve">”; “Building Information </w:t>
            </w:r>
            <w:proofErr w:type="spellStart"/>
            <w:r w:rsidRPr="004276D8">
              <w:rPr>
                <w:rFonts w:ascii="Palatino Linotype" w:eastAsia="Palatino Linotype" w:hAnsi="Palatino Linotype" w:cs="Palatino Linotype"/>
                <w:color w:val="auto"/>
                <w:sz w:val="20"/>
                <w:szCs w:val="20"/>
                <w:lang w:val="en-GB"/>
              </w:rPr>
              <w:t>Modeling</w:t>
            </w:r>
            <w:proofErr w:type="spellEnd"/>
            <w:r w:rsidRPr="004276D8">
              <w:rPr>
                <w:rFonts w:ascii="Palatino Linotype" w:eastAsia="Palatino Linotype" w:hAnsi="Palatino Linotype" w:cs="Palatino Linotype"/>
                <w:color w:val="auto"/>
                <w:sz w:val="20"/>
                <w:szCs w:val="20"/>
                <w:lang w:val="en-GB"/>
              </w:rPr>
              <w:t>”; “FM”; “Facility Management”; “Facilities Management”; “Operations and Maintenance” and “Asset Management”</w:t>
            </w:r>
          </w:p>
        </w:tc>
        <w:tc>
          <w:tcPr>
            <w:tcW w:w="2410" w:type="dxa"/>
            <w:tcBorders>
              <w:top w:val="single" w:sz="8" w:space="0" w:color="000000"/>
              <w:bottom w:val="single" w:sz="8" w:space="0" w:color="000000"/>
            </w:tcBorders>
            <w:shd w:val="clear" w:color="auto" w:fill="auto"/>
          </w:tcPr>
          <w:p w14:paraId="22A99F38"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Information /  maintenance / energy management; refurbishment/ retrofit; existing building audits and surveys; BIM for FM</w:t>
            </w:r>
          </w:p>
        </w:tc>
        <w:tc>
          <w:tcPr>
            <w:tcW w:w="3119" w:type="dxa"/>
            <w:tcBorders>
              <w:top w:val="single" w:sz="8" w:space="0" w:color="000000"/>
              <w:bottom w:val="single" w:sz="8" w:space="0" w:color="000000"/>
            </w:tcBorders>
            <w:shd w:val="clear" w:color="auto" w:fill="auto"/>
          </w:tcPr>
          <w:p w14:paraId="604DFDF6"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BIM-based technologies integration to enhance FM practice.</w:t>
            </w:r>
          </w:p>
          <w:p w14:paraId="2B149F4F"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Interoperability issue between the FM systems and BIM.</w:t>
            </w:r>
          </w:p>
        </w:tc>
        <w:tc>
          <w:tcPr>
            <w:tcW w:w="4275" w:type="dxa"/>
            <w:tcBorders>
              <w:top w:val="single" w:sz="8" w:space="0" w:color="000000"/>
              <w:bottom w:val="single" w:sz="8" w:space="0" w:color="000000"/>
            </w:tcBorders>
          </w:tcPr>
          <w:p w14:paraId="5130647A"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Authors proposed an automated real-time and interoperable method to perform the site-to-BIM data transfer to facilitate the process of generating accurate as-built BIM models.</w:t>
            </w:r>
          </w:p>
          <w:p w14:paraId="488B80CD"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The scope of future research is related to the information exchange and interoperability issues throughout the whole building life cycle and easier BIM implementation in FM.</w:t>
            </w:r>
          </w:p>
        </w:tc>
      </w:tr>
      <w:tr w:rsidR="003D59D1" w:rsidRPr="004276D8" w14:paraId="34D30B87" w14:textId="77777777" w:rsidTr="003D59D1">
        <w:trPr>
          <w:trHeight w:val="20"/>
        </w:trPr>
        <w:tc>
          <w:tcPr>
            <w:tcW w:w="1418" w:type="dxa"/>
            <w:tcBorders>
              <w:top w:val="single" w:sz="8" w:space="0" w:color="000000"/>
              <w:bottom w:val="single" w:sz="8" w:space="0" w:color="000000"/>
            </w:tcBorders>
            <w:shd w:val="clear" w:color="auto" w:fill="auto"/>
          </w:tcPr>
          <w:p w14:paraId="6236548A" w14:textId="38B7688D" w:rsidR="003D59D1" w:rsidRPr="004276D8" w:rsidRDefault="003D59D1" w:rsidP="003025D4">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Wong et al., 2018</w:t>
            </w:r>
            <w:r w:rsidR="00010818">
              <w:rPr>
                <w:rFonts w:ascii="Palatino Linotype" w:eastAsia="Palatino Linotype" w:hAnsi="Palatino Linotype" w:cs="Palatino Linotype"/>
                <w:color w:val="auto"/>
                <w:sz w:val="20"/>
                <w:szCs w:val="20"/>
                <w:lang w:val="en-GB"/>
              </w:rPr>
              <w:t xml:space="preserve"> </w:t>
            </w:r>
            <w:del w:id="347" w:author="Rasa Džiugaitė-Tumėnienė" w:date="2021-09-24T11:53:00Z">
              <w:r w:rsidR="00010818" w:rsidRPr="00945510" w:rsidDel="003025D4">
                <w:rPr>
                  <w:rFonts w:ascii="Palatino Linotype" w:eastAsia="Palatino Linotype" w:hAnsi="Palatino Linotype" w:cs="Palatino Linotype"/>
                  <w:color w:val="auto"/>
                  <w:sz w:val="20"/>
                  <w:szCs w:val="20"/>
                  <w:highlight w:val="yellow"/>
                  <w:lang w:val="en-GB"/>
                </w:rPr>
                <w:delText>[…]</w:delText>
              </w:r>
            </w:del>
            <w:ins w:id="348" w:author="Rasa Džiugaitė-Tumėnienė" w:date="2021-09-24T11:53:00Z">
              <w:r w:rsidR="003025D4">
                <w:rPr>
                  <w:rFonts w:ascii="Palatino Linotype" w:eastAsia="Palatino Linotype" w:hAnsi="Palatino Linotype" w:cs="Palatino Linotype"/>
                  <w:color w:val="auto"/>
                  <w:sz w:val="20"/>
                  <w:szCs w:val="20"/>
                  <w:highlight w:val="yellow"/>
                  <w:lang w:val="en-GB"/>
                </w:rPr>
                <w:fldChar w:fldCharType="begin" w:fldLock="1"/>
              </w:r>
            </w:ins>
            <w:r w:rsidR="003025D4">
              <w:rPr>
                <w:rFonts w:ascii="Palatino Linotype" w:eastAsia="Palatino Linotype" w:hAnsi="Palatino Linotype" w:cs="Palatino Linotype"/>
                <w:color w:val="auto"/>
                <w:sz w:val="20"/>
                <w:szCs w:val="20"/>
                <w:highlight w:val="yellow"/>
                <w:lang w:val="en-GB"/>
              </w:rPr>
              <w:instrText>ADDIN CSL_CITATION {"citationItems":[{"id":"ITEM-1","itemData":{"DOI":"10.1016/j.autcon.2018.04.006","ISSN":"09265805","abstract":"Research into digital technology (DT) in construction practices has gained widespread attention. While the application of different DTs in facility management (FM) has been growing, to date, there is no holistic review of the various DT developments and research into FM. A total of 120 academic journal papers, conference proceedings and other technical notes published on the subject, mainly between 2004 and 2017, were reviewed in this paper. The applications of various major DTs, including 1) building information modelling (BIM), 2) reality capture technology (including 3D laser scanning, point cloud), 3) the Internet of Things (IoT) (including radio frequency identification (RFID) and sensor network technologies) and 4) geographic information system (GIS), were reviewed and scrutinised. The review identified a number of possibilities for future research into DT in FM, including, enhancing the interoperability of data, improving the accuracy of point cloud data for developing as-built models for existing facilities, and generating effective BIM/GIS asset database integration. It is hoped that this review and the future directions highlighted in this paper will assist researchers in identifying the areas where further research efforts are most required and in identifying which future directions would be most helpful for digital FM research.","author":[{"dropping-particle":"","family":"Wong","given":"Johnny Kwok Wai","non-dropping-particle":"","parse-names":false,"suffix":""},{"dropping-particle":"","family":"Ge","given":"Janet","non-dropping-particle":"","parse-names":false,"suffix":""},{"dropping-particle":"","family":"He","given":"Sean Xiangjian","non-dropping-particle":"","parse-names":false,"suffix":""}],"container-title":"Automation in Construction","id":"ITEM-1","issue":"March","issued":{"date-parts":[["2018"]]},"page":"312-326","publisher":"Elsevier","title":"Digitisation in facilities management: A literature review and future research directions","type":"article-journal","volume":"92"},"uris":["http://www.mendeley.com/documents/?uuid=5b8c82d8-1641-4dc9-8bfd-79887c292c0d"]}],"mendeley":{"formattedCitation":"[17]","plainTextFormattedCitation":"[17]","previouslyFormattedCitation":"[17]"},"properties":{"noteIndex":0},"schema":"https://github.com/citation-style-language/schema/raw/master/csl-citation.json"}</w:instrText>
            </w:r>
            <w:r w:rsidR="003025D4">
              <w:rPr>
                <w:rFonts w:ascii="Palatino Linotype" w:eastAsia="Palatino Linotype" w:hAnsi="Palatino Linotype" w:cs="Palatino Linotype"/>
                <w:color w:val="auto"/>
                <w:sz w:val="20"/>
                <w:szCs w:val="20"/>
                <w:highlight w:val="yellow"/>
                <w:lang w:val="en-GB"/>
              </w:rPr>
              <w:fldChar w:fldCharType="separate"/>
            </w:r>
            <w:r w:rsidR="003025D4" w:rsidRPr="003025D4">
              <w:rPr>
                <w:rFonts w:ascii="Palatino Linotype" w:eastAsia="Palatino Linotype" w:hAnsi="Palatino Linotype" w:cs="Palatino Linotype"/>
                <w:noProof/>
                <w:color w:val="auto"/>
                <w:sz w:val="20"/>
                <w:szCs w:val="20"/>
                <w:highlight w:val="yellow"/>
                <w:lang w:val="en-GB"/>
              </w:rPr>
              <w:t>[17]</w:t>
            </w:r>
            <w:ins w:id="349" w:author="Rasa Džiugaitė-Tumėnienė" w:date="2021-09-24T11:53:00Z">
              <w:r w:rsidR="003025D4">
                <w:rPr>
                  <w:rFonts w:ascii="Palatino Linotype" w:eastAsia="Palatino Linotype" w:hAnsi="Palatino Linotype" w:cs="Palatino Linotype"/>
                  <w:color w:val="auto"/>
                  <w:sz w:val="20"/>
                  <w:szCs w:val="20"/>
                  <w:highlight w:val="yellow"/>
                  <w:lang w:val="en-GB"/>
                </w:rPr>
                <w:fldChar w:fldCharType="end"/>
              </w:r>
            </w:ins>
          </w:p>
        </w:tc>
        <w:tc>
          <w:tcPr>
            <w:tcW w:w="3118" w:type="dxa"/>
            <w:tcBorders>
              <w:top w:val="single" w:sz="8" w:space="0" w:color="000000"/>
              <w:bottom w:val="single" w:sz="8" w:space="0" w:color="000000"/>
            </w:tcBorders>
          </w:tcPr>
          <w:p w14:paraId="59560F31"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‘BIM’ or ‘building information modelling’, ‘digital technology’, ‘geographic information system’ or ‘GIS’, ‘point cloud’/‘laser scanning’, ‘radio-frequency identification or ‘RFID’, ‘photogrammetry’/ ‘image-based technology’, ‘Internet of Things’ or ‘</w:t>
            </w:r>
            <w:proofErr w:type="spellStart"/>
            <w:r w:rsidRPr="004276D8">
              <w:rPr>
                <w:rFonts w:ascii="Palatino Linotype" w:eastAsia="Palatino Linotype" w:hAnsi="Palatino Linotype" w:cs="Palatino Linotype"/>
                <w:color w:val="auto"/>
                <w:sz w:val="20"/>
                <w:szCs w:val="20"/>
                <w:lang w:val="en-GB"/>
              </w:rPr>
              <w:t>IoT</w:t>
            </w:r>
            <w:proofErr w:type="spellEnd"/>
            <w:r w:rsidRPr="004276D8">
              <w:rPr>
                <w:rFonts w:ascii="Palatino Linotype" w:eastAsia="Palatino Linotype" w:hAnsi="Palatino Linotype" w:cs="Palatino Linotype"/>
                <w:color w:val="auto"/>
                <w:sz w:val="20"/>
                <w:szCs w:val="20"/>
                <w:lang w:val="en-GB"/>
              </w:rPr>
              <w:t xml:space="preserve">’, ‘virtual reality, ‘retrofit’ or ‘refurbish*’ or ‘renovate*’ or ‘maintenance’ or </w:t>
            </w:r>
            <w:r w:rsidRPr="004276D8">
              <w:rPr>
                <w:rFonts w:ascii="Palatino Linotype" w:eastAsia="Palatino Linotype" w:hAnsi="Palatino Linotype" w:cs="Palatino Linotype"/>
                <w:color w:val="auto"/>
                <w:sz w:val="20"/>
                <w:szCs w:val="20"/>
                <w:lang w:val="en-GB"/>
              </w:rPr>
              <w:lastRenderedPageBreak/>
              <w:t>‘facility’ or ‘post-occupancy or ‘facilities management’ or ‘FM’</w:t>
            </w:r>
          </w:p>
        </w:tc>
        <w:tc>
          <w:tcPr>
            <w:tcW w:w="2410" w:type="dxa"/>
            <w:tcBorders>
              <w:top w:val="single" w:sz="8" w:space="0" w:color="000000"/>
              <w:bottom w:val="single" w:sz="8" w:space="0" w:color="000000"/>
            </w:tcBorders>
            <w:shd w:val="clear" w:color="auto" w:fill="auto"/>
          </w:tcPr>
          <w:p w14:paraId="5591BB91"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lastRenderedPageBreak/>
              <w:t>BIM for FM applications of energy management</w:t>
            </w:r>
          </w:p>
        </w:tc>
        <w:tc>
          <w:tcPr>
            <w:tcW w:w="3119" w:type="dxa"/>
            <w:tcBorders>
              <w:top w:val="single" w:sz="8" w:space="0" w:color="000000"/>
              <w:bottom w:val="single" w:sz="8" w:space="0" w:color="000000"/>
            </w:tcBorders>
            <w:shd w:val="clear" w:color="auto" w:fill="auto"/>
          </w:tcPr>
          <w:p w14:paraId="52D591AD"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The diversity in software tools and interoperability issues in the FM sector's adoption of DTs (digital technologies).</w:t>
            </w:r>
          </w:p>
          <w:p w14:paraId="6642782E"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Data consistency in the FM system.</w:t>
            </w:r>
          </w:p>
          <w:p w14:paraId="1F0970DA"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Improvement of the designed model with as-built information.</w:t>
            </w:r>
          </w:p>
        </w:tc>
        <w:tc>
          <w:tcPr>
            <w:tcW w:w="4275" w:type="dxa"/>
            <w:tcBorders>
              <w:top w:val="single" w:sz="8" w:space="0" w:color="000000"/>
              <w:bottom w:val="single" w:sz="8" w:space="0" w:color="000000"/>
            </w:tcBorders>
          </w:tcPr>
          <w:p w14:paraId="483B2380"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Authors proposed recommendations for improving the accuracy of extracted information.</w:t>
            </w:r>
          </w:p>
          <w:p w14:paraId="1FCDCA35"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xml:space="preserve">• The scope of future research </w:t>
            </w:r>
            <w:proofErr w:type="gramStart"/>
            <w:r w:rsidRPr="004276D8">
              <w:rPr>
                <w:rFonts w:ascii="Palatino Linotype" w:eastAsia="Palatino Linotype" w:hAnsi="Palatino Linotype" w:cs="Palatino Linotype"/>
                <w:color w:val="auto"/>
                <w:sz w:val="20"/>
                <w:szCs w:val="20"/>
                <w:lang w:val="en-GB"/>
              </w:rPr>
              <w:t>is related</w:t>
            </w:r>
            <w:proofErr w:type="gramEnd"/>
            <w:r w:rsidRPr="004276D8">
              <w:rPr>
                <w:rFonts w:ascii="Palatino Linotype" w:eastAsia="Palatino Linotype" w:hAnsi="Palatino Linotype" w:cs="Palatino Linotype"/>
                <w:color w:val="auto"/>
                <w:sz w:val="20"/>
                <w:szCs w:val="20"/>
                <w:lang w:val="en-GB"/>
              </w:rPr>
              <w:t xml:space="preserve"> to the interoperability of GIS and BIM-based information. </w:t>
            </w:r>
          </w:p>
        </w:tc>
      </w:tr>
      <w:tr w:rsidR="003D59D1" w:rsidRPr="004276D8" w14:paraId="3563C469" w14:textId="77777777" w:rsidTr="003D59D1">
        <w:trPr>
          <w:trHeight w:val="20"/>
        </w:trPr>
        <w:tc>
          <w:tcPr>
            <w:tcW w:w="1418" w:type="dxa"/>
            <w:tcBorders>
              <w:top w:val="single" w:sz="8" w:space="0" w:color="000000"/>
              <w:bottom w:val="single" w:sz="8" w:space="0" w:color="000000"/>
            </w:tcBorders>
            <w:shd w:val="clear" w:color="auto" w:fill="auto"/>
          </w:tcPr>
          <w:p w14:paraId="1F6DFD55" w14:textId="2B239F49" w:rsidR="003D59D1" w:rsidRPr="004276D8" w:rsidRDefault="003D59D1" w:rsidP="003025D4">
            <w:pPr>
              <w:spacing w:line="240" w:lineRule="auto"/>
              <w:jc w:val="left"/>
              <w:rPr>
                <w:rFonts w:ascii="Palatino Linotype" w:eastAsia="Palatino Linotype" w:hAnsi="Palatino Linotype" w:cs="Palatino Linotype"/>
                <w:color w:val="auto"/>
                <w:sz w:val="20"/>
                <w:szCs w:val="20"/>
                <w:lang w:val="en-GB"/>
              </w:rPr>
            </w:pPr>
            <w:proofErr w:type="spellStart"/>
            <w:r w:rsidRPr="004276D8">
              <w:rPr>
                <w:rFonts w:ascii="Palatino Linotype" w:eastAsia="Palatino Linotype" w:hAnsi="Palatino Linotype" w:cs="Palatino Linotype"/>
                <w:color w:val="auto"/>
                <w:sz w:val="20"/>
                <w:szCs w:val="20"/>
                <w:lang w:val="en-GB"/>
              </w:rPr>
              <w:t>Andriamamonjy</w:t>
            </w:r>
            <w:proofErr w:type="spellEnd"/>
            <w:r w:rsidRPr="004276D8">
              <w:rPr>
                <w:rFonts w:ascii="Palatino Linotype" w:eastAsia="Palatino Linotype" w:hAnsi="Palatino Linotype" w:cs="Palatino Linotype"/>
                <w:color w:val="auto"/>
                <w:sz w:val="20"/>
                <w:szCs w:val="20"/>
                <w:lang w:val="en-GB"/>
              </w:rPr>
              <w:t xml:space="preserve"> et al., 2019</w:t>
            </w:r>
            <w:r w:rsidR="00010818">
              <w:rPr>
                <w:rFonts w:ascii="Palatino Linotype" w:eastAsia="Palatino Linotype" w:hAnsi="Palatino Linotype" w:cs="Palatino Linotype"/>
                <w:color w:val="auto"/>
                <w:sz w:val="20"/>
                <w:szCs w:val="20"/>
                <w:lang w:val="en-GB"/>
              </w:rPr>
              <w:t xml:space="preserve"> </w:t>
            </w:r>
            <w:del w:id="350" w:author="Rasa Džiugaitė-Tumėnienė" w:date="2021-09-24T11:53:00Z">
              <w:r w:rsidR="00010818" w:rsidRPr="00945510" w:rsidDel="003025D4">
                <w:rPr>
                  <w:rFonts w:ascii="Palatino Linotype" w:eastAsia="Palatino Linotype" w:hAnsi="Palatino Linotype" w:cs="Palatino Linotype"/>
                  <w:color w:val="auto"/>
                  <w:sz w:val="20"/>
                  <w:szCs w:val="20"/>
                  <w:highlight w:val="yellow"/>
                  <w:lang w:val="en-GB"/>
                </w:rPr>
                <w:delText>[…]</w:delText>
              </w:r>
            </w:del>
            <w:ins w:id="351" w:author="Rasa Džiugaitė-Tumėnienė" w:date="2021-09-24T11:54:00Z">
              <w:r w:rsidR="003025D4">
                <w:rPr>
                  <w:rFonts w:ascii="Palatino Linotype" w:eastAsia="Palatino Linotype" w:hAnsi="Palatino Linotype" w:cs="Palatino Linotype"/>
                  <w:color w:val="auto"/>
                  <w:sz w:val="20"/>
                  <w:szCs w:val="20"/>
                  <w:highlight w:val="yellow"/>
                  <w:lang w:val="en-GB"/>
                </w:rPr>
                <w:fldChar w:fldCharType="begin" w:fldLock="1"/>
              </w:r>
            </w:ins>
            <w:r w:rsidR="003025D4">
              <w:rPr>
                <w:rFonts w:ascii="Palatino Linotype" w:eastAsia="Palatino Linotype" w:hAnsi="Palatino Linotype" w:cs="Palatino Linotype"/>
                <w:color w:val="auto"/>
                <w:sz w:val="20"/>
                <w:szCs w:val="20"/>
                <w:highlight w:val="yellow"/>
                <w:lang w:val="en-GB"/>
              </w:rPr>
              <w:instrText>ADDIN CSL_CITATION {"citationItems":[{"id":"ITEM-1","itemData":{"DOI":"10.1016/j.jobe.2018.12.021","ISSN":"23527102","abstract":"This paper presents an up to date overview of the principal research topics and research trends within the Building Information Model (BIM) research domain. It also offers a detailed review of the integration of BIM and Building Energy Performance Simulation (BEPS). The different strategies to improve interoperability are reviewed together with the various applications of such an integration (BIM with BEPS) in the literature. Firstly, a scientometric analysis which allows identifying research patterns and emerging trends in a specific research domain is performed to categorise the large number of articles constituting BIM literature into several clusters, each representing a particular topic. The main research topic in each cluster, together with the chronological progress and evolution of each cluster are summarized through a literature review of the selected highly cited articles. Secondly, an analysis of the different aspects relevant to the integration of BIM with BEPS is performed to highlight the evolution of the interoperability between BIM and energy simulation tools. Subsequently, a review of the different applications of such integration (BIM with BEPS) is performed to identify potential knowledge gaps. This study highlights six main BIM research topics focusing on BIM adoption and benefits, BIM-aided management, progress monitoring and as-built modelling, interoperability, life cycle analysis and energy simulation. It also emphasises the lack of well-established strategies to ensure the interoperability between BIM and energy simulation tools. Furthermore, this study reports on the poor integration of BIM and BEPS for building system and control modelling as well as its limited application during the operational phase.","author":[{"dropping-particle":"","family":"Andriamamonjy","given":"Ando","non-dropping-particle":"","parse-names":false,"suffix":""},{"dropping-particle":"","family":"Saelens","given":"Dirk","non-dropping-particle":"","parse-names":false,"suffix":""},{"dropping-particle":"","family":"Klein","given":"Ralf","non-dropping-particle":"","parse-names":false,"suffix":""}],"container-title":"Journal of Building Engineering","id":"ITEM-1","issue":"December 2018","issued":{"date-parts":[["2019"]]},"page":"513-527","publisher":"Elsevier Ltd","title":"A combined scientometric and conventional literature review to grasp the entire BIM knowledge and its integration with energy simulation","type":"article-journal","volume":"22"},"uris":["http://www.mendeley.com/documents/?uuid=625d26b7-ab34-4526-9ebd-4cc0ed37c28d"]}],"mendeley":{"formattedCitation":"[33]","plainTextFormattedCitation":"[33]","previouslyFormattedCitation":"[33]"},"properties":{"noteIndex":0},"schema":"https://github.com/citation-style-language/schema/raw/master/csl-citation.json"}</w:instrText>
            </w:r>
            <w:r w:rsidR="003025D4">
              <w:rPr>
                <w:rFonts w:ascii="Palatino Linotype" w:eastAsia="Palatino Linotype" w:hAnsi="Palatino Linotype" w:cs="Palatino Linotype"/>
                <w:color w:val="auto"/>
                <w:sz w:val="20"/>
                <w:szCs w:val="20"/>
                <w:highlight w:val="yellow"/>
                <w:lang w:val="en-GB"/>
              </w:rPr>
              <w:fldChar w:fldCharType="separate"/>
            </w:r>
            <w:r w:rsidR="003025D4" w:rsidRPr="003025D4">
              <w:rPr>
                <w:rFonts w:ascii="Palatino Linotype" w:eastAsia="Palatino Linotype" w:hAnsi="Palatino Linotype" w:cs="Palatino Linotype"/>
                <w:noProof/>
                <w:color w:val="auto"/>
                <w:sz w:val="20"/>
                <w:szCs w:val="20"/>
                <w:highlight w:val="yellow"/>
                <w:lang w:val="en-GB"/>
              </w:rPr>
              <w:t>[33]</w:t>
            </w:r>
            <w:ins w:id="352" w:author="Rasa Džiugaitė-Tumėnienė" w:date="2021-09-24T11:54:00Z">
              <w:r w:rsidR="003025D4">
                <w:rPr>
                  <w:rFonts w:ascii="Palatino Linotype" w:eastAsia="Palatino Linotype" w:hAnsi="Palatino Linotype" w:cs="Palatino Linotype"/>
                  <w:color w:val="auto"/>
                  <w:sz w:val="20"/>
                  <w:szCs w:val="20"/>
                  <w:highlight w:val="yellow"/>
                  <w:lang w:val="en-GB"/>
                </w:rPr>
                <w:fldChar w:fldCharType="end"/>
              </w:r>
            </w:ins>
          </w:p>
        </w:tc>
        <w:tc>
          <w:tcPr>
            <w:tcW w:w="3118" w:type="dxa"/>
            <w:tcBorders>
              <w:top w:val="single" w:sz="8" w:space="0" w:color="000000"/>
              <w:bottom w:val="single" w:sz="8" w:space="0" w:color="000000"/>
            </w:tcBorders>
          </w:tcPr>
          <w:p w14:paraId="599C5DB3"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“BIM” or “Building Information Models” or “Building Information Modelling</w:t>
            </w:r>
          </w:p>
        </w:tc>
        <w:tc>
          <w:tcPr>
            <w:tcW w:w="2410" w:type="dxa"/>
            <w:tcBorders>
              <w:top w:val="single" w:sz="8" w:space="0" w:color="000000"/>
              <w:bottom w:val="single" w:sz="8" w:space="0" w:color="000000"/>
            </w:tcBorders>
            <w:shd w:val="clear" w:color="auto" w:fill="auto"/>
          </w:tcPr>
          <w:p w14:paraId="5EC3823A"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Adoption and benefits of BIM; BIM-aided management; progress monitoring; as-built modelling; interoperability; life cycle analysis; energy simulation.</w:t>
            </w:r>
          </w:p>
        </w:tc>
        <w:tc>
          <w:tcPr>
            <w:tcW w:w="3119" w:type="dxa"/>
            <w:tcBorders>
              <w:top w:val="single" w:sz="8" w:space="0" w:color="000000"/>
              <w:bottom w:val="single" w:sz="8" w:space="0" w:color="000000"/>
            </w:tcBorders>
            <w:shd w:val="clear" w:color="auto" w:fill="auto"/>
          </w:tcPr>
          <w:p w14:paraId="0D67E1FC"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Lack of well-established strategies of the interoperability between BIM and energy simulation tools.</w:t>
            </w:r>
          </w:p>
          <w:p w14:paraId="65553E23"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The insufficient integration of BIM and BEPS for building system and control modelling.</w:t>
            </w:r>
          </w:p>
          <w:p w14:paraId="123DAA65"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Limited application during the operational phase.</w:t>
            </w:r>
          </w:p>
        </w:tc>
        <w:tc>
          <w:tcPr>
            <w:tcW w:w="4275" w:type="dxa"/>
            <w:tcBorders>
              <w:top w:val="single" w:sz="8" w:space="0" w:color="000000"/>
              <w:bottom w:val="single" w:sz="8" w:space="0" w:color="000000"/>
            </w:tcBorders>
          </w:tcPr>
          <w:p w14:paraId="62BEAAD3"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xml:space="preserve">• </w:t>
            </w:r>
            <w:proofErr w:type="gramStart"/>
            <w:r w:rsidRPr="004276D8">
              <w:rPr>
                <w:rFonts w:ascii="Palatino Linotype" w:eastAsia="Palatino Linotype" w:hAnsi="Palatino Linotype" w:cs="Palatino Linotype"/>
                <w:color w:val="auto"/>
                <w:sz w:val="20"/>
                <w:szCs w:val="20"/>
                <w:lang w:val="en-GB"/>
              </w:rPr>
              <w:t>authors</w:t>
            </w:r>
            <w:proofErr w:type="gramEnd"/>
            <w:r w:rsidRPr="004276D8">
              <w:rPr>
                <w:rFonts w:ascii="Palatino Linotype" w:eastAsia="Palatino Linotype" w:hAnsi="Palatino Linotype" w:cs="Palatino Linotype"/>
                <w:color w:val="auto"/>
                <w:sz w:val="20"/>
                <w:szCs w:val="20"/>
                <w:lang w:val="en-GB"/>
              </w:rPr>
              <w:t xml:space="preserve"> proposed using the open-BIM framework (IDM-MVD), allowing to satisfy a specific exchange requirement of BIM.</w:t>
            </w:r>
          </w:p>
          <w:p w14:paraId="47AC3B17"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xml:space="preserve">• The scope of future research </w:t>
            </w:r>
            <w:proofErr w:type="gramStart"/>
            <w:r w:rsidRPr="004276D8">
              <w:rPr>
                <w:rFonts w:ascii="Palatino Linotype" w:eastAsia="Palatino Linotype" w:hAnsi="Palatino Linotype" w:cs="Palatino Linotype"/>
                <w:color w:val="auto"/>
                <w:sz w:val="20"/>
                <w:szCs w:val="20"/>
                <w:lang w:val="en-GB"/>
              </w:rPr>
              <w:t>is related</w:t>
            </w:r>
            <w:proofErr w:type="gramEnd"/>
            <w:r w:rsidRPr="004276D8">
              <w:rPr>
                <w:rFonts w:ascii="Palatino Linotype" w:eastAsia="Palatino Linotype" w:hAnsi="Palatino Linotype" w:cs="Palatino Linotype"/>
                <w:color w:val="auto"/>
                <w:sz w:val="20"/>
                <w:szCs w:val="20"/>
                <w:lang w:val="en-GB"/>
              </w:rPr>
              <w:t xml:space="preserve"> to how BIM to BEPS could be integrated to facilitate Fault Detection and Diagnosis (FDD) and Model Predictive Control (MPC) implementation.</w:t>
            </w:r>
          </w:p>
        </w:tc>
      </w:tr>
      <w:tr w:rsidR="003D59D1" w:rsidRPr="004276D8" w14:paraId="765C4D62" w14:textId="77777777" w:rsidTr="003D59D1">
        <w:trPr>
          <w:trHeight w:val="20"/>
        </w:trPr>
        <w:tc>
          <w:tcPr>
            <w:tcW w:w="1418" w:type="dxa"/>
            <w:tcBorders>
              <w:top w:val="single" w:sz="8" w:space="0" w:color="000000"/>
              <w:bottom w:val="single" w:sz="8" w:space="0" w:color="000000"/>
            </w:tcBorders>
            <w:shd w:val="clear" w:color="auto" w:fill="auto"/>
          </w:tcPr>
          <w:p w14:paraId="4F72CEEE" w14:textId="17F15A9A" w:rsidR="003D59D1" w:rsidRPr="004276D8" w:rsidRDefault="003D59D1" w:rsidP="003025D4">
            <w:pPr>
              <w:spacing w:line="240" w:lineRule="auto"/>
              <w:jc w:val="left"/>
              <w:rPr>
                <w:rFonts w:ascii="Palatino Linotype" w:eastAsia="Palatino Linotype" w:hAnsi="Palatino Linotype" w:cs="Palatino Linotype"/>
                <w:color w:val="auto"/>
                <w:sz w:val="20"/>
                <w:szCs w:val="20"/>
                <w:lang w:val="en-GB"/>
              </w:rPr>
            </w:pPr>
            <w:proofErr w:type="spellStart"/>
            <w:r w:rsidRPr="004276D8">
              <w:rPr>
                <w:rFonts w:ascii="Palatino Linotype" w:eastAsia="Palatino Linotype" w:hAnsi="Palatino Linotype" w:cs="Palatino Linotype"/>
                <w:color w:val="auto"/>
                <w:sz w:val="20"/>
                <w:szCs w:val="20"/>
                <w:lang w:val="en-GB"/>
              </w:rPr>
              <w:t>Shirowzhan</w:t>
            </w:r>
            <w:proofErr w:type="spellEnd"/>
            <w:r w:rsidRPr="004276D8">
              <w:rPr>
                <w:rFonts w:ascii="Palatino Linotype" w:eastAsia="Palatino Linotype" w:hAnsi="Palatino Linotype" w:cs="Palatino Linotype"/>
                <w:color w:val="auto"/>
                <w:sz w:val="20"/>
                <w:szCs w:val="20"/>
                <w:lang w:val="en-GB"/>
              </w:rPr>
              <w:t xml:space="preserve"> et al., 2020</w:t>
            </w:r>
            <w:r w:rsidR="00010818">
              <w:rPr>
                <w:rFonts w:ascii="Palatino Linotype" w:eastAsia="Palatino Linotype" w:hAnsi="Palatino Linotype" w:cs="Palatino Linotype"/>
                <w:color w:val="auto"/>
                <w:sz w:val="20"/>
                <w:szCs w:val="20"/>
                <w:lang w:val="en-GB"/>
              </w:rPr>
              <w:t xml:space="preserve"> </w:t>
            </w:r>
            <w:del w:id="353" w:author="Rasa Džiugaitė-Tumėnienė" w:date="2021-09-24T11:54:00Z">
              <w:r w:rsidR="00010818" w:rsidRPr="00945510" w:rsidDel="003025D4">
                <w:rPr>
                  <w:rFonts w:ascii="Palatino Linotype" w:eastAsia="Palatino Linotype" w:hAnsi="Palatino Linotype" w:cs="Palatino Linotype"/>
                  <w:color w:val="auto"/>
                  <w:sz w:val="20"/>
                  <w:szCs w:val="20"/>
                  <w:highlight w:val="yellow"/>
                  <w:lang w:val="en-GB"/>
                </w:rPr>
                <w:delText>[…]</w:delText>
              </w:r>
            </w:del>
            <w:ins w:id="354" w:author="Rasa Džiugaitė-Tumėnienė" w:date="2021-09-24T11:54:00Z">
              <w:r w:rsidR="003025D4">
                <w:rPr>
                  <w:rFonts w:ascii="Palatino Linotype" w:eastAsia="Palatino Linotype" w:hAnsi="Palatino Linotype" w:cs="Palatino Linotype"/>
                  <w:color w:val="auto"/>
                  <w:sz w:val="20"/>
                  <w:szCs w:val="20"/>
                  <w:highlight w:val="yellow"/>
                  <w:lang w:val="en-GB"/>
                </w:rPr>
                <w:fldChar w:fldCharType="begin" w:fldLock="1"/>
              </w:r>
            </w:ins>
            <w:r w:rsidR="003025D4">
              <w:rPr>
                <w:rFonts w:ascii="Palatino Linotype" w:eastAsia="Palatino Linotype" w:hAnsi="Palatino Linotype" w:cs="Palatino Linotype"/>
                <w:color w:val="auto"/>
                <w:sz w:val="20"/>
                <w:szCs w:val="20"/>
                <w:highlight w:val="yellow"/>
                <w:lang w:val="en-GB"/>
              </w:rPr>
              <w:instrText>ADDIN CSL_CITATION {"citationItems":[{"id":"ITEM-1","itemData":{"DOI":"10.1016/j.autcon.2020.103086","ISSN":"09265805","abstract":"Building information modelling (BIM) applications are being increasingly introduced throughout the construction industry and within academia, a large amount of BIM applications has been recommended within literature. However, coverage of the theory of BIM diffusion (which combines contextual and technical issues of the applications) remains scant and underdeveloped. Compatibility is one of the key contextual factors of Diffusion of Innovation theory that involves predicting BIM adopters' behaviours and identifying what components require extra effort for successful BIM implementation. However, this important theoretical concept has not been developed in pertinent BIM literature nor used correctly to extend existing knowledge because compatibility variables are not understood in a construction context. This seriously impedes the correct usage of BIM in construction. This study systematically and critically reviews BIM compatibility (BIM-COM) literature to distinguish compatibility issues at the organisational level and the concept of interoperability at the technical level. A sample of 57 out of the 131 articles constituted secondary data and each paper represented the unit of analysis. Bibliographic analysis techniques were used to identify co-authoring network and contents' concentration in the created bibliography. Content analysis and text mining approaches were employed using a thematic clustering analysis for grouping authors and themes within articles. The findings illustrate that the concept of compatibility is surprisingly poorly understood and often overlooked in the literature. The paper argues that interoperability issues prevail as the key practical barrier to BIM implementation. The paper identifies a large knowledge gap in terms of improving compatibility measures, which should be employed by innovators to assess their BIM applications before they offer it to construction companies. The findings presented will help to extend BIM applications and speed up the adoption rate among stakeholders with different needs and using different file formats.","author":[{"dropping-particle":"","family":"Shirowzhan","given":"Sara","non-dropping-particle":"","parse-names":false,"suffix":""},{"dropping-particle":"","family":"Sepasgozar","given":"Samad M.E.","non-dropping-particle":"","parse-names":false,"suffix":""},{"dropping-particle":"","family":"Edwards","given":"David J.","non-dropping-particle":"","parse-names":false,"suffix":""},{"dropping-particle":"","family":"Li","given":"Heng","non-dropping-particle":"","parse-names":false,"suffix":""},{"dropping-particle":"","family":"Wang","given":"Chen","non-dropping-particle":"","parse-names":false,"suffix":""}],"container-title":"Automation in Construction","id":"ITEM-1","issue":"July 2019","issued":{"date-parts":[["2020"]]},"page":"103086","publisher":"Elsevier","title":"BIM compatibility and its differentiation with interoperability challenges as an innovation factor","type":"article-journal","volume":"112"},"uris":["http://www.mendeley.com/documents/?uuid=6e11b3f2-f048-4818-944f-cbfa4abf70f8"]}],"mendeley":{"formattedCitation":"[29]","plainTextFormattedCitation":"[29]","previouslyFormattedCitation":"[29]"},"properties":{"noteIndex":0},"schema":"https://github.com/citation-style-language/schema/raw/master/csl-citation.json"}</w:instrText>
            </w:r>
            <w:r w:rsidR="003025D4">
              <w:rPr>
                <w:rFonts w:ascii="Palatino Linotype" w:eastAsia="Palatino Linotype" w:hAnsi="Palatino Linotype" w:cs="Palatino Linotype"/>
                <w:color w:val="auto"/>
                <w:sz w:val="20"/>
                <w:szCs w:val="20"/>
                <w:highlight w:val="yellow"/>
                <w:lang w:val="en-GB"/>
              </w:rPr>
              <w:fldChar w:fldCharType="separate"/>
            </w:r>
            <w:r w:rsidR="003025D4" w:rsidRPr="003025D4">
              <w:rPr>
                <w:rFonts w:ascii="Palatino Linotype" w:eastAsia="Palatino Linotype" w:hAnsi="Palatino Linotype" w:cs="Palatino Linotype"/>
                <w:noProof/>
                <w:color w:val="auto"/>
                <w:sz w:val="20"/>
                <w:szCs w:val="20"/>
                <w:highlight w:val="yellow"/>
                <w:lang w:val="en-GB"/>
              </w:rPr>
              <w:t>[29]</w:t>
            </w:r>
            <w:ins w:id="355" w:author="Rasa Džiugaitė-Tumėnienė" w:date="2021-09-24T11:54:00Z">
              <w:r w:rsidR="003025D4">
                <w:rPr>
                  <w:rFonts w:ascii="Palatino Linotype" w:eastAsia="Palatino Linotype" w:hAnsi="Palatino Linotype" w:cs="Palatino Linotype"/>
                  <w:color w:val="auto"/>
                  <w:sz w:val="20"/>
                  <w:szCs w:val="20"/>
                  <w:highlight w:val="yellow"/>
                  <w:lang w:val="en-GB"/>
                </w:rPr>
                <w:fldChar w:fldCharType="end"/>
              </w:r>
            </w:ins>
          </w:p>
        </w:tc>
        <w:tc>
          <w:tcPr>
            <w:tcW w:w="3118" w:type="dxa"/>
            <w:tcBorders>
              <w:top w:val="single" w:sz="8" w:space="0" w:color="000000"/>
              <w:bottom w:val="single" w:sz="8" w:space="0" w:color="000000"/>
            </w:tcBorders>
          </w:tcPr>
          <w:p w14:paraId="027951B0"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‘Building information modelling’ and ‘compatibility’</w:t>
            </w:r>
          </w:p>
        </w:tc>
        <w:tc>
          <w:tcPr>
            <w:tcW w:w="2410" w:type="dxa"/>
            <w:tcBorders>
              <w:top w:val="single" w:sz="8" w:space="0" w:color="000000"/>
              <w:bottom w:val="single" w:sz="8" w:space="0" w:color="000000"/>
            </w:tcBorders>
            <w:shd w:val="clear" w:color="auto" w:fill="auto"/>
          </w:tcPr>
          <w:p w14:paraId="033F7C85"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Compatibility; interoperability of BIM</w:t>
            </w:r>
          </w:p>
        </w:tc>
        <w:tc>
          <w:tcPr>
            <w:tcW w:w="3119" w:type="dxa"/>
            <w:tcBorders>
              <w:top w:val="single" w:sz="8" w:space="0" w:color="000000"/>
              <w:bottom w:val="single" w:sz="8" w:space="0" w:color="000000"/>
            </w:tcBorders>
            <w:shd w:val="clear" w:color="auto" w:fill="auto"/>
          </w:tcPr>
          <w:p w14:paraId="3598BAE8"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Compatibility issues at the organizational level.</w:t>
            </w:r>
          </w:p>
          <w:p w14:paraId="3F4736C9"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bookmarkStart w:id="356" w:name="_heading=h.1fob9te" w:colFirst="0" w:colLast="0"/>
            <w:bookmarkEnd w:id="356"/>
            <w:r w:rsidRPr="004276D8">
              <w:rPr>
                <w:rFonts w:ascii="Palatino Linotype" w:eastAsia="Palatino Linotype" w:hAnsi="Palatino Linotype" w:cs="Palatino Linotype"/>
                <w:color w:val="auto"/>
                <w:sz w:val="20"/>
                <w:szCs w:val="20"/>
                <w:lang w:val="en-GB"/>
              </w:rPr>
              <w:t>• Interoperability issues at the technical level.</w:t>
            </w:r>
          </w:p>
        </w:tc>
        <w:tc>
          <w:tcPr>
            <w:tcW w:w="4275" w:type="dxa"/>
            <w:tcBorders>
              <w:top w:val="single" w:sz="8" w:space="0" w:color="000000"/>
              <w:bottom w:val="single" w:sz="8" w:space="0" w:color="000000"/>
            </w:tcBorders>
          </w:tcPr>
          <w:p w14:paraId="2A0D8D6B"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Authors presented how to extend BIM applications and speed up the adoption rate among stakeholders with different needs and using other file formats.</w:t>
            </w:r>
          </w:p>
          <w:p w14:paraId="64F717E3"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xml:space="preserve">• The scope of future research </w:t>
            </w:r>
            <w:proofErr w:type="gramStart"/>
            <w:r w:rsidRPr="004276D8">
              <w:rPr>
                <w:rFonts w:ascii="Palatino Linotype" w:eastAsia="Palatino Linotype" w:hAnsi="Palatino Linotype" w:cs="Palatino Linotype"/>
                <w:color w:val="auto"/>
                <w:sz w:val="20"/>
                <w:szCs w:val="20"/>
                <w:lang w:val="en-GB"/>
              </w:rPr>
              <w:t>is related</w:t>
            </w:r>
            <w:proofErr w:type="gramEnd"/>
            <w:r w:rsidRPr="004276D8">
              <w:rPr>
                <w:rFonts w:ascii="Palatino Linotype" w:eastAsia="Palatino Linotype" w:hAnsi="Palatino Linotype" w:cs="Palatino Linotype"/>
                <w:color w:val="auto"/>
                <w:sz w:val="20"/>
                <w:szCs w:val="20"/>
                <w:lang w:val="en-GB"/>
              </w:rPr>
              <w:t xml:space="preserve"> to examining the BIM adoption model; to determine the specific measures that predicted the level of BIM compatibility in different contexts.</w:t>
            </w:r>
          </w:p>
        </w:tc>
      </w:tr>
      <w:tr w:rsidR="003D59D1" w:rsidRPr="004276D8" w14:paraId="7DE4D8FE" w14:textId="77777777" w:rsidTr="003D59D1">
        <w:trPr>
          <w:trHeight w:val="20"/>
        </w:trPr>
        <w:tc>
          <w:tcPr>
            <w:tcW w:w="1418" w:type="dxa"/>
            <w:tcBorders>
              <w:top w:val="single" w:sz="8" w:space="0" w:color="000000"/>
              <w:bottom w:val="single" w:sz="8" w:space="0" w:color="000000"/>
            </w:tcBorders>
            <w:shd w:val="clear" w:color="auto" w:fill="auto"/>
          </w:tcPr>
          <w:p w14:paraId="4E119459" w14:textId="03CDE42A" w:rsidR="003D59D1" w:rsidRPr="004276D8" w:rsidRDefault="003D59D1" w:rsidP="003025D4">
            <w:pPr>
              <w:spacing w:line="240" w:lineRule="auto"/>
              <w:jc w:val="left"/>
              <w:rPr>
                <w:rFonts w:ascii="Palatino Linotype" w:eastAsia="Palatino Linotype" w:hAnsi="Palatino Linotype" w:cs="Palatino Linotype"/>
                <w:color w:val="auto"/>
                <w:sz w:val="20"/>
                <w:szCs w:val="20"/>
                <w:lang w:val="en-GB"/>
              </w:rPr>
            </w:pPr>
            <w:proofErr w:type="spellStart"/>
            <w:r w:rsidRPr="004276D8">
              <w:rPr>
                <w:rFonts w:ascii="Palatino Linotype" w:eastAsia="Palatino Linotype" w:hAnsi="Palatino Linotype" w:cs="Palatino Linotype"/>
                <w:color w:val="auto"/>
                <w:sz w:val="20"/>
                <w:szCs w:val="20"/>
                <w:lang w:val="en-GB"/>
              </w:rPr>
              <w:t>Meng</w:t>
            </w:r>
            <w:proofErr w:type="spellEnd"/>
            <w:r w:rsidRPr="004276D8">
              <w:rPr>
                <w:rFonts w:ascii="Palatino Linotype" w:eastAsia="Palatino Linotype" w:hAnsi="Palatino Linotype" w:cs="Palatino Linotype"/>
                <w:color w:val="auto"/>
                <w:sz w:val="20"/>
                <w:szCs w:val="20"/>
                <w:lang w:val="en-GB"/>
              </w:rPr>
              <w:t xml:space="preserve"> et al., 2020</w:t>
            </w:r>
            <w:r w:rsidR="00010818">
              <w:rPr>
                <w:rFonts w:ascii="Palatino Linotype" w:eastAsia="Palatino Linotype" w:hAnsi="Palatino Linotype" w:cs="Palatino Linotype"/>
                <w:color w:val="auto"/>
                <w:sz w:val="20"/>
                <w:szCs w:val="20"/>
                <w:lang w:val="en-GB"/>
              </w:rPr>
              <w:t xml:space="preserve"> </w:t>
            </w:r>
            <w:del w:id="357" w:author="Rasa Džiugaitė-Tumėnienė" w:date="2021-09-24T11:54:00Z">
              <w:r w:rsidR="00010818" w:rsidRPr="00945510" w:rsidDel="003025D4">
                <w:rPr>
                  <w:rFonts w:ascii="Palatino Linotype" w:eastAsia="Palatino Linotype" w:hAnsi="Palatino Linotype" w:cs="Palatino Linotype"/>
                  <w:color w:val="auto"/>
                  <w:sz w:val="20"/>
                  <w:szCs w:val="20"/>
                  <w:highlight w:val="yellow"/>
                  <w:lang w:val="en-GB"/>
                </w:rPr>
                <w:delText>[…]</w:delText>
              </w:r>
            </w:del>
            <w:ins w:id="358" w:author="Rasa Džiugaitė-Tumėnienė" w:date="2021-09-24T11:54:00Z">
              <w:r w:rsidR="003025D4">
                <w:rPr>
                  <w:rFonts w:ascii="Palatino Linotype" w:eastAsia="Palatino Linotype" w:hAnsi="Palatino Linotype" w:cs="Palatino Linotype"/>
                  <w:color w:val="auto"/>
                  <w:sz w:val="20"/>
                  <w:szCs w:val="20"/>
                  <w:highlight w:val="yellow"/>
                  <w:lang w:val="en-GB"/>
                </w:rPr>
                <w:fldChar w:fldCharType="begin" w:fldLock="1"/>
              </w:r>
            </w:ins>
            <w:r w:rsidR="00C86927">
              <w:rPr>
                <w:rFonts w:ascii="Palatino Linotype" w:eastAsia="Palatino Linotype" w:hAnsi="Palatino Linotype" w:cs="Palatino Linotype"/>
                <w:color w:val="auto"/>
                <w:sz w:val="20"/>
                <w:szCs w:val="20"/>
                <w:highlight w:val="yellow"/>
                <w:lang w:val="en-GB"/>
              </w:rPr>
              <w:instrText>ADDIN CSL_CITATION {"citationItems":[{"id":"ITEM-1","itemData":{"DOI":"10.1108/ECAM-09-2019-0511","ISSN":"09699988","abstract":"Purpose: The purpose of this paper is to summarize the current applications of BIM, the integration of related technologies and the tendencies and challenges systematically. Design/methodology/approach: Using quantitative and qualitative bibliometric statistical methods, the current mode of interaction between BIM and other related technologies is summarized. Findings: This paper identified 24 different BIM applications in the life cycle. From two perspectives, the implementation status of BIM applications and integrated technologies are respectively studied. The future industry development framework is drawn comprehensively. We summarized the challenges of BIM applications from the perspectives of management, technology and promotion, and confirmed that most of the challenges come from the two driving factors of promotion and management. Research limitations/implications: The technical challenges reviewed in this paper are from the collected literature we have extracted, which is only a part of the practical challenges and not comprehensive enough. Practical implications: We summarized the current mode of interactive use of BIM and sorted out the challenges faced by BIM applications to provide reference for the risks and challenges faced by the future industry. Originality/value: There is little literature to integrate BIM applications and to establish BIM related challenges and risk frameworks. In this paper, we provide a review of the current implementation level of BIM and the risks and challenges of stakeholders through three aspects of management, technology and promotion.","author":[{"dropping-particle":"","family":"Meng","given":"Qingfeng","non-dropping-particle":"","parse-names":false,"suffix":""},{"dropping-particle":"","family":"Zhang","given":"Yifan","non-dropping-particle":"","parse-names":false,"suffix":""},{"dropping-particle":"","family":"Li","given":"Zhen","non-dropping-particle":"","parse-names":false,"suffix":""},{"dropping-particle":"","family":"Shi","given":"Weixiang","non-dropping-particle":"","parse-names":false,"suffix":""},{"dropping-particle":"","family":"Wang","given":"Jun","non-dropping-particle":"","parse-names":false,"suffix":""},{"dropping-particle":"","family":"Sun","given":"Yanhui","non-dropping-particle":"","parse-names":false,"suffix":""},{"dropping-particle":"","family":"Xu","given":"Li","non-dropping-particle":"","parse-names":false,"suffix":""},{"dropping-particle":"","family":"Wang","given":"Xiangyu","non-dropping-particle":"","parse-names":false,"suffix":""}],"container-title":"Engineering, Construction and Architectural Management","id":"ITEM-1","issue":"8","issued":{"date-parts":[["2020"]]},"page":"1647-1677","title":"A review of integrated applications of BIM and related technologies in whole building life cycle","type":"article-journal","volume":"27"},"uris":["http://www.mendeley.com/documents/?uuid=38348ea8-39e2-4869-8406-d9ed537b4a25"]}],"mendeley":{"formattedCitation":"[54]","plainTextFormattedCitation":"[54]","previouslyFormattedCitation":"[51]"},"properties":{"noteIndex":0},"schema":"https://github.com/citation-style-language/schema/raw/master/csl-citation.json"}</w:instrText>
            </w:r>
            <w:r w:rsidR="003025D4">
              <w:rPr>
                <w:rFonts w:ascii="Palatino Linotype" w:eastAsia="Palatino Linotype" w:hAnsi="Palatino Linotype" w:cs="Palatino Linotype"/>
                <w:color w:val="auto"/>
                <w:sz w:val="20"/>
                <w:szCs w:val="20"/>
                <w:highlight w:val="yellow"/>
                <w:lang w:val="en-GB"/>
              </w:rPr>
              <w:fldChar w:fldCharType="separate"/>
            </w:r>
            <w:r w:rsidR="00C86927" w:rsidRPr="00C86927">
              <w:rPr>
                <w:rFonts w:ascii="Palatino Linotype" w:eastAsia="Palatino Linotype" w:hAnsi="Palatino Linotype" w:cs="Palatino Linotype"/>
                <w:noProof/>
                <w:color w:val="auto"/>
                <w:sz w:val="20"/>
                <w:szCs w:val="20"/>
                <w:highlight w:val="yellow"/>
                <w:lang w:val="en-GB"/>
              </w:rPr>
              <w:t>[54]</w:t>
            </w:r>
            <w:ins w:id="359" w:author="Rasa Džiugaitė-Tumėnienė" w:date="2021-09-24T11:54:00Z">
              <w:r w:rsidR="003025D4">
                <w:rPr>
                  <w:rFonts w:ascii="Palatino Linotype" w:eastAsia="Palatino Linotype" w:hAnsi="Palatino Linotype" w:cs="Palatino Linotype"/>
                  <w:color w:val="auto"/>
                  <w:sz w:val="20"/>
                  <w:szCs w:val="20"/>
                  <w:highlight w:val="yellow"/>
                  <w:lang w:val="en-GB"/>
                </w:rPr>
                <w:fldChar w:fldCharType="end"/>
              </w:r>
            </w:ins>
          </w:p>
        </w:tc>
        <w:tc>
          <w:tcPr>
            <w:tcW w:w="3118" w:type="dxa"/>
            <w:tcBorders>
              <w:top w:val="single" w:sz="8" w:space="0" w:color="000000"/>
              <w:bottom w:val="single" w:sz="8" w:space="0" w:color="000000"/>
            </w:tcBorders>
          </w:tcPr>
          <w:p w14:paraId="1374FBF7"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Building life cycle, Building information modelling (BIM), Integration, Tendencies and challenges, Technology application</w:t>
            </w:r>
          </w:p>
        </w:tc>
        <w:tc>
          <w:tcPr>
            <w:tcW w:w="2410" w:type="dxa"/>
            <w:tcBorders>
              <w:top w:val="single" w:sz="8" w:space="0" w:color="000000"/>
              <w:bottom w:val="single" w:sz="8" w:space="0" w:color="000000"/>
            </w:tcBorders>
            <w:shd w:val="clear" w:color="auto" w:fill="auto"/>
          </w:tcPr>
          <w:p w14:paraId="09F30036"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Application of BIM in each building life cycle stage; integration of BIM</w:t>
            </w:r>
          </w:p>
        </w:tc>
        <w:tc>
          <w:tcPr>
            <w:tcW w:w="3119" w:type="dxa"/>
            <w:tcBorders>
              <w:top w:val="single" w:sz="8" w:space="0" w:color="000000"/>
              <w:bottom w:val="single" w:sz="8" w:space="0" w:color="000000"/>
            </w:tcBorders>
            <w:shd w:val="clear" w:color="auto" w:fill="auto"/>
          </w:tcPr>
          <w:p w14:paraId="4A5BC40D"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BIM challenges from the perspectives of management, technology and promotion.</w:t>
            </w:r>
          </w:p>
        </w:tc>
        <w:tc>
          <w:tcPr>
            <w:tcW w:w="4275" w:type="dxa"/>
            <w:tcBorders>
              <w:top w:val="single" w:sz="8" w:space="0" w:color="000000"/>
              <w:bottom w:val="single" w:sz="8" w:space="0" w:color="000000"/>
            </w:tcBorders>
          </w:tcPr>
          <w:p w14:paraId="3D7CF58C"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The authors provided a systematic classification framework on BIM development, BIM implementation level, and stakeholders' risks and challenges through three aspects of management, technology, and promotion.</w:t>
            </w:r>
          </w:p>
        </w:tc>
      </w:tr>
      <w:tr w:rsidR="003D59D1" w:rsidRPr="004276D8" w14:paraId="159473D8" w14:textId="77777777" w:rsidTr="003D59D1">
        <w:trPr>
          <w:trHeight w:val="20"/>
        </w:trPr>
        <w:tc>
          <w:tcPr>
            <w:tcW w:w="1418" w:type="dxa"/>
            <w:tcBorders>
              <w:top w:val="single" w:sz="8" w:space="0" w:color="000000"/>
              <w:bottom w:val="single" w:sz="8" w:space="0" w:color="000000"/>
            </w:tcBorders>
            <w:shd w:val="clear" w:color="auto" w:fill="auto"/>
          </w:tcPr>
          <w:p w14:paraId="4F658002" w14:textId="10C4A293" w:rsidR="003D59D1" w:rsidRPr="004276D8" w:rsidRDefault="003D59D1" w:rsidP="003025D4">
            <w:pPr>
              <w:spacing w:line="240" w:lineRule="auto"/>
              <w:jc w:val="left"/>
              <w:rPr>
                <w:rFonts w:ascii="Palatino Linotype" w:eastAsia="Palatino Linotype" w:hAnsi="Palatino Linotype" w:cs="Palatino Linotype"/>
                <w:color w:val="auto"/>
                <w:sz w:val="20"/>
                <w:szCs w:val="20"/>
                <w:lang w:val="en-GB"/>
              </w:rPr>
            </w:pPr>
            <w:proofErr w:type="spellStart"/>
            <w:r w:rsidRPr="004276D8">
              <w:rPr>
                <w:rFonts w:ascii="Palatino Linotype" w:eastAsia="Palatino Linotype" w:hAnsi="Palatino Linotype" w:cs="Palatino Linotype"/>
                <w:color w:val="auto"/>
                <w:sz w:val="20"/>
                <w:szCs w:val="20"/>
                <w:lang w:val="en-GB"/>
              </w:rPr>
              <w:t>Carvalho</w:t>
            </w:r>
            <w:proofErr w:type="spellEnd"/>
            <w:r w:rsidRPr="004276D8">
              <w:rPr>
                <w:rFonts w:ascii="Palatino Linotype" w:eastAsia="Palatino Linotype" w:hAnsi="Palatino Linotype" w:cs="Palatino Linotype"/>
                <w:color w:val="auto"/>
                <w:sz w:val="20"/>
                <w:szCs w:val="20"/>
                <w:lang w:val="en-GB"/>
              </w:rPr>
              <w:t xml:space="preserve">, J. P., </w:t>
            </w:r>
            <w:proofErr w:type="spellStart"/>
            <w:r w:rsidRPr="004276D8">
              <w:rPr>
                <w:rFonts w:ascii="Palatino Linotype" w:eastAsia="Palatino Linotype" w:hAnsi="Palatino Linotype" w:cs="Palatino Linotype"/>
                <w:color w:val="auto"/>
                <w:sz w:val="20"/>
                <w:szCs w:val="20"/>
                <w:lang w:val="en-GB"/>
              </w:rPr>
              <w:t>Bragança</w:t>
            </w:r>
            <w:proofErr w:type="spellEnd"/>
            <w:r w:rsidRPr="004276D8">
              <w:rPr>
                <w:rFonts w:ascii="Palatino Linotype" w:eastAsia="Palatino Linotype" w:hAnsi="Palatino Linotype" w:cs="Palatino Linotype"/>
                <w:color w:val="auto"/>
                <w:sz w:val="20"/>
                <w:szCs w:val="20"/>
                <w:lang w:val="en-GB"/>
              </w:rPr>
              <w:t xml:space="preserve">, L. and </w:t>
            </w:r>
            <w:proofErr w:type="spellStart"/>
            <w:r w:rsidRPr="004276D8">
              <w:rPr>
                <w:rFonts w:ascii="Palatino Linotype" w:eastAsia="Palatino Linotype" w:hAnsi="Palatino Linotype" w:cs="Palatino Linotype"/>
                <w:color w:val="auto"/>
                <w:sz w:val="20"/>
                <w:szCs w:val="20"/>
                <w:lang w:val="en-GB"/>
              </w:rPr>
              <w:t>Mateus</w:t>
            </w:r>
            <w:proofErr w:type="spellEnd"/>
            <w:r w:rsidRPr="004276D8">
              <w:rPr>
                <w:rFonts w:ascii="Palatino Linotype" w:eastAsia="Palatino Linotype" w:hAnsi="Palatino Linotype" w:cs="Palatino Linotype"/>
                <w:color w:val="auto"/>
                <w:sz w:val="20"/>
                <w:szCs w:val="20"/>
                <w:lang w:val="en-GB"/>
              </w:rPr>
              <w:t>, R. (2020)</w:t>
            </w:r>
            <w:r w:rsidR="00010818">
              <w:rPr>
                <w:rFonts w:ascii="Palatino Linotype" w:eastAsia="Palatino Linotype" w:hAnsi="Palatino Linotype" w:cs="Palatino Linotype"/>
                <w:color w:val="auto"/>
                <w:sz w:val="20"/>
                <w:szCs w:val="20"/>
                <w:lang w:val="en-GB"/>
              </w:rPr>
              <w:t xml:space="preserve"> </w:t>
            </w:r>
            <w:del w:id="360" w:author="Rasa Džiugaitė-Tumėnienė" w:date="2021-09-24T11:54:00Z">
              <w:r w:rsidR="00010818" w:rsidRPr="00945510" w:rsidDel="003025D4">
                <w:rPr>
                  <w:rFonts w:ascii="Palatino Linotype" w:eastAsia="Palatino Linotype" w:hAnsi="Palatino Linotype" w:cs="Palatino Linotype"/>
                  <w:color w:val="auto"/>
                  <w:sz w:val="20"/>
                  <w:szCs w:val="20"/>
                  <w:highlight w:val="yellow"/>
                  <w:lang w:val="en-GB"/>
                </w:rPr>
                <w:delText>[…]</w:delText>
              </w:r>
            </w:del>
            <w:ins w:id="361" w:author="Rasa Džiugaitė-Tumėnienė" w:date="2021-09-24T11:54:00Z">
              <w:r w:rsidR="003025D4">
                <w:rPr>
                  <w:rFonts w:ascii="Palatino Linotype" w:eastAsia="Palatino Linotype" w:hAnsi="Palatino Linotype" w:cs="Palatino Linotype"/>
                  <w:color w:val="auto"/>
                  <w:sz w:val="20"/>
                  <w:szCs w:val="20"/>
                  <w:highlight w:val="yellow"/>
                  <w:lang w:val="en-GB"/>
                </w:rPr>
                <w:fldChar w:fldCharType="begin" w:fldLock="1"/>
              </w:r>
            </w:ins>
            <w:r w:rsidR="00C86927">
              <w:rPr>
                <w:rFonts w:ascii="Palatino Linotype" w:eastAsia="Palatino Linotype" w:hAnsi="Palatino Linotype" w:cs="Palatino Linotype"/>
                <w:color w:val="auto"/>
                <w:sz w:val="20"/>
                <w:szCs w:val="20"/>
                <w:highlight w:val="yellow"/>
                <w:lang w:val="en-GB"/>
              </w:rPr>
              <w:instrText>ADDIN CSL_CITATION {"citationItems":[{"id":"ITEM-1","itemData":{"DOI":"10.3390/app10134444","ISSN":"20763417","abstract":"Building Information Modelling (BIM) is creating new opportunities for the Architecture, Engineering and Construction industry. One of them is the integration of the Building Sustainability Assessment (BSA) during the design process. Currently, an approach for using BIM to foster and optimise the application of BSA methods has not been clearly established yet, creating a knowledge gap on the application of BIM for sustainability assessment purposes. Thus, this paper analyses the current role of BIM to evaluate three BSA methods-LEED, BREEAM and SBTool. The current BIM applicability is assessed by performing a systematic review, where the criteria being assessed and the applied BIM software are identified. A comparison is made to determine which BSA method can currently take more advantage from BIM and to identify the number of assessed criteria from each one. Furthermore, the attractiveness of a BIM-based assessment for SBTool is analysed, facing the actual BIM scenario for LEED and BREEAM. Despite the restrictions, BIM use is increasing for sustainability purposes. Most of the analysed studies and identified software are still focused on the use of LEED for assessing sustainability during the design phase. However, BIM software capabilities can also support the assessment of the other BSA methods so that process replicability can happen. Among the most addressed criteria, the energy and material-related categories are the most eminent. Autodesk Revit is the most-used software. A BIM-based assessment for SBTool will have enough attractiveness. It can assess, at least, the same percentage of criteria as the other schemes, creating new opportunities to enhance building sustainability.","author":[{"dropping-particle":"","family":"Carvalho","given":"José Pedro","non-dropping-particle":"","parse-names":false,"suffix":""},{"dropping-particle":"","family":"Bragança","given":"Luís","non-dropping-particle":"","parse-names":false,"suffix":""},{"dropping-particle":"","family":"Mateus","given":"Ricardo","non-dropping-particle":"","parse-names":false,"suffix":""}],"container-title":"Applied Sciences (Switzerland)","id":"ITEM-1","issue":"13","issued":{"date-parts":[["2020"]]},"title":"A systematic review of the role of BIM in building sustainability assessment methods","type":"article-journal","volume":"10"},"uris":["http://www.mendeley.com/documents/?uuid=90cf6ce1-4d57-4870-b3da-8068d1527f9f"]}],"mendeley":{"formattedCitation":"[55]","plainTextFormattedCitation":"[55]","previouslyFormattedCitation":"[52]"},"properties":{"noteIndex":0},"schema":"https://github.com/citation-style-language/schema/raw/master/csl-citation.json"}</w:instrText>
            </w:r>
            <w:r w:rsidR="003025D4">
              <w:rPr>
                <w:rFonts w:ascii="Palatino Linotype" w:eastAsia="Palatino Linotype" w:hAnsi="Palatino Linotype" w:cs="Palatino Linotype"/>
                <w:color w:val="auto"/>
                <w:sz w:val="20"/>
                <w:szCs w:val="20"/>
                <w:highlight w:val="yellow"/>
                <w:lang w:val="en-GB"/>
              </w:rPr>
              <w:fldChar w:fldCharType="separate"/>
            </w:r>
            <w:r w:rsidR="00C86927" w:rsidRPr="00C86927">
              <w:rPr>
                <w:rFonts w:ascii="Palatino Linotype" w:eastAsia="Palatino Linotype" w:hAnsi="Palatino Linotype" w:cs="Palatino Linotype"/>
                <w:noProof/>
                <w:color w:val="auto"/>
                <w:sz w:val="20"/>
                <w:szCs w:val="20"/>
                <w:highlight w:val="yellow"/>
                <w:lang w:val="en-GB"/>
              </w:rPr>
              <w:t>[55]</w:t>
            </w:r>
            <w:ins w:id="362" w:author="Rasa Džiugaitė-Tumėnienė" w:date="2021-09-24T11:54:00Z">
              <w:r w:rsidR="003025D4">
                <w:rPr>
                  <w:rFonts w:ascii="Palatino Linotype" w:eastAsia="Palatino Linotype" w:hAnsi="Palatino Linotype" w:cs="Palatino Linotype"/>
                  <w:color w:val="auto"/>
                  <w:sz w:val="20"/>
                  <w:szCs w:val="20"/>
                  <w:highlight w:val="yellow"/>
                  <w:lang w:val="en-GB"/>
                </w:rPr>
                <w:fldChar w:fldCharType="end"/>
              </w:r>
            </w:ins>
          </w:p>
        </w:tc>
        <w:tc>
          <w:tcPr>
            <w:tcW w:w="3118" w:type="dxa"/>
            <w:tcBorders>
              <w:top w:val="single" w:sz="8" w:space="0" w:color="000000"/>
              <w:bottom w:val="single" w:sz="8" w:space="0" w:color="000000"/>
            </w:tcBorders>
          </w:tcPr>
          <w:p w14:paraId="03ECB0C3"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xml:space="preserve">Building Information Modelling, BIM + BREEAM, BIM + LEED, BIM + </w:t>
            </w:r>
            <w:proofErr w:type="spellStart"/>
            <w:r w:rsidRPr="004276D8">
              <w:rPr>
                <w:rFonts w:ascii="Palatino Linotype" w:eastAsia="Palatino Linotype" w:hAnsi="Palatino Linotype" w:cs="Palatino Linotype"/>
                <w:color w:val="auto"/>
                <w:sz w:val="20"/>
                <w:szCs w:val="20"/>
                <w:lang w:val="en-GB"/>
              </w:rPr>
              <w:t>SBTool</w:t>
            </w:r>
            <w:proofErr w:type="spellEnd"/>
          </w:p>
        </w:tc>
        <w:tc>
          <w:tcPr>
            <w:tcW w:w="2410" w:type="dxa"/>
            <w:tcBorders>
              <w:top w:val="single" w:sz="8" w:space="0" w:color="000000"/>
              <w:bottom w:val="single" w:sz="8" w:space="0" w:color="000000"/>
            </w:tcBorders>
            <w:shd w:val="clear" w:color="auto" w:fill="auto"/>
          </w:tcPr>
          <w:p w14:paraId="2A45C8C3"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BIM implementation to assess Building Sustainability Assessment (BSA) criteria</w:t>
            </w:r>
          </w:p>
        </w:tc>
        <w:tc>
          <w:tcPr>
            <w:tcW w:w="3119" w:type="dxa"/>
            <w:tcBorders>
              <w:top w:val="single" w:sz="8" w:space="0" w:color="000000"/>
              <w:bottom w:val="single" w:sz="8" w:space="0" w:color="000000"/>
            </w:tcBorders>
            <w:shd w:val="clear" w:color="auto" w:fill="auto"/>
          </w:tcPr>
          <w:p w14:paraId="5233A2DA"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Lack of platforms and tools to assess sustainability.</w:t>
            </w:r>
          </w:p>
          <w:p w14:paraId="21FB6003"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The need to use several BIM tools to evaluate a single BSA method.</w:t>
            </w:r>
          </w:p>
          <w:p w14:paraId="439F0C43"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lastRenderedPageBreak/>
              <w:t>• The stakeholder awareness of sustainable issues or the interoperability restrictions between software.</w:t>
            </w:r>
          </w:p>
        </w:tc>
        <w:tc>
          <w:tcPr>
            <w:tcW w:w="4275" w:type="dxa"/>
            <w:tcBorders>
              <w:top w:val="single" w:sz="8" w:space="0" w:color="000000"/>
              <w:bottom w:val="single" w:sz="8" w:space="0" w:color="000000"/>
            </w:tcBorders>
          </w:tcPr>
          <w:p w14:paraId="47A63085"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lastRenderedPageBreak/>
              <w:t xml:space="preserve">The authors identified which BSA criteria/categories can be assessed using BIM and which software is commonly used to implement this process. </w:t>
            </w:r>
          </w:p>
          <w:p w14:paraId="4DA03169"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xml:space="preserve">The attractiveness of a new BIM-automated assessment for </w:t>
            </w:r>
            <w:proofErr w:type="spellStart"/>
            <w:r w:rsidRPr="004276D8">
              <w:rPr>
                <w:rFonts w:ascii="Palatino Linotype" w:eastAsia="Palatino Linotype" w:hAnsi="Palatino Linotype" w:cs="Palatino Linotype"/>
                <w:color w:val="auto"/>
                <w:sz w:val="20"/>
                <w:szCs w:val="20"/>
                <w:lang w:val="en-GB"/>
              </w:rPr>
              <w:t>SBTool</w:t>
            </w:r>
            <w:proofErr w:type="spellEnd"/>
            <w:r w:rsidRPr="004276D8">
              <w:rPr>
                <w:rFonts w:ascii="Palatino Linotype" w:eastAsia="Palatino Linotype" w:hAnsi="Palatino Linotype" w:cs="Palatino Linotype"/>
                <w:color w:val="auto"/>
                <w:sz w:val="20"/>
                <w:szCs w:val="20"/>
                <w:lang w:val="en-GB"/>
              </w:rPr>
              <w:t xml:space="preserve"> and the replicability of </w:t>
            </w:r>
            <w:r w:rsidRPr="004276D8">
              <w:rPr>
                <w:rFonts w:ascii="Palatino Linotype" w:eastAsia="Palatino Linotype" w:hAnsi="Palatino Linotype" w:cs="Palatino Linotype"/>
                <w:color w:val="auto"/>
                <w:sz w:val="20"/>
                <w:szCs w:val="20"/>
                <w:lang w:val="en-GB"/>
              </w:rPr>
              <w:lastRenderedPageBreak/>
              <w:t xml:space="preserve">the new approach to the BREEAM and LEED methods </w:t>
            </w:r>
            <w:proofErr w:type="gramStart"/>
            <w:r w:rsidRPr="004276D8">
              <w:rPr>
                <w:rFonts w:ascii="Palatino Linotype" w:eastAsia="Palatino Linotype" w:hAnsi="Palatino Linotype" w:cs="Palatino Linotype"/>
                <w:color w:val="auto"/>
                <w:sz w:val="20"/>
                <w:szCs w:val="20"/>
                <w:lang w:val="en-GB"/>
              </w:rPr>
              <w:t xml:space="preserve">was </w:t>
            </w:r>
            <w:proofErr w:type="spellStart"/>
            <w:r w:rsidRPr="004276D8">
              <w:rPr>
                <w:rFonts w:ascii="Palatino Linotype" w:eastAsia="Palatino Linotype" w:hAnsi="Palatino Linotype" w:cs="Palatino Linotype"/>
                <w:color w:val="auto"/>
                <w:sz w:val="20"/>
                <w:szCs w:val="20"/>
                <w:lang w:val="en-GB"/>
              </w:rPr>
              <w:t>analyzed</w:t>
            </w:r>
            <w:proofErr w:type="spellEnd"/>
            <w:proofErr w:type="gramEnd"/>
            <w:r w:rsidRPr="004276D8">
              <w:rPr>
                <w:rFonts w:ascii="Palatino Linotype" w:eastAsia="Palatino Linotype" w:hAnsi="Palatino Linotype" w:cs="Palatino Linotype"/>
                <w:color w:val="auto"/>
                <w:sz w:val="20"/>
                <w:szCs w:val="20"/>
                <w:lang w:val="en-GB"/>
              </w:rPr>
              <w:t xml:space="preserve">. </w:t>
            </w:r>
          </w:p>
        </w:tc>
      </w:tr>
      <w:tr w:rsidR="003D59D1" w:rsidRPr="004276D8" w14:paraId="1522323D" w14:textId="77777777" w:rsidTr="003D59D1">
        <w:trPr>
          <w:trHeight w:val="20"/>
        </w:trPr>
        <w:tc>
          <w:tcPr>
            <w:tcW w:w="1418" w:type="dxa"/>
            <w:tcBorders>
              <w:top w:val="single" w:sz="8" w:space="0" w:color="000000"/>
              <w:bottom w:val="single" w:sz="8" w:space="0" w:color="000000"/>
            </w:tcBorders>
            <w:shd w:val="clear" w:color="auto" w:fill="auto"/>
          </w:tcPr>
          <w:p w14:paraId="7B2CF21E" w14:textId="1A85FB8B" w:rsidR="003D59D1" w:rsidRPr="004276D8" w:rsidRDefault="003D59D1" w:rsidP="003025D4">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Li, C. Z. et al. (2020)</w:t>
            </w:r>
            <w:r w:rsidR="00010818">
              <w:rPr>
                <w:rFonts w:ascii="Palatino Linotype" w:eastAsia="Palatino Linotype" w:hAnsi="Palatino Linotype" w:cs="Palatino Linotype"/>
                <w:color w:val="auto"/>
                <w:sz w:val="20"/>
                <w:szCs w:val="20"/>
                <w:lang w:val="en-GB"/>
              </w:rPr>
              <w:t xml:space="preserve"> </w:t>
            </w:r>
            <w:del w:id="363" w:author="Rasa Džiugaitė-Tumėnienė" w:date="2021-09-24T11:55:00Z">
              <w:r w:rsidR="00010818" w:rsidRPr="00945510" w:rsidDel="003025D4">
                <w:rPr>
                  <w:rFonts w:ascii="Palatino Linotype" w:eastAsia="Palatino Linotype" w:hAnsi="Palatino Linotype" w:cs="Palatino Linotype"/>
                  <w:color w:val="auto"/>
                  <w:sz w:val="20"/>
                  <w:szCs w:val="20"/>
                  <w:highlight w:val="yellow"/>
                  <w:lang w:val="en-GB"/>
                </w:rPr>
                <w:delText>[…]</w:delText>
              </w:r>
            </w:del>
            <w:ins w:id="364" w:author="Rasa Džiugaitė-Tumėnienė" w:date="2021-09-24T11:55:00Z">
              <w:r w:rsidR="003025D4">
                <w:rPr>
                  <w:rFonts w:ascii="Palatino Linotype" w:eastAsia="Palatino Linotype" w:hAnsi="Palatino Linotype" w:cs="Palatino Linotype"/>
                  <w:color w:val="auto"/>
                  <w:sz w:val="20"/>
                  <w:szCs w:val="20"/>
                  <w:highlight w:val="yellow"/>
                  <w:lang w:val="en-GB"/>
                </w:rPr>
                <w:fldChar w:fldCharType="begin" w:fldLock="1"/>
              </w:r>
            </w:ins>
            <w:r w:rsidR="00C86927">
              <w:rPr>
                <w:rFonts w:ascii="Palatino Linotype" w:eastAsia="Palatino Linotype" w:hAnsi="Palatino Linotype" w:cs="Palatino Linotype"/>
                <w:color w:val="auto"/>
                <w:sz w:val="20"/>
                <w:szCs w:val="20"/>
                <w:highlight w:val="yellow"/>
                <w:lang w:val="en-GB"/>
              </w:rPr>
              <w:instrText>ADDIN CSL_CITATION {"citationItems":[{"id":"ITEM-1","itemData":{"DOI":"10.1016/j.rser.2020.110372","ISSN":"18790690","abstract":"Energy consumption of buildings is at the forefront of the total energy consumption list, and its environmental impact is increasing, thus making construction industry as a key player in energy. A systematic and comprehensive life cycle perspective assessment of building energy is crucial for maintaining project sustainability. Building energy analysis from life cycle perspective has been increasingly favoured by scholars. However, the links and contents of many literatures have not been summarized and lacking systematic literature research. This review-based research used a holistic analysis approach as the framework. Bibliometrics method in the first stage was used to select 255 papers published during 2009–2019 related to life cycle energy of buildings (LCE-B). Scientometric analysis in the second stage was adopted for identifying the journal sources, scholars, regions and articles that have been fruitful and influential in LCE-B research, and keywords analysis was proposed to preliminarily explore the research topics in the domain (e.g. analysis of optimisation). Results showed that BIM and multi-objective optimisation have become research hotspots recently. An in-depth qualitative discussion in the last stage was conducted to achieve three main objectives: (1) summarise mainstream research topics (e.g. calculation and parameter determination of embodied energy); (2) discuss existing research gaps (e.g. the spatial heterogeneity of embodied energy); and (3) identify future research directions. This study provides a comprehensive knowledge framework combined with philosophical theories that links current research fields with future research trends, providing researchers with multi-disciplinary guidance to gain insight into the latest research on LCE-B.","author":[{"dropping-particle":"","family":"Li","given":"Clyde Zhengdao","non-dropping-particle":"","parse-names":false,"suffix":""},{"dropping-particle":"","family":"Lai","given":"Xulu","non-dropping-particle":"","parse-names":false,"suffix":""},{"dropping-particle":"","family":"Xiao","given":"Bing","non-dropping-particle":"","parse-names":false,"suffix":""},{"dropping-particle":"","family":"Tam","given":"Vivian W.Y.","non-dropping-particle":"","parse-names":false,"suffix":""},{"dropping-particle":"","family":"Guo","given":"Shan","non-dropping-particle":"","parse-names":false,"suffix":""},{"dropping-particle":"","family":"Zhao","given":"Yiyu","non-dropping-particle":"","parse-names":false,"suffix":""}],"container-title":"Renewable and Sustainable Energy Reviews","id":"ITEM-1","issue":"September","issued":{"date-parts":[["2020"]]},"page":"110372","publisher":"Elsevier Ltd","title":"A holistic review on life cycle energy of buildings: An analysis from 2009 to 2019","type":"article-journal","volume":"134"},"uris":["http://www.mendeley.com/documents/?uuid=0f12eb9d-5f41-4751-9705-d2de565fc755"]}],"mendeley":{"formattedCitation":"[53]","plainTextFormattedCitation":"[53]","previouslyFormattedCitation":"[50]"},"properties":{"noteIndex":0},"schema":"https://github.com/citation-style-language/schema/raw/master/csl-citation.json"}</w:instrText>
            </w:r>
            <w:r w:rsidR="003025D4">
              <w:rPr>
                <w:rFonts w:ascii="Palatino Linotype" w:eastAsia="Palatino Linotype" w:hAnsi="Palatino Linotype" w:cs="Palatino Linotype"/>
                <w:color w:val="auto"/>
                <w:sz w:val="20"/>
                <w:szCs w:val="20"/>
                <w:highlight w:val="yellow"/>
                <w:lang w:val="en-GB"/>
              </w:rPr>
              <w:fldChar w:fldCharType="separate"/>
            </w:r>
            <w:r w:rsidR="00C86927" w:rsidRPr="00C86927">
              <w:rPr>
                <w:rFonts w:ascii="Palatino Linotype" w:eastAsia="Palatino Linotype" w:hAnsi="Palatino Linotype" w:cs="Palatino Linotype"/>
                <w:noProof/>
                <w:color w:val="auto"/>
                <w:sz w:val="20"/>
                <w:szCs w:val="20"/>
                <w:highlight w:val="yellow"/>
                <w:lang w:val="en-GB"/>
              </w:rPr>
              <w:t>[53]</w:t>
            </w:r>
            <w:ins w:id="365" w:author="Rasa Džiugaitė-Tumėnienė" w:date="2021-09-24T11:55:00Z">
              <w:r w:rsidR="003025D4">
                <w:rPr>
                  <w:rFonts w:ascii="Palatino Linotype" w:eastAsia="Palatino Linotype" w:hAnsi="Palatino Linotype" w:cs="Palatino Linotype"/>
                  <w:color w:val="auto"/>
                  <w:sz w:val="20"/>
                  <w:szCs w:val="20"/>
                  <w:highlight w:val="yellow"/>
                  <w:lang w:val="en-GB"/>
                </w:rPr>
                <w:fldChar w:fldCharType="end"/>
              </w:r>
            </w:ins>
          </w:p>
        </w:tc>
        <w:tc>
          <w:tcPr>
            <w:tcW w:w="3118" w:type="dxa"/>
            <w:tcBorders>
              <w:top w:val="single" w:sz="8" w:space="0" w:color="000000"/>
              <w:bottom w:val="single" w:sz="8" w:space="0" w:color="000000"/>
            </w:tcBorders>
          </w:tcPr>
          <w:p w14:paraId="06516223"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(“life cycle energy” OR “lifecycle energy” OR “LC energy” OR “LCE”) AND (building*)</w:t>
            </w:r>
          </w:p>
        </w:tc>
        <w:tc>
          <w:tcPr>
            <w:tcW w:w="2410" w:type="dxa"/>
            <w:tcBorders>
              <w:top w:val="single" w:sz="8" w:space="0" w:color="000000"/>
              <w:bottom w:val="single" w:sz="8" w:space="0" w:color="000000"/>
            </w:tcBorders>
            <w:shd w:val="clear" w:color="auto" w:fill="auto"/>
          </w:tcPr>
          <w:p w14:paraId="7B2E884B"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Evaluation analysis of OE and EE; energy-efficiency characteristics of energy-saving buildings; quantification and evaluation of life cycle energy characteristics of buildings; research methods in LCE-B domain; assessment and optimization of energy efficiency and environmental performance; energy regulations and rating systems.</w:t>
            </w:r>
          </w:p>
        </w:tc>
        <w:tc>
          <w:tcPr>
            <w:tcW w:w="3119" w:type="dxa"/>
            <w:tcBorders>
              <w:top w:val="single" w:sz="8" w:space="0" w:color="000000"/>
              <w:bottom w:val="single" w:sz="8" w:space="0" w:color="000000"/>
            </w:tcBorders>
            <w:shd w:val="clear" w:color="auto" w:fill="auto"/>
          </w:tcPr>
          <w:p w14:paraId="432F8C33" w14:textId="77777777" w:rsidR="003D59D1" w:rsidRPr="004276D8" w:rsidRDefault="003D59D1" w:rsidP="003D59D1">
            <w:pPr>
              <w:pBdr>
                <w:top w:val="nil"/>
                <w:left w:val="nil"/>
                <w:bottom w:val="nil"/>
                <w:right w:val="nil"/>
                <w:between w:val="nil"/>
              </w:pBd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xml:space="preserve">• Determining EE's computing </w:t>
            </w:r>
            <w:proofErr w:type="gramStart"/>
            <w:r w:rsidRPr="004276D8">
              <w:rPr>
                <w:rFonts w:ascii="Palatino Linotype" w:eastAsia="Palatino Linotype" w:hAnsi="Palatino Linotype" w:cs="Palatino Linotype"/>
                <w:color w:val="auto"/>
                <w:sz w:val="20"/>
                <w:szCs w:val="20"/>
                <w:lang w:val="en-GB"/>
              </w:rPr>
              <w:t>boundary and parameters</w:t>
            </w:r>
            <w:proofErr w:type="gramEnd"/>
            <w:r w:rsidRPr="004276D8">
              <w:rPr>
                <w:rFonts w:ascii="Palatino Linotype" w:eastAsia="Palatino Linotype" w:hAnsi="Palatino Linotype" w:cs="Palatino Linotype"/>
                <w:color w:val="auto"/>
                <w:sz w:val="20"/>
                <w:szCs w:val="20"/>
                <w:lang w:val="en-GB"/>
              </w:rPr>
              <w:t xml:space="preserve"> and combination with life cycle energy and cyclic economics to </w:t>
            </w:r>
            <w:proofErr w:type="spellStart"/>
            <w:r w:rsidRPr="004276D8">
              <w:rPr>
                <w:rFonts w:ascii="Palatino Linotype" w:eastAsia="Palatino Linotype" w:hAnsi="Palatino Linotype" w:cs="Palatino Linotype"/>
                <w:color w:val="auto"/>
                <w:sz w:val="20"/>
                <w:szCs w:val="20"/>
                <w:lang w:val="en-GB"/>
              </w:rPr>
              <w:t>analyze</w:t>
            </w:r>
            <w:proofErr w:type="spellEnd"/>
            <w:r w:rsidRPr="004276D8">
              <w:rPr>
                <w:rFonts w:ascii="Palatino Linotype" w:eastAsia="Palatino Linotype" w:hAnsi="Palatino Linotype" w:cs="Palatino Linotype"/>
                <w:color w:val="auto"/>
                <w:sz w:val="20"/>
                <w:szCs w:val="20"/>
                <w:lang w:val="en-GB"/>
              </w:rPr>
              <w:t xml:space="preserve"> EE. </w:t>
            </w:r>
          </w:p>
          <w:p w14:paraId="12224A2F"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xml:space="preserve">• Analysis of the long-term performance of </w:t>
            </w:r>
            <w:proofErr w:type="spellStart"/>
            <w:r w:rsidRPr="004276D8">
              <w:rPr>
                <w:rFonts w:ascii="Palatino Linotype" w:eastAsia="Palatino Linotype" w:hAnsi="Palatino Linotype" w:cs="Palatino Linotype"/>
                <w:color w:val="auto"/>
                <w:sz w:val="20"/>
                <w:szCs w:val="20"/>
                <w:lang w:val="en-GB"/>
              </w:rPr>
              <w:t>nZEBs</w:t>
            </w:r>
            <w:proofErr w:type="spellEnd"/>
            <w:r w:rsidRPr="004276D8">
              <w:rPr>
                <w:rFonts w:ascii="Palatino Linotype" w:eastAsia="Palatino Linotype" w:hAnsi="Palatino Linotype" w:cs="Palatino Linotype"/>
                <w:color w:val="auto"/>
                <w:sz w:val="20"/>
                <w:szCs w:val="20"/>
                <w:lang w:val="en-GB"/>
              </w:rPr>
              <w:t xml:space="preserve"> and net ZEBs.</w:t>
            </w:r>
          </w:p>
          <w:p w14:paraId="4884B5C1"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Defining the boundaries of different levels and integrating different scales to establish a systematic quantization framework and quantitative analysis of irregular buildings.</w:t>
            </w:r>
          </w:p>
          <w:p w14:paraId="263D8E4C"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xml:space="preserve">• Integration of technologies and methods in different areas and improving operability amongst technologies (e.g. BIM, </w:t>
            </w:r>
            <w:proofErr w:type="spellStart"/>
            <w:r w:rsidRPr="004276D8">
              <w:rPr>
                <w:rFonts w:ascii="Palatino Linotype" w:eastAsia="Palatino Linotype" w:hAnsi="Palatino Linotype" w:cs="Palatino Linotype"/>
                <w:color w:val="auto"/>
                <w:sz w:val="20"/>
                <w:szCs w:val="20"/>
                <w:lang w:val="en-GB"/>
              </w:rPr>
              <w:t>IoT</w:t>
            </w:r>
            <w:proofErr w:type="spellEnd"/>
            <w:r w:rsidRPr="004276D8">
              <w:rPr>
                <w:rFonts w:ascii="Palatino Linotype" w:eastAsia="Palatino Linotype" w:hAnsi="Palatino Linotype" w:cs="Palatino Linotype"/>
                <w:color w:val="auto"/>
                <w:sz w:val="20"/>
                <w:szCs w:val="20"/>
                <w:lang w:val="en-GB"/>
              </w:rPr>
              <w:t xml:space="preserve">, </w:t>
            </w:r>
            <w:proofErr w:type="spellStart"/>
            <w:r w:rsidRPr="004276D8">
              <w:rPr>
                <w:rFonts w:ascii="Palatino Linotype" w:eastAsia="Palatino Linotype" w:hAnsi="Palatino Linotype" w:cs="Palatino Linotype"/>
                <w:color w:val="auto"/>
                <w:sz w:val="20"/>
                <w:szCs w:val="20"/>
                <w:lang w:val="en-GB"/>
              </w:rPr>
              <w:t>blockchain</w:t>
            </w:r>
            <w:proofErr w:type="spellEnd"/>
            <w:r w:rsidRPr="004276D8">
              <w:rPr>
                <w:rFonts w:ascii="Palatino Linotype" w:eastAsia="Palatino Linotype" w:hAnsi="Palatino Linotype" w:cs="Palatino Linotype"/>
                <w:color w:val="auto"/>
                <w:sz w:val="20"/>
                <w:szCs w:val="20"/>
                <w:lang w:val="en-GB"/>
              </w:rPr>
              <w:t>, AI and GIS).</w:t>
            </w:r>
          </w:p>
        </w:tc>
        <w:tc>
          <w:tcPr>
            <w:tcW w:w="4275" w:type="dxa"/>
            <w:tcBorders>
              <w:top w:val="single" w:sz="8" w:space="0" w:color="000000"/>
              <w:bottom w:val="single" w:sz="8" w:space="0" w:color="000000"/>
            </w:tcBorders>
          </w:tcPr>
          <w:p w14:paraId="2288C3A4"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xml:space="preserve">Authors summarised mainstream research topics (calculation and parameter determination of embodied energy); identified existing research gaps (the spatial heterogeneity of embodied energy). </w:t>
            </w:r>
          </w:p>
          <w:p w14:paraId="73C62FBC"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p>
        </w:tc>
      </w:tr>
      <w:tr w:rsidR="003D59D1" w:rsidRPr="004276D8" w14:paraId="6B2CE546" w14:textId="77777777" w:rsidTr="003D59D1">
        <w:trPr>
          <w:trHeight w:val="20"/>
        </w:trPr>
        <w:tc>
          <w:tcPr>
            <w:tcW w:w="1418" w:type="dxa"/>
            <w:tcBorders>
              <w:top w:val="single" w:sz="8" w:space="0" w:color="000000"/>
              <w:bottom w:val="single" w:sz="8" w:space="0" w:color="000000"/>
            </w:tcBorders>
            <w:shd w:val="clear" w:color="auto" w:fill="auto"/>
          </w:tcPr>
          <w:p w14:paraId="5BEE1A36" w14:textId="7F085338" w:rsidR="003D59D1" w:rsidRPr="004276D8" w:rsidRDefault="003D59D1" w:rsidP="003025D4">
            <w:pPr>
              <w:spacing w:line="240" w:lineRule="auto"/>
              <w:jc w:val="left"/>
              <w:rPr>
                <w:rFonts w:ascii="Palatino Linotype" w:eastAsia="Palatino Linotype" w:hAnsi="Palatino Linotype" w:cs="Palatino Linotype"/>
                <w:color w:val="auto"/>
                <w:sz w:val="20"/>
                <w:szCs w:val="20"/>
                <w:lang w:val="en-GB"/>
              </w:rPr>
            </w:pPr>
            <w:proofErr w:type="spellStart"/>
            <w:r w:rsidRPr="004276D8">
              <w:rPr>
                <w:rFonts w:ascii="Palatino Linotype" w:eastAsia="Palatino Linotype" w:hAnsi="Palatino Linotype" w:cs="Palatino Linotype"/>
                <w:color w:val="auto"/>
                <w:sz w:val="20"/>
                <w:szCs w:val="20"/>
                <w:lang w:val="en-GB"/>
              </w:rPr>
              <w:t>Murtagh</w:t>
            </w:r>
            <w:proofErr w:type="spellEnd"/>
            <w:r w:rsidRPr="004276D8">
              <w:rPr>
                <w:rFonts w:ascii="Palatino Linotype" w:eastAsia="Palatino Linotype" w:hAnsi="Palatino Linotype" w:cs="Palatino Linotype"/>
                <w:color w:val="auto"/>
                <w:sz w:val="20"/>
                <w:szCs w:val="20"/>
                <w:lang w:val="en-GB"/>
              </w:rPr>
              <w:t xml:space="preserve"> et al. (2020)</w:t>
            </w:r>
            <w:r w:rsidR="00010818">
              <w:rPr>
                <w:rFonts w:ascii="Palatino Linotype" w:eastAsia="Palatino Linotype" w:hAnsi="Palatino Linotype" w:cs="Palatino Linotype"/>
                <w:color w:val="auto"/>
                <w:sz w:val="20"/>
                <w:szCs w:val="20"/>
                <w:lang w:val="en-GB"/>
              </w:rPr>
              <w:t xml:space="preserve"> </w:t>
            </w:r>
            <w:del w:id="366" w:author="Rasa Džiugaitė-Tumėnienė" w:date="2021-09-24T11:55:00Z">
              <w:r w:rsidR="00010818" w:rsidRPr="00945510" w:rsidDel="003025D4">
                <w:rPr>
                  <w:rFonts w:ascii="Palatino Linotype" w:eastAsia="Palatino Linotype" w:hAnsi="Palatino Linotype" w:cs="Palatino Linotype"/>
                  <w:color w:val="auto"/>
                  <w:sz w:val="20"/>
                  <w:szCs w:val="20"/>
                  <w:highlight w:val="yellow"/>
                  <w:lang w:val="en-GB"/>
                </w:rPr>
                <w:delText>[…]</w:delText>
              </w:r>
            </w:del>
            <w:ins w:id="367" w:author="Rasa Džiugaitė-Tumėnienė" w:date="2021-09-24T11:56:00Z">
              <w:r w:rsidR="003025D4">
                <w:rPr>
                  <w:rFonts w:ascii="Palatino Linotype" w:eastAsia="Palatino Linotype" w:hAnsi="Palatino Linotype" w:cs="Palatino Linotype"/>
                  <w:color w:val="auto"/>
                  <w:sz w:val="20"/>
                  <w:szCs w:val="20"/>
                  <w:highlight w:val="yellow"/>
                  <w:lang w:val="en-GB"/>
                </w:rPr>
                <w:fldChar w:fldCharType="begin" w:fldLock="1"/>
              </w:r>
            </w:ins>
            <w:r w:rsidR="00C86927">
              <w:rPr>
                <w:rFonts w:ascii="Palatino Linotype" w:eastAsia="Palatino Linotype" w:hAnsi="Palatino Linotype" w:cs="Palatino Linotype"/>
                <w:color w:val="auto"/>
                <w:sz w:val="20"/>
                <w:szCs w:val="20"/>
                <w:highlight w:val="yellow"/>
                <w:lang w:val="en-GB"/>
              </w:rPr>
              <w:instrText>ADDIN CSL_CITATION {"citationItems":[{"id":"ITEM-1","itemData":{"DOI":"10.1016/j.jclepro.2020.122264","ISSN":"09596526","abstract":"The construction industry globally is one of the most environmentally damaging of sectors. Additionally, the resources consumed and the operational energy requirements of buildings are ‘locked-in’, potentially for decades. The Intergovernmental Panel on Climate Change has recognised construction as a sector in which significant improvements can, and indeed must, be made. But the industry is often argued to be unique, in its multiplicity of stakeholders, transient organisational structures, avoidance of risk and impact on society. The current Virtual Special Issue (VSI) sought to bring together a collection of papers on progress and potential for improvement in the construction sector, in terms of both sustainability and resilience to the changing climate. A total of 34 papers form the VSI. Insights from social science include the need for more holistic perspectives at multiple levels, from buildings to urban plans, and the centrality of human relationships, through leadership, collaboration and along supply chains. Insights from a technology perspective include BIM applications for green and off-site construction, enhanced estimation of construction waste, and developments in materials. Insights on low-carbon construction include evidence that reducing both costs and emissions in the construction sector is viable. This editorial reviews the VSI papers and makes a number of recommendations including the need to recognize that values and understanding change over time and that leadership and human decision-making are essential factors for transformation. Alongside the progress described on sustainability in multiple areas, the editorial calls for an invigorated research focus on how construction can adapt the built environment to the changing future that is before us all.","author":[{"dropping-particle":"","family":"Murtagh","given":"Niamh","non-dropping-particle":"","parse-names":false,"suffix":""},{"dropping-particle":"","family":"Scott","given":"Lloyd","non-dropping-particle":"","parse-names":false,"suffix":""},{"dropping-particle":"","family":"Fan","given":"Jingli","non-dropping-particle":"","parse-names":false,"suffix":""}],"container-title":"Journal of Cleaner Production","id":"ITEM-1","issued":{"date-parts":[["2020"]]},"page":"122264","publisher":"Elsevier Ltd","title":"Sustainable and resilient construction: Current status and future challenges","type":"article-journal","volume":"268"},"uris":["http://www.mendeley.com/documents/?uuid=4f73953c-7c32-452b-ad97-b189aec83d45"]}],"mendeley":{"formattedCitation":"[51]","plainTextFormattedCitation":"[51]","previouslyFormattedCitation":"[48]"},"properties":{"noteIndex":0},"schema":"https://github.com/citation-style-language/schema/raw/master/csl-citation.json"}</w:instrText>
            </w:r>
            <w:r w:rsidR="003025D4">
              <w:rPr>
                <w:rFonts w:ascii="Palatino Linotype" w:eastAsia="Palatino Linotype" w:hAnsi="Palatino Linotype" w:cs="Palatino Linotype"/>
                <w:color w:val="auto"/>
                <w:sz w:val="20"/>
                <w:szCs w:val="20"/>
                <w:highlight w:val="yellow"/>
                <w:lang w:val="en-GB"/>
              </w:rPr>
              <w:fldChar w:fldCharType="separate"/>
            </w:r>
            <w:r w:rsidR="00C86927" w:rsidRPr="00C86927">
              <w:rPr>
                <w:rFonts w:ascii="Palatino Linotype" w:eastAsia="Palatino Linotype" w:hAnsi="Palatino Linotype" w:cs="Palatino Linotype"/>
                <w:noProof/>
                <w:color w:val="auto"/>
                <w:sz w:val="20"/>
                <w:szCs w:val="20"/>
                <w:highlight w:val="yellow"/>
                <w:lang w:val="en-GB"/>
              </w:rPr>
              <w:t>[51]</w:t>
            </w:r>
            <w:ins w:id="368" w:author="Rasa Džiugaitė-Tumėnienė" w:date="2021-09-24T11:56:00Z">
              <w:r w:rsidR="003025D4">
                <w:rPr>
                  <w:rFonts w:ascii="Palatino Linotype" w:eastAsia="Palatino Linotype" w:hAnsi="Palatino Linotype" w:cs="Palatino Linotype"/>
                  <w:color w:val="auto"/>
                  <w:sz w:val="20"/>
                  <w:szCs w:val="20"/>
                  <w:highlight w:val="yellow"/>
                  <w:lang w:val="en-GB"/>
                </w:rPr>
                <w:fldChar w:fldCharType="end"/>
              </w:r>
            </w:ins>
          </w:p>
        </w:tc>
        <w:tc>
          <w:tcPr>
            <w:tcW w:w="3118" w:type="dxa"/>
            <w:tcBorders>
              <w:top w:val="single" w:sz="8" w:space="0" w:color="000000"/>
              <w:bottom w:val="single" w:sz="8" w:space="0" w:color="000000"/>
            </w:tcBorders>
          </w:tcPr>
          <w:p w14:paraId="58707177"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Sustainable and resilient construction</w:t>
            </w:r>
          </w:p>
        </w:tc>
        <w:tc>
          <w:tcPr>
            <w:tcW w:w="2410" w:type="dxa"/>
            <w:tcBorders>
              <w:top w:val="single" w:sz="8" w:space="0" w:color="000000"/>
              <w:bottom w:val="single" w:sz="8" w:space="0" w:color="000000"/>
            </w:tcBorders>
            <w:shd w:val="clear" w:color="auto" w:fill="auto"/>
          </w:tcPr>
          <w:p w14:paraId="6CBDD8FD"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Insights from social sciences on sustainable construction; sustainable technologies in construction; low-carbon construction</w:t>
            </w:r>
          </w:p>
        </w:tc>
        <w:tc>
          <w:tcPr>
            <w:tcW w:w="3119" w:type="dxa"/>
            <w:tcBorders>
              <w:top w:val="single" w:sz="8" w:space="0" w:color="000000"/>
              <w:bottom w:val="single" w:sz="8" w:space="0" w:color="000000"/>
            </w:tcBorders>
            <w:shd w:val="clear" w:color="auto" w:fill="auto"/>
          </w:tcPr>
          <w:p w14:paraId="4A3A5E4A"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Requirement of a timely environmental assessment.</w:t>
            </w:r>
          </w:p>
          <w:p w14:paraId="3C402ACE"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The importance of sustainability in construction.</w:t>
            </w:r>
          </w:p>
          <w:p w14:paraId="04B6E639"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xml:space="preserve">● The penetration of renewable energy in the construction industry. </w:t>
            </w:r>
          </w:p>
          <w:p w14:paraId="77AAD3D3"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lastRenderedPageBreak/>
              <w:t>● The promotion of the development of low-carbon construction globally.</w:t>
            </w:r>
          </w:p>
        </w:tc>
        <w:tc>
          <w:tcPr>
            <w:tcW w:w="4275" w:type="dxa"/>
            <w:tcBorders>
              <w:top w:val="single" w:sz="8" w:space="0" w:color="000000"/>
              <w:bottom w:val="single" w:sz="8" w:space="0" w:color="000000"/>
            </w:tcBorders>
          </w:tcPr>
          <w:p w14:paraId="6F8D2B8D"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lastRenderedPageBreak/>
              <w:t>The authors provided insights from social sciences on sustainable construction, sustainable technologies in construction and low-carbon construction.</w:t>
            </w:r>
          </w:p>
          <w:p w14:paraId="15CCC1A0"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p>
        </w:tc>
      </w:tr>
      <w:tr w:rsidR="003D59D1" w:rsidRPr="004276D8" w14:paraId="60BB508D" w14:textId="77777777" w:rsidTr="003D59D1">
        <w:trPr>
          <w:trHeight w:val="20"/>
        </w:trPr>
        <w:tc>
          <w:tcPr>
            <w:tcW w:w="1418" w:type="dxa"/>
            <w:tcBorders>
              <w:top w:val="single" w:sz="8" w:space="0" w:color="000000"/>
              <w:bottom w:val="single" w:sz="8" w:space="0" w:color="000000"/>
            </w:tcBorders>
            <w:shd w:val="clear" w:color="auto" w:fill="auto"/>
          </w:tcPr>
          <w:p w14:paraId="34649994" w14:textId="399B6A70" w:rsidR="003D59D1" w:rsidRPr="004276D8" w:rsidRDefault="003D59D1" w:rsidP="003025D4">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Muller et al. (2019)</w:t>
            </w:r>
            <w:r w:rsidR="00010818">
              <w:rPr>
                <w:rFonts w:ascii="Palatino Linotype" w:eastAsia="Palatino Linotype" w:hAnsi="Palatino Linotype" w:cs="Palatino Linotype"/>
                <w:color w:val="auto"/>
                <w:sz w:val="20"/>
                <w:szCs w:val="20"/>
                <w:lang w:val="en-GB"/>
              </w:rPr>
              <w:t xml:space="preserve"> </w:t>
            </w:r>
            <w:del w:id="369" w:author="Rasa Džiugaitė-Tumėnienė" w:date="2021-09-24T11:56:00Z">
              <w:r w:rsidR="00010818" w:rsidRPr="00945510" w:rsidDel="003025D4">
                <w:rPr>
                  <w:rFonts w:ascii="Palatino Linotype" w:eastAsia="Palatino Linotype" w:hAnsi="Palatino Linotype" w:cs="Palatino Linotype"/>
                  <w:color w:val="auto"/>
                  <w:sz w:val="20"/>
                  <w:szCs w:val="20"/>
                  <w:highlight w:val="yellow"/>
                  <w:lang w:val="en-GB"/>
                </w:rPr>
                <w:delText>[…]</w:delText>
              </w:r>
            </w:del>
            <w:ins w:id="370" w:author="Rasa Džiugaitė-Tumėnienė" w:date="2021-09-24T11:56:00Z">
              <w:r w:rsidR="003025D4">
                <w:rPr>
                  <w:rFonts w:ascii="Palatino Linotype" w:eastAsia="Palatino Linotype" w:hAnsi="Palatino Linotype" w:cs="Palatino Linotype"/>
                  <w:color w:val="auto"/>
                  <w:sz w:val="20"/>
                  <w:szCs w:val="20"/>
                  <w:highlight w:val="yellow"/>
                  <w:lang w:val="en-GB"/>
                </w:rPr>
                <w:fldChar w:fldCharType="begin" w:fldLock="1"/>
              </w:r>
            </w:ins>
            <w:r w:rsidR="003025D4">
              <w:rPr>
                <w:rFonts w:ascii="Palatino Linotype" w:eastAsia="Palatino Linotype" w:hAnsi="Palatino Linotype" w:cs="Palatino Linotype"/>
                <w:color w:val="auto"/>
                <w:sz w:val="20"/>
                <w:szCs w:val="20"/>
                <w:highlight w:val="yellow"/>
                <w:lang w:val="en-GB"/>
              </w:rPr>
              <w:instrText>ADDIN CSL_CITATION {"citationItems":[{"id":"ITEM-1","itemData":{"DOI":"10.1016/j.jclepro.2019.03.114","ISSN":"09596526","abstract":"The growing role of sustainability in the construction industry must be considered in the entire lifecycle of a building. This way BIM (Building Information Modeling) figures as an important factor in the management of this lifecycle, from design and construction, through the operation and maintenance until the demolition. An efficient interoperability along the lifecycle supported by BIM allows an overall better management and help users to improve sustainability of projects. This interoperability must consider not only data, but also should be concerned with broader aspects, such as processes and guidelines, avoiding information loss, facilitating analysis, and therefore, improving sustainability. In the light of this scenario, a systematic literature review was performed considering sustainability factors, interoperability concerns and lifecycle stages. This review was based on existing methods complemented by a multicriteria decision analysis method to aid the selection of relevant papers. Also, a qualitative data analysis was performed to identify the relations of the fields studied. Results showed that even though some fields receive much attention in the literature, few studies are performed considering interoperability in the entire lifecycle of sustainable buildings. Also, results showed the relevant connections among lifecycle stages and sustainability fields, providing an influence matrix of these two areas. This review can be used as a tool to organize knowledge and data and systematize processes and even to structure interoperability frameworks.","author":[{"dropping-particle":"","family":"Muller","given":"Marina Figueiredo","non-dropping-particle":"","parse-names":false,"suffix":""},{"dropping-particle":"","family":"Esmanioto","given":"Filipe","non-dropping-particle":"","parse-names":false,"suffix":""},{"dropping-particle":"","family":"Huber","given":"Natan","non-dropping-particle":"","parse-names":false,"suffix":""},{"dropping-particle":"","family":"Loures","given":"Eduardo Rocha","non-dropping-particle":"","parse-names":false,"suffix":""},{"dropping-particle":"","family":"Canciglieri","given":"Osiris","non-dropping-particle":"","parse-names":false,"suffix":""}],"container-title":"Journal of Cleaner Production","id":"ITEM-1","issued":{"date-parts":[["2019"]]},"page":"397-412","publisher":"Elsevier Ltd","title":"A systematic literature review of interoperability in the green Building Information Modeling lifecycle","type":"article-journal","volume":"223"},"uris":["http://www.mendeley.com/documents/?uuid=1de5c4a7-af3a-40c0-8b77-a35812861d29"]}],"mendeley":{"formattedCitation":"[21]","plainTextFormattedCitation":"[21]","previouslyFormattedCitation":"[21]"},"properties":{"noteIndex":0},"schema":"https://github.com/citation-style-language/schema/raw/master/csl-citation.json"}</w:instrText>
            </w:r>
            <w:r w:rsidR="003025D4">
              <w:rPr>
                <w:rFonts w:ascii="Palatino Linotype" w:eastAsia="Palatino Linotype" w:hAnsi="Palatino Linotype" w:cs="Palatino Linotype"/>
                <w:color w:val="auto"/>
                <w:sz w:val="20"/>
                <w:szCs w:val="20"/>
                <w:highlight w:val="yellow"/>
                <w:lang w:val="en-GB"/>
              </w:rPr>
              <w:fldChar w:fldCharType="separate"/>
            </w:r>
            <w:r w:rsidR="003025D4" w:rsidRPr="003025D4">
              <w:rPr>
                <w:rFonts w:ascii="Palatino Linotype" w:eastAsia="Palatino Linotype" w:hAnsi="Palatino Linotype" w:cs="Palatino Linotype"/>
                <w:noProof/>
                <w:color w:val="auto"/>
                <w:sz w:val="20"/>
                <w:szCs w:val="20"/>
                <w:highlight w:val="yellow"/>
                <w:lang w:val="en-GB"/>
              </w:rPr>
              <w:t>[21]</w:t>
            </w:r>
            <w:ins w:id="371" w:author="Rasa Džiugaitė-Tumėnienė" w:date="2021-09-24T11:56:00Z">
              <w:r w:rsidR="003025D4">
                <w:rPr>
                  <w:rFonts w:ascii="Palatino Linotype" w:eastAsia="Palatino Linotype" w:hAnsi="Palatino Linotype" w:cs="Palatino Linotype"/>
                  <w:color w:val="auto"/>
                  <w:sz w:val="20"/>
                  <w:szCs w:val="20"/>
                  <w:highlight w:val="yellow"/>
                  <w:lang w:val="en-GB"/>
                </w:rPr>
                <w:fldChar w:fldCharType="end"/>
              </w:r>
            </w:ins>
          </w:p>
        </w:tc>
        <w:tc>
          <w:tcPr>
            <w:tcW w:w="3118" w:type="dxa"/>
            <w:tcBorders>
              <w:top w:val="single" w:sz="8" w:space="0" w:color="000000"/>
              <w:bottom w:val="single" w:sz="8" w:space="0" w:color="000000"/>
            </w:tcBorders>
          </w:tcPr>
          <w:p w14:paraId="12649304"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“BIM and Sustainability” and “BIM and Interoperability”</w:t>
            </w:r>
          </w:p>
        </w:tc>
        <w:tc>
          <w:tcPr>
            <w:tcW w:w="2410" w:type="dxa"/>
            <w:tcBorders>
              <w:top w:val="single" w:sz="8" w:space="0" w:color="000000"/>
              <w:bottom w:val="single" w:sz="8" w:space="0" w:color="000000"/>
            </w:tcBorders>
            <w:shd w:val="clear" w:color="auto" w:fill="auto"/>
          </w:tcPr>
          <w:p w14:paraId="3768C889"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Sustainability; building lifecycle; interoperability in the strategic and organizational levels; requirements for processes of construction, design, and operation;  abilities of a company to register, aggregate, and consume services of external sources; need of common environment for different platforms, software and systems to work together</w:t>
            </w:r>
          </w:p>
        </w:tc>
        <w:tc>
          <w:tcPr>
            <w:tcW w:w="3119" w:type="dxa"/>
            <w:tcBorders>
              <w:top w:val="single" w:sz="8" w:space="0" w:color="000000"/>
              <w:bottom w:val="single" w:sz="8" w:space="0" w:color="000000"/>
            </w:tcBorders>
            <w:shd w:val="clear" w:color="auto" w:fill="auto"/>
          </w:tcPr>
          <w:p w14:paraId="49E1FF91"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Lack of a holistic view of sustainability, LEED, lifecycle, interoperability</w:t>
            </w:r>
          </w:p>
          <w:p w14:paraId="7E1648AB"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p>
        </w:tc>
        <w:tc>
          <w:tcPr>
            <w:tcW w:w="4275" w:type="dxa"/>
            <w:tcBorders>
              <w:top w:val="single" w:sz="8" w:space="0" w:color="000000"/>
              <w:bottom w:val="single" w:sz="8" w:space="0" w:color="000000"/>
            </w:tcBorders>
          </w:tcPr>
          <w:p w14:paraId="37EED703"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The authors provided an influence matrix of the lifecycle stages and sustainability fields, which can organize data and systematize processes and structure interoperability frameworks.</w:t>
            </w:r>
          </w:p>
        </w:tc>
      </w:tr>
      <w:tr w:rsidR="003D59D1" w:rsidRPr="004276D8" w14:paraId="07F03E2C" w14:textId="77777777" w:rsidTr="003D59D1">
        <w:trPr>
          <w:trHeight w:val="20"/>
        </w:trPr>
        <w:tc>
          <w:tcPr>
            <w:tcW w:w="1418" w:type="dxa"/>
            <w:tcBorders>
              <w:top w:val="single" w:sz="8" w:space="0" w:color="000000"/>
              <w:bottom w:val="single" w:sz="8" w:space="0" w:color="000000"/>
            </w:tcBorders>
            <w:shd w:val="clear" w:color="auto" w:fill="auto"/>
          </w:tcPr>
          <w:p w14:paraId="0D0E0F7C" w14:textId="0499040E" w:rsidR="003D59D1" w:rsidRPr="004276D8" w:rsidRDefault="003D59D1" w:rsidP="003025D4">
            <w:pPr>
              <w:spacing w:line="240" w:lineRule="auto"/>
              <w:jc w:val="left"/>
              <w:rPr>
                <w:rFonts w:ascii="Palatino Linotype" w:eastAsia="Palatino Linotype" w:hAnsi="Palatino Linotype" w:cs="Palatino Linotype"/>
                <w:color w:val="auto"/>
                <w:sz w:val="20"/>
                <w:szCs w:val="20"/>
                <w:lang w:val="en-GB"/>
              </w:rPr>
            </w:pPr>
            <w:proofErr w:type="spellStart"/>
            <w:r w:rsidRPr="004276D8">
              <w:rPr>
                <w:rFonts w:ascii="Palatino Linotype" w:eastAsia="Palatino Linotype" w:hAnsi="Palatino Linotype" w:cs="Palatino Linotype"/>
                <w:color w:val="auto"/>
                <w:sz w:val="20"/>
                <w:szCs w:val="20"/>
                <w:lang w:val="en-GB"/>
              </w:rPr>
              <w:t>Solaimani</w:t>
            </w:r>
            <w:proofErr w:type="spellEnd"/>
            <w:r w:rsidRPr="004276D8">
              <w:rPr>
                <w:rFonts w:ascii="Palatino Linotype" w:eastAsia="Palatino Linotype" w:hAnsi="Palatino Linotype" w:cs="Palatino Linotype"/>
                <w:color w:val="auto"/>
                <w:sz w:val="20"/>
                <w:szCs w:val="20"/>
                <w:lang w:val="en-GB"/>
              </w:rPr>
              <w:t xml:space="preserve"> and </w:t>
            </w:r>
            <w:proofErr w:type="spellStart"/>
            <w:r w:rsidRPr="004276D8">
              <w:rPr>
                <w:rFonts w:ascii="Palatino Linotype" w:eastAsia="Palatino Linotype" w:hAnsi="Palatino Linotype" w:cs="Palatino Linotype"/>
                <w:color w:val="auto"/>
                <w:sz w:val="20"/>
                <w:szCs w:val="20"/>
                <w:lang w:val="en-GB"/>
              </w:rPr>
              <w:t>Sedighi</w:t>
            </w:r>
            <w:proofErr w:type="spellEnd"/>
            <w:r w:rsidRPr="004276D8">
              <w:rPr>
                <w:rFonts w:ascii="Palatino Linotype" w:eastAsia="Palatino Linotype" w:hAnsi="Palatino Linotype" w:cs="Palatino Linotype"/>
                <w:color w:val="auto"/>
                <w:sz w:val="20"/>
                <w:szCs w:val="20"/>
                <w:lang w:val="en-GB"/>
              </w:rPr>
              <w:t xml:space="preserve"> (2020)</w:t>
            </w:r>
            <w:r w:rsidR="00010818">
              <w:rPr>
                <w:rFonts w:ascii="Palatino Linotype" w:eastAsia="Palatino Linotype" w:hAnsi="Palatino Linotype" w:cs="Palatino Linotype"/>
                <w:color w:val="auto"/>
                <w:sz w:val="20"/>
                <w:szCs w:val="20"/>
                <w:lang w:val="en-GB"/>
              </w:rPr>
              <w:t xml:space="preserve"> </w:t>
            </w:r>
            <w:del w:id="372" w:author="Rasa Džiugaitė-Tumėnienė" w:date="2021-09-24T11:56:00Z">
              <w:r w:rsidR="00010818" w:rsidRPr="00945510" w:rsidDel="003025D4">
                <w:rPr>
                  <w:rFonts w:ascii="Palatino Linotype" w:eastAsia="Palatino Linotype" w:hAnsi="Palatino Linotype" w:cs="Palatino Linotype"/>
                  <w:color w:val="auto"/>
                  <w:sz w:val="20"/>
                  <w:szCs w:val="20"/>
                  <w:highlight w:val="yellow"/>
                  <w:lang w:val="en-GB"/>
                </w:rPr>
                <w:delText>[…]</w:delText>
              </w:r>
            </w:del>
            <w:ins w:id="373" w:author="Rasa Džiugaitė-Tumėnienė" w:date="2021-09-24T11:56:00Z">
              <w:r w:rsidR="003025D4">
                <w:rPr>
                  <w:rFonts w:ascii="Palatino Linotype" w:eastAsia="Palatino Linotype" w:hAnsi="Palatino Linotype" w:cs="Palatino Linotype"/>
                  <w:color w:val="auto"/>
                  <w:sz w:val="20"/>
                  <w:szCs w:val="20"/>
                  <w:highlight w:val="yellow"/>
                  <w:lang w:val="en-GB"/>
                </w:rPr>
                <w:fldChar w:fldCharType="begin" w:fldLock="1"/>
              </w:r>
            </w:ins>
            <w:r w:rsidR="00C86927">
              <w:rPr>
                <w:rFonts w:ascii="Palatino Linotype" w:eastAsia="Palatino Linotype" w:hAnsi="Palatino Linotype" w:cs="Palatino Linotype"/>
                <w:color w:val="auto"/>
                <w:sz w:val="20"/>
                <w:szCs w:val="20"/>
                <w:highlight w:val="yellow"/>
                <w:lang w:val="en-GB"/>
              </w:rPr>
              <w:instrText>ADDIN CSL_CITATION {"citationItems":[{"id":"ITEM-1","itemData":{"DOI":"10.1016/j.jclepro.2019.119213","ISSN":"09596526","abstract":"The need for sustainable built environment is pressing; an urgency that spans environmental, economic and social values of sustainability. Since late 1980s, the Lean philosophy has been adopted in the construction sector, with a focus on efficiency, predominantly as a function of economic competence. More recently, however, the Lean principles and practices have been revisited and increasingly used to create and preserve social and environmental values as well. The result was a growing, but dispersed, body of knowledge on sustainability and Lean construction, and hence, equivocal about how Lean contributes to sustainability. By means of a Systematic Literature Review (SLR) based on 118 journal articles from 1998 to 2017, this article aims to provide a comprehensive understanding of “how Lean helps achieve and maintain sustainability in construction sector”. The findings are structured into a holistic framework, which underlines a multidimensional approach toward sustainability, i.e., focus on stakeholders, across various construction phases, while simultaneously being heedful of concerns regarding people, planet, and profit. It became clear that the current body of knowledge is mainly skewed toward economic values, which calls for more research in the social and environmental aspects of construction. This study assembles a palette of existing best practices, based on which scholars’ and practitioners’ can balance their efforts across three dimensions of sustainability. Moreover, it identifies several under-researched areas of Lean sustainable construction that have the potential to be expanded in by future researchers.","author":[{"dropping-particle":"","family":"Solaimani","given":"Sam","non-dropping-particle":"","parse-names":false,"suffix":""},{"dropping-particle":"","family":"Sedighi","given":"Mohamad","non-dropping-particle":"","parse-names":false,"suffix":""}],"container-title":"Journal of Cleaner Production","id":"ITEM-1","issued":{"date-parts":[["2020"]]},"page":"119213","publisher":"Elsevier Ltd","title":"Toward a holistic view on lean sustainable construction: A literature review","type":"article-journal","volume":"248"},"uris":["http://www.mendeley.com/documents/?uuid=565601f8-f21b-4647-855d-73272f3a8910"]}],"mendeley":{"formattedCitation":"[56]","plainTextFormattedCitation":"[56]","previouslyFormattedCitation":"[53]"},"properties":{"noteIndex":0},"schema":"https://github.com/citation-style-language/schema/raw/master/csl-citation.json"}</w:instrText>
            </w:r>
            <w:r w:rsidR="003025D4">
              <w:rPr>
                <w:rFonts w:ascii="Palatino Linotype" w:eastAsia="Palatino Linotype" w:hAnsi="Palatino Linotype" w:cs="Palatino Linotype"/>
                <w:color w:val="auto"/>
                <w:sz w:val="20"/>
                <w:szCs w:val="20"/>
                <w:highlight w:val="yellow"/>
                <w:lang w:val="en-GB"/>
              </w:rPr>
              <w:fldChar w:fldCharType="separate"/>
            </w:r>
            <w:r w:rsidR="00C86927" w:rsidRPr="00C86927">
              <w:rPr>
                <w:rFonts w:ascii="Palatino Linotype" w:eastAsia="Palatino Linotype" w:hAnsi="Palatino Linotype" w:cs="Palatino Linotype"/>
                <w:noProof/>
                <w:color w:val="auto"/>
                <w:sz w:val="20"/>
                <w:szCs w:val="20"/>
                <w:highlight w:val="yellow"/>
                <w:lang w:val="en-GB"/>
              </w:rPr>
              <w:t>[56]</w:t>
            </w:r>
            <w:ins w:id="374" w:author="Rasa Džiugaitė-Tumėnienė" w:date="2021-09-24T11:56:00Z">
              <w:r w:rsidR="003025D4">
                <w:rPr>
                  <w:rFonts w:ascii="Palatino Linotype" w:eastAsia="Palatino Linotype" w:hAnsi="Palatino Linotype" w:cs="Palatino Linotype"/>
                  <w:color w:val="auto"/>
                  <w:sz w:val="20"/>
                  <w:szCs w:val="20"/>
                  <w:highlight w:val="yellow"/>
                  <w:lang w:val="en-GB"/>
                </w:rPr>
                <w:fldChar w:fldCharType="end"/>
              </w:r>
            </w:ins>
          </w:p>
        </w:tc>
        <w:tc>
          <w:tcPr>
            <w:tcW w:w="3118" w:type="dxa"/>
            <w:tcBorders>
              <w:top w:val="single" w:sz="8" w:space="0" w:color="000000"/>
              <w:bottom w:val="single" w:sz="8" w:space="0" w:color="000000"/>
            </w:tcBorders>
          </w:tcPr>
          <w:p w14:paraId="6F74CEDA"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“Lean” AND (“Construction” OR “Housing” OR “Urban”) AND (“Sustain*” OR “Environment*” OR “green” OR “social”)</w:t>
            </w:r>
          </w:p>
        </w:tc>
        <w:tc>
          <w:tcPr>
            <w:tcW w:w="2410" w:type="dxa"/>
            <w:tcBorders>
              <w:top w:val="single" w:sz="8" w:space="0" w:color="000000"/>
              <w:bottom w:val="single" w:sz="8" w:space="0" w:color="000000"/>
            </w:tcBorders>
            <w:shd w:val="clear" w:color="auto" w:fill="auto"/>
          </w:tcPr>
          <w:p w14:paraId="6F3073FC"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Sustainability; economic / environmental / social view</w:t>
            </w:r>
          </w:p>
        </w:tc>
        <w:tc>
          <w:tcPr>
            <w:tcW w:w="3119" w:type="dxa"/>
            <w:tcBorders>
              <w:top w:val="single" w:sz="8" w:space="0" w:color="000000"/>
              <w:bottom w:val="single" w:sz="8" w:space="0" w:color="000000"/>
            </w:tcBorders>
            <w:shd w:val="clear" w:color="auto" w:fill="auto"/>
          </w:tcPr>
          <w:p w14:paraId="30DE6EE1"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xml:space="preserve">Potential conflicts and trade-offs between economic, environmental and social dimensions of sustainability </w:t>
            </w:r>
          </w:p>
        </w:tc>
        <w:tc>
          <w:tcPr>
            <w:tcW w:w="4275" w:type="dxa"/>
            <w:tcBorders>
              <w:top w:val="single" w:sz="8" w:space="0" w:color="000000"/>
              <w:bottom w:val="single" w:sz="8" w:space="0" w:color="000000"/>
            </w:tcBorders>
          </w:tcPr>
          <w:p w14:paraId="6050699B" w14:textId="77777777" w:rsidR="003D59D1" w:rsidRPr="004276D8" w:rsidRDefault="003D59D1" w:rsidP="003D59D1">
            <w:pPr>
              <w:spacing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The authors provided a palette of existing best practices, based on which scholars’ and practitioners’ can balance their efforts across three dimensions of sustainability.  They identified the under-researched areas of Lean sustainable construction that future researchers can expand.</w:t>
            </w:r>
          </w:p>
        </w:tc>
      </w:tr>
    </w:tbl>
    <w:p w14:paraId="268DCFD0" w14:textId="77777777" w:rsidR="003D59D1" w:rsidRPr="004276D8" w:rsidRDefault="003D59D1" w:rsidP="003D59D1">
      <w:pPr>
        <w:pBdr>
          <w:top w:val="nil"/>
          <w:left w:val="nil"/>
          <w:bottom w:val="nil"/>
          <w:right w:val="nil"/>
          <w:between w:val="nil"/>
        </w:pBdr>
        <w:spacing w:line="240" w:lineRule="auto"/>
        <w:ind w:left="425"/>
        <w:rPr>
          <w:rFonts w:ascii="Palatino Linotype" w:eastAsia="Palatino Linotype" w:hAnsi="Palatino Linotype" w:cs="Palatino Linotype"/>
          <w:color w:val="auto"/>
          <w:sz w:val="20"/>
          <w:szCs w:val="20"/>
          <w:lang w:val="en-GB"/>
        </w:rPr>
        <w:sectPr w:rsidR="003D59D1" w:rsidRPr="004276D8">
          <w:pgSz w:w="16838" w:h="11906" w:orient="landscape"/>
          <w:pgMar w:top="1531" w:right="1418" w:bottom="1531" w:left="1077" w:header="1021" w:footer="851" w:gutter="0"/>
          <w:pgNumType w:start="1"/>
          <w:cols w:space="1296"/>
          <w:titlePg/>
        </w:sectPr>
      </w:pPr>
    </w:p>
    <w:p w14:paraId="21CD33C5" w14:textId="77777777" w:rsidR="003D59D1" w:rsidRPr="004276D8" w:rsidRDefault="003D59D1" w:rsidP="003D59D1">
      <w:pPr>
        <w:pBdr>
          <w:top w:val="nil"/>
          <w:left w:val="nil"/>
          <w:bottom w:val="nil"/>
          <w:right w:val="nil"/>
          <w:between w:val="nil"/>
        </w:pBdr>
        <w:spacing w:before="240" w:after="120" w:line="240" w:lineRule="auto"/>
        <w:rPr>
          <w:color w:val="auto"/>
          <w:sz w:val="20"/>
          <w:szCs w:val="20"/>
          <w:lang w:val="en-GB"/>
        </w:rPr>
      </w:pPr>
      <w:r w:rsidRPr="004276D8">
        <w:rPr>
          <w:rFonts w:ascii="Palatino Linotype" w:eastAsia="Palatino Linotype" w:hAnsi="Palatino Linotype" w:cs="Palatino Linotype"/>
          <w:b/>
          <w:color w:val="auto"/>
          <w:sz w:val="20"/>
          <w:szCs w:val="20"/>
          <w:lang w:val="en-GB"/>
        </w:rPr>
        <w:lastRenderedPageBreak/>
        <w:t xml:space="preserve">Appendix B. </w:t>
      </w:r>
      <w:r w:rsidRPr="004276D8">
        <w:rPr>
          <w:rFonts w:ascii="Palatino Linotype" w:eastAsia="Palatino Linotype" w:hAnsi="Palatino Linotype" w:cs="Palatino Linotype"/>
          <w:color w:val="auto"/>
          <w:sz w:val="20"/>
          <w:szCs w:val="20"/>
          <w:lang w:val="en-GB"/>
        </w:rPr>
        <w:t>The stage - use case co-occurrence matrix in BIM and building energy efficiency analysis.</w:t>
      </w:r>
    </w:p>
    <w:tbl>
      <w:tblPr>
        <w:tblW w:w="8993" w:type="dxa"/>
        <w:tblBorders>
          <w:top w:val="single" w:sz="4" w:space="0" w:color="auto"/>
          <w:bottom w:val="single" w:sz="4" w:space="0" w:color="auto"/>
        </w:tblBorders>
        <w:tblLayout w:type="fixed"/>
        <w:tblLook w:val="0600" w:firstRow="0" w:lastRow="0" w:firstColumn="0" w:lastColumn="0" w:noHBand="1" w:noVBand="1"/>
      </w:tblPr>
      <w:tblGrid>
        <w:gridCol w:w="2694"/>
        <w:gridCol w:w="518"/>
        <w:gridCol w:w="518"/>
        <w:gridCol w:w="518"/>
        <w:gridCol w:w="518"/>
        <w:gridCol w:w="753"/>
        <w:gridCol w:w="523"/>
        <w:gridCol w:w="753"/>
        <w:gridCol w:w="518"/>
        <w:gridCol w:w="522"/>
        <w:gridCol w:w="518"/>
        <w:gridCol w:w="640"/>
      </w:tblGrid>
      <w:tr w:rsidR="003D59D1" w:rsidRPr="004276D8" w14:paraId="7A414C35" w14:textId="77777777" w:rsidTr="003D59D1">
        <w:trPr>
          <w:cantSplit/>
          <w:trHeight w:val="1975"/>
          <w:tblHeader/>
        </w:trPr>
        <w:tc>
          <w:tcPr>
            <w:tcW w:w="2694" w:type="dxa"/>
            <w:tcBorders>
              <w:top w:val="single" w:sz="4" w:space="0" w:color="auto"/>
              <w:bottom w:val="nil"/>
              <w:right w:val="single" w:sz="4" w:space="0" w:color="auto"/>
            </w:tcBorders>
            <w:shd w:val="clear" w:color="auto" w:fill="auto"/>
            <w:tcMar>
              <w:top w:w="100" w:type="dxa"/>
              <w:left w:w="100" w:type="dxa"/>
              <w:bottom w:w="100" w:type="dxa"/>
              <w:right w:w="100" w:type="dxa"/>
            </w:tcMar>
            <w:textDirection w:val="btLr"/>
            <w:vAlign w:val="center"/>
          </w:tcPr>
          <w:p w14:paraId="5847E0DC" w14:textId="77777777" w:rsidR="003D59D1" w:rsidRPr="004276D8" w:rsidRDefault="003D59D1" w:rsidP="003D59D1">
            <w:pPr>
              <w:widowControl w:val="0"/>
              <w:pBdr>
                <w:top w:val="nil"/>
                <w:left w:val="nil"/>
                <w:bottom w:val="nil"/>
                <w:right w:val="nil"/>
                <w:between w:val="nil"/>
              </w:pBdr>
              <w:spacing w:line="276"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Stage</w:t>
            </w:r>
          </w:p>
        </w:tc>
        <w:tc>
          <w:tcPr>
            <w:tcW w:w="518" w:type="dxa"/>
            <w:tcBorders>
              <w:top w:val="single" w:sz="4" w:space="0" w:color="auto"/>
              <w:left w:val="single" w:sz="4" w:space="0" w:color="auto"/>
              <w:bottom w:val="nil"/>
              <w:right w:val="single" w:sz="4" w:space="0" w:color="auto"/>
            </w:tcBorders>
            <w:shd w:val="clear" w:color="auto" w:fill="auto"/>
            <w:tcMar>
              <w:top w:w="100" w:type="dxa"/>
              <w:left w:w="100" w:type="dxa"/>
              <w:bottom w:w="100" w:type="dxa"/>
              <w:right w:w="100" w:type="dxa"/>
            </w:tcMar>
            <w:textDirection w:val="btLr"/>
            <w:vAlign w:val="center"/>
          </w:tcPr>
          <w:p w14:paraId="588A3F06" w14:textId="77777777" w:rsidR="003D59D1" w:rsidRPr="004276D8" w:rsidRDefault="003D59D1" w:rsidP="003D59D1">
            <w:pPr>
              <w:widowControl w:val="0"/>
              <w:pBdr>
                <w:top w:val="nil"/>
                <w:left w:val="nil"/>
                <w:bottom w:val="nil"/>
                <w:right w:val="nil"/>
                <w:between w:val="nil"/>
              </w:pBdr>
              <w:spacing w:line="276"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PLANNING</w:t>
            </w:r>
          </w:p>
        </w:tc>
        <w:tc>
          <w:tcPr>
            <w:tcW w:w="2830" w:type="dxa"/>
            <w:gridSpan w:val="5"/>
            <w:tcBorders>
              <w:top w:val="single" w:sz="4" w:space="0" w:color="auto"/>
              <w:left w:val="single" w:sz="4" w:space="0" w:color="auto"/>
              <w:bottom w:val="nil"/>
              <w:right w:val="single" w:sz="4" w:space="0" w:color="auto"/>
            </w:tcBorders>
            <w:shd w:val="clear" w:color="auto" w:fill="auto"/>
            <w:tcMar>
              <w:top w:w="100" w:type="dxa"/>
              <w:left w:w="100" w:type="dxa"/>
              <w:bottom w:w="100" w:type="dxa"/>
              <w:right w:w="100" w:type="dxa"/>
            </w:tcMar>
            <w:textDirection w:val="btLr"/>
            <w:vAlign w:val="center"/>
          </w:tcPr>
          <w:p w14:paraId="4AA0A09F" w14:textId="77777777" w:rsidR="003D59D1" w:rsidRPr="004276D8" w:rsidRDefault="003D59D1" w:rsidP="003D59D1">
            <w:pPr>
              <w:widowControl w:val="0"/>
              <w:pBdr>
                <w:top w:val="nil"/>
                <w:left w:val="nil"/>
                <w:bottom w:val="nil"/>
                <w:right w:val="nil"/>
                <w:between w:val="nil"/>
              </w:pBdr>
              <w:spacing w:line="276"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DESIGN</w:t>
            </w:r>
          </w:p>
        </w:tc>
        <w:tc>
          <w:tcPr>
            <w:tcW w:w="1792" w:type="dxa"/>
            <w:gridSpan w:val="3"/>
            <w:tcBorders>
              <w:top w:val="single" w:sz="4" w:space="0" w:color="auto"/>
              <w:left w:val="single" w:sz="4" w:space="0" w:color="auto"/>
              <w:bottom w:val="nil"/>
              <w:right w:val="single" w:sz="4" w:space="0" w:color="auto"/>
            </w:tcBorders>
            <w:shd w:val="clear" w:color="auto" w:fill="auto"/>
            <w:tcMar>
              <w:top w:w="100" w:type="dxa"/>
              <w:left w:w="100" w:type="dxa"/>
              <w:bottom w:w="100" w:type="dxa"/>
              <w:right w:w="100" w:type="dxa"/>
            </w:tcMar>
            <w:textDirection w:val="btLr"/>
            <w:vAlign w:val="center"/>
          </w:tcPr>
          <w:p w14:paraId="0F3ECCA1" w14:textId="77777777" w:rsidR="003D59D1" w:rsidRPr="004276D8" w:rsidRDefault="003D59D1" w:rsidP="003D59D1">
            <w:pPr>
              <w:widowControl w:val="0"/>
              <w:pBdr>
                <w:top w:val="nil"/>
                <w:left w:val="nil"/>
                <w:bottom w:val="nil"/>
                <w:right w:val="nil"/>
                <w:between w:val="nil"/>
              </w:pBdr>
              <w:spacing w:line="276"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CONSTRUCTION</w:t>
            </w:r>
          </w:p>
        </w:tc>
        <w:tc>
          <w:tcPr>
            <w:tcW w:w="1158" w:type="dxa"/>
            <w:gridSpan w:val="2"/>
            <w:tcBorders>
              <w:top w:val="single" w:sz="4" w:space="0" w:color="auto"/>
              <w:left w:val="single" w:sz="4" w:space="0" w:color="auto"/>
              <w:bottom w:val="nil"/>
            </w:tcBorders>
            <w:shd w:val="clear" w:color="auto" w:fill="auto"/>
            <w:tcMar>
              <w:top w:w="100" w:type="dxa"/>
              <w:left w:w="100" w:type="dxa"/>
              <w:bottom w:w="100" w:type="dxa"/>
              <w:right w:w="100" w:type="dxa"/>
            </w:tcMar>
            <w:textDirection w:val="btLr"/>
            <w:vAlign w:val="center"/>
          </w:tcPr>
          <w:p w14:paraId="773D004C" w14:textId="77777777" w:rsidR="003D59D1" w:rsidRPr="004276D8" w:rsidRDefault="003D59D1" w:rsidP="003D59D1">
            <w:pPr>
              <w:widowControl w:val="0"/>
              <w:pBdr>
                <w:top w:val="nil"/>
                <w:left w:val="nil"/>
                <w:bottom w:val="nil"/>
                <w:right w:val="nil"/>
                <w:between w:val="nil"/>
              </w:pBdr>
              <w:spacing w:line="276"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OPERATING AND MAINTENANCE</w:t>
            </w:r>
          </w:p>
        </w:tc>
      </w:tr>
      <w:tr w:rsidR="003D59D1" w:rsidRPr="004276D8" w14:paraId="072BD5C7" w14:textId="77777777" w:rsidTr="003D59D1">
        <w:trPr>
          <w:cantSplit/>
          <w:trHeight w:val="2498"/>
          <w:tblHeader/>
        </w:trPr>
        <w:tc>
          <w:tcPr>
            <w:tcW w:w="2694" w:type="dxa"/>
            <w:tcBorders>
              <w:top w:val="nil"/>
              <w:bottom w:val="single" w:sz="4" w:space="0" w:color="auto"/>
              <w:right w:val="single" w:sz="4" w:space="0" w:color="auto"/>
            </w:tcBorders>
            <w:shd w:val="clear" w:color="auto" w:fill="auto"/>
            <w:tcMar>
              <w:top w:w="100" w:type="dxa"/>
              <w:left w:w="100" w:type="dxa"/>
              <w:bottom w:w="100" w:type="dxa"/>
              <w:right w:w="100" w:type="dxa"/>
            </w:tcMar>
            <w:textDirection w:val="btLr"/>
            <w:vAlign w:val="center"/>
          </w:tcPr>
          <w:p w14:paraId="36157CF9" w14:textId="77777777" w:rsidR="003D59D1" w:rsidRPr="004276D8" w:rsidRDefault="003D59D1" w:rsidP="003D59D1">
            <w:pPr>
              <w:widowControl w:val="0"/>
              <w:pBdr>
                <w:top w:val="nil"/>
                <w:left w:val="nil"/>
                <w:bottom w:val="nil"/>
                <w:right w:val="nil"/>
                <w:between w:val="nil"/>
              </w:pBdr>
              <w:spacing w:line="276"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Use Case</w:t>
            </w:r>
          </w:p>
        </w:tc>
        <w:tc>
          <w:tcPr>
            <w:tcW w:w="518"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textDirection w:val="btLr"/>
            <w:vAlign w:val="center"/>
          </w:tcPr>
          <w:p w14:paraId="71682FB3" w14:textId="77777777" w:rsidR="003D59D1" w:rsidRPr="004276D8" w:rsidRDefault="003D59D1" w:rsidP="003D59D1">
            <w:pPr>
              <w:widowControl w:val="0"/>
              <w:pBdr>
                <w:top w:val="nil"/>
                <w:left w:val="nil"/>
                <w:bottom w:val="nil"/>
                <w:right w:val="nil"/>
                <w:between w:val="nil"/>
              </w:pBdr>
              <w:spacing w:line="276"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planning</w:t>
            </w:r>
          </w:p>
        </w:tc>
        <w:tc>
          <w:tcPr>
            <w:tcW w:w="518" w:type="dxa"/>
            <w:tcBorders>
              <w:top w:val="nil"/>
              <w:left w:val="single" w:sz="4" w:space="0" w:color="auto"/>
              <w:bottom w:val="single" w:sz="4" w:space="0" w:color="auto"/>
            </w:tcBorders>
            <w:shd w:val="clear" w:color="auto" w:fill="auto"/>
            <w:tcMar>
              <w:top w:w="100" w:type="dxa"/>
              <w:left w:w="100" w:type="dxa"/>
              <w:bottom w:w="100" w:type="dxa"/>
              <w:right w:w="100" w:type="dxa"/>
            </w:tcMar>
            <w:textDirection w:val="btLr"/>
            <w:vAlign w:val="center"/>
          </w:tcPr>
          <w:p w14:paraId="44FADEA9" w14:textId="77777777" w:rsidR="003D59D1" w:rsidRPr="004276D8" w:rsidRDefault="003D59D1" w:rsidP="003D59D1">
            <w:pPr>
              <w:widowControl w:val="0"/>
              <w:pBdr>
                <w:top w:val="nil"/>
                <w:left w:val="nil"/>
                <w:bottom w:val="nil"/>
                <w:right w:val="nil"/>
                <w:between w:val="nil"/>
              </w:pBdr>
              <w:spacing w:line="276"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early design</w:t>
            </w:r>
          </w:p>
        </w:tc>
        <w:tc>
          <w:tcPr>
            <w:tcW w:w="518" w:type="dxa"/>
            <w:tcBorders>
              <w:top w:val="nil"/>
              <w:bottom w:val="single" w:sz="4" w:space="0" w:color="auto"/>
            </w:tcBorders>
            <w:shd w:val="clear" w:color="auto" w:fill="auto"/>
            <w:tcMar>
              <w:top w:w="100" w:type="dxa"/>
              <w:left w:w="100" w:type="dxa"/>
              <w:bottom w:w="100" w:type="dxa"/>
              <w:right w:w="100" w:type="dxa"/>
            </w:tcMar>
            <w:textDirection w:val="btLr"/>
            <w:vAlign w:val="center"/>
          </w:tcPr>
          <w:p w14:paraId="673CE451" w14:textId="77777777" w:rsidR="003D59D1" w:rsidRPr="004276D8" w:rsidRDefault="003D59D1" w:rsidP="003D59D1">
            <w:pPr>
              <w:widowControl w:val="0"/>
              <w:pBdr>
                <w:top w:val="nil"/>
                <w:left w:val="nil"/>
                <w:bottom w:val="nil"/>
                <w:right w:val="nil"/>
                <w:between w:val="nil"/>
              </w:pBdr>
              <w:spacing w:line="276"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architectural design</w:t>
            </w:r>
          </w:p>
        </w:tc>
        <w:tc>
          <w:tcPr>
            <w:tcW w:w="518" w:type="dxa"/>
            <w:tcBorders>
              <w:top w:val="nil"/>
              <w:bottom w:val="single" w:sz="4" w:space="0" w:color="auto"/>
            </w:tcBorders>
            <w:shd w:val="clear" w:color="auto" w:fill="auto"/>
            <w:tcMar>
              <w:top w:w="100" w:type="dxa"/>
              <w:left w:w="100" w:type="dxa"/>
              <w:bottom w:w="100" w:type="dxa"/>
              <w:right w:w="100" w:type="dxa"/>
            </w:tcMar>
            <w:textDirection w:val="btLr"/>
            <w:vAlign w:val="center"/>
          </w:tcPr>
          <w:p w14:paraId="260FD8FC" w14:textId="77777777" w:rsidR="003D59D1" w:rsidRPr="004276D8" w:rsidRDefault="003D59D1" w:rsidP="003D59D1">
            <w:pPr>
              <w:widowControl w:val="0"/>
              <w:pBdr>
                <w:top w:val="nil"/>
                <w:left w:val="nil"/>
                <w:bottom w:val="nil"/>
                <w:right w:val="nil"/>
                <w:between w:val="nil"/>
              </w:pBdr>
              <w:spacing w:line="276"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building design</w:t>
            </w:r>
          </w:p>
        </w:tc>
        <w:tc>
          <w:tcPr>
            <w:tcW w:w="753" w:type="dxa"/>
            <w:tcBorders>
              <w:top w:val="nil"/>
              <w:bottom w:val="single" w:sz="4" w:space="0" w:color="auto"/>
            </w:tcBorders>
            <w:shd w:val="clear" w:color="auto" w:fill="auto"/>
            <w:tcMar>
              <w:top w:w="100" w:type="dxa"/>
              <w:left w:w="100" w:type="dxa"/>
              <w:bottom w:w="100" w:type="dxa"/>
              <w:right w:w="100" w:type="dxa"/>
            </w:tcMar>
            <w:textDirection w:val="btLr"/>
            <w:vAlign w:val="center"/>
          </w:tcPr>
          <w:p w14:paraId="4904020E" w14:textId="77777777" w:rsidR="003D59D1" w:rsidRPr="004276D8" w:rsidRDefault="003D59D1" w:rsidP="003D59D1">
            <w:pPr>
              <w:widowControl w:val="0"/>
              <w:pBdr>
                <w:top w:val="nil"/>
                <w:left w:val="nil"/>
                <w:bottom w:val="nil"/>
                <w:right w:val="nil"/>
                <w:between w:val="nil"/>
              </w:pBdr>
              <w:spacing w:line="240"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sustainable building design</w:t>
            </w:r>
          </w:p>
        </w:tc>
        <w:tc>
          <w:tcPr>
            <w:tcW w:w="523" w:type="dxa"/>
            <w:tcBorders>
              <w:top w:val="nil"/>
              <w:bottom w:val="single" w:sz="4" w:space="0" w:color="auto"/>
              <w:right w:val="single" w:sz="4" w:space="0" w:color="auto"/>
            </w:tcBorders>
            <w:shd w:val="clear" w:color="auto" w:fill="auto"/>
            <w:tcMar>
              <w:top w:w="100" w:type="dxa"/>
              <w:left w:w="100" w:type="dxa"/>
              <w:bottom w:w="100" w:type="dxa"/>
              <w:right w:w="100" w:type="dxa"/>
            </w:tcMar>
            <w:textDirection w:val="btLr"/>
            <w:vAlign w:val="center"/>
          </w:tcPr>
          <w:p w14:paraId="39CFAA01" w14:textId="77777777" w:rsidR="003D59D1" w:rsidRPr="004276D8" w:rsidRDefault="003D59D1" w:rsidP="003D59D1">
            <w:pPr>
              <w:widowControl w:val="0"/>
              <w:pBdr>
                <w:top w:val="nil"/>
                <w:left w:val="nil"/>
                <w:bottom w:val="nil"/>
                <w:right w:val="nil"/>
                <w:between w:val="nil"/>
              </w:pBdr>
              <w:spacing w:line="276"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green building design</w:t>
            </w:r>
          </w:p>
        </w:tc>
        <w:tc>
          <w:tcPr>
            <w:tcW w:w="753" w:type="dxa"/>
            <w:tcBorders>
              <w:top w:val="nil"/>
              <w:left w:val="single" w:sz="4" w:space="0" w:color="auto"/>
              <w:bottom w:val="single" w:sz="4" w:space="0" w:color="auto"/>
            </w:tcBorders>
            <w:shd w:val="clear" w:color="auto" w:fill="auto"/>
            <w:tcMar>
              <w:top w:w="100" w:type="dxa"/>
              <w:left w:w="100" w:type="dxa"/>
              <w:bottom w:w="100" w:type="dxa"/>
              <w:right w:w="100" w:type="dxa"/>
            </w:tcMar>
            <w:textDirection w:val="btLr"/>
            <w:vAlign w:val="center"/>
          </w:tcPr>
          <w:p w14:paraId="6EB9B6D0" w14:textId="77777777" w:rsidR="003D59D1" w:rsidRPr="004276D8" w:rsidRDefault="003D59D1" w:rsidP="003D59D1">
            <w:pPr>
              <w:widowControl w:val="0"/>
              <w:pBdr>
                <w:top w:val="nil"/>
                <w:left w:val="nil"/>
                <w:bottom w:val="nil"/>
                <w:right w:val="nil"/>
                <w:between w:val="nil"/>
              </w:pBdr>
              <w:spacing w:line="240"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construction project/building project</w:t>
            </w:r>
          </w:p>
        </w:tc>
        <w:tc>
          <w:tcPr>
            <w:tcW w:w="518" w:type="dxa"/>
            <w:tcBorders>
              <w:top w:val="nil"/>
              <w:bottom w:val="single" w:sz="4" w:space="0" w:color="auto"/>
            </w:tcBorders>
            <w:shd w:val="clear" w:color="auto" w:fill="auto"/>
            <w:tcMar>
              <w:top w:w="100" w:type="dxa"/>
              <w:left w:w="100" w:type="dxa"/>
              <w:bottom w:w="100" w:type="dxa"/>
              <w:right w:w="100" w:type="dxa"/>
            </w:tcMar>
            <w:textDirection w:val="btLr"/>
            <w:vAlign w:val="center"/>
          </w:tcPr>
          <w:p w14:paraId="65A72A38" w14:textId="77777777" w:rsidR="003D59D1" w:rsidRPr="004276D8" w:rsidRDefault="003D59D1" w:rsidP="003D59D1">
            <w:pPr>
              <w:widowControl w:val="0"/>
              <w:pBdr>
                <w:top w:val="nil"/>
                <w:left w:val="nil"/>
                <w:bottom w:val="nil"/>
                <w:right w:val="nil"/>
                <w:between w:val="nil"/>
              </w:pBdr>
              <w:spacing w:line="276"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construction process</w:t>
            </w:r>
          </w:p>
        </w:tc>
        <w:tc>
          <w:tcPr>
            <w:tcW w:w="522" w:type="dxa"/>
            <w:tcBorders>
              <w:top w:val="nil"/>
              <w:bottom w:val="single" w:sz="4" w:space="0" w:color="auto"/>
              <w:right w:val="single" w:sz="4" w:space="0" w:color="auto"/>
            </w:tcBorders>
            <w:shd w:val="clear" w:color="auto" w:fill="auto"/>
            <w:tcMar>
              <w:top w:w="100" w:type="dxa"/>
              <w:left w:w="100" w:type="dxa"/>
              <w:bottom w:w="100" w:type="dxa"/>
              <w:right w:w="100" w:type="dxa"/>
            </w:tcMar>
            <w:textDirection w:val="btLr"/>
            <w:vAlign w:val="center"/>
          </w:tcPr>
          <w:p w14:paraId="590B8C78" w14:textId="77777777" w:rsidR="003D59D1" w:rsidRPr="004276D8" w:rsidRDefault="003D59D1" w:rsidP="003D59D1">
            <w:pPr>
              <w:widowControl w:val="0"/>
              <w:pBdr>
                <w:top w:val="nil"/>
                <w:left w:val="nil"/>
                <w:bottom w:val="nil"/>
                <w:right w:val="nil"/>
                <w:between w:val="nil"/>
              </w:pBdr>
              <w:spacing w:line="276"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sustainable construction</w:t>
            </w:r>
          </w:p>
        </w:tc>
        <w:tc>
          <w:tcPr>
            <w:tcW w:w="518" w:type="dxa"/>
            <w:tcBorders>
              <w:top w:val="nil"/>
              <w:left w:val="single" w:sz="4" w:space="0" w:color="auto"/>
              <w:bottom w:val="single" w:sz="4" w:space="0" w:color="auto"/>
            </w:tcBorders>
            <w:shd w:val="clear" w:color="auto" w:fill="auto"/>
            <w:tcMar>
              <w:top w:w="100" w:type="dxa"/>
              <w:left w:w="100" w:type="dxa"/>
              <w:bottom w:w="100" w:type="dxa"/>
              <w:right w:w="100" w:type="dxa"/>
            </w:tcMar>
            <w:textDirection w:val="btLr"/>
            <w:vAlign w:val="center"/>
          </w:tcPr>
          <w:p w14:paraId="2B18C78A" w14:textId="77777777" w:rsidR="003D59D1" w:rsidRPr="004276D8" w:rsidRDefault="003D59D1" w:rsidP="003D59D1">
            <w:pPr>
              <w:widowControl w:val="0"/>
              <w:pBdr>
                <w:top w:val="nil"/>
                <w:left w:val="nil"/>
                <w:bottom w:val="nil"/>
                <w:right w:val="nil"/>
                <w:between w:val="nil"/>
              </w:pBdr>
              <w:spacing w:line="276"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operation phase</w:t>
            </w:r>
          </w:p>
        </w:tc>
        <w:tc>
          <w:tcPr>
            <w:tcW w:w="640" w:type="dxa"/>
            <w:tcBorders>
              <w:top w:val="nil"/>
              <w:bottom w:val="single" w:sz="4" w:space="0" w:color="auto"/>
            </w:tcBorders>
            <w:shd w:val="clear" w:color="auto" w:fill="auto"/>
            <w:tcMar>
              <w:top w:w="100" w:type="dxa"/>
              <w:left w:w="100" w:type="dxa"/>
              <w:bottom w:w="100" w:type="dxa"/>
              <w:right w:w="100" w:type="dxa"/>
            </w:tcMar>
            <w:textDirection w:val="btLr"/>
            <w:vAlign w:val="center"/>
          </w:tcPr>
          <w:p w14:paraId="70ABBAD8" w14:textId="77777777" w:rsidR="003D59D1" w:rsidRPr="004276D8" w:rsidRDefault="003D59D1" w:rsidP="003D59D1">
            <w:pPr>
              <w:widowControl w:val="0"/>
              <w:pBdr>
                <w:top w:val="nil"/>
                <w:left w:val="nil"/>
                <w:bottom w:val="nil"/>
                <w:right w:val="nil"/>
                <w:between w:val="nil"/>
              </w:pBdr>
              <w:spacing w:line="276"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facility management</w:t>
            </w:r>
          </w:p>
        </w:tc>
      </w:tr>
      <w:tr w:rsidR="003D59D1" w:rsidRPr="004276D8" w14:paraId="2CE4DB2A" w14:textId="77777777" w:rsidTr="003D59D1">
        <w:trPr>
          <w:trHeight w:val="20"/>
        </w:trPr>
        <w:tc>
          <w:tcPr>
            <w:tcW w:w="2694" w:type="dxa"/>
            <w:tcBorders>
              <w:top w:val="single" w:sz="4" w:space="0" w:color="auto"/>
            </w:tcBorders>
            <w:shd w:val="clear" w:color="auto" w:fill="auto"/>
            <w:tcMar>
              <w:top w:w="100" w:type="dxa"/>
              <w:left w:w="100" w:type="dxa"/>
              <w:bottom w:w="100" w:type="dxa"/>
              <w:right w:w="100" w:type="dxa"/>
            </w:tcMar>
          </w:tcPr>
          <w:p w14:paraId="37B4D69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3d model</w:t>
            </w:r>
          </w:p>
        </w:tc>
        <w:tc>
          <w:tcPr>
            <w:tcW w:w="518" w:type="dxa"/>
            <w:tcBorders>
              <w:top w:val="single" w:sz="4" w:space="0" w:color="auto"/>
            </w:tcBorders>
            <w:shd w:val="clear" w:color="auto" w:fill="auto"/>
            <w:tcMar>
              <w:top w:w="100" w:type="dxa"/>
              <w:left w:w="100" w:type="dxa"/>
              <w:bottom w:w="100" w:type="dxa"/>
              <w:right w:w="100" w:type="dxa"/>
            </w:tcMar>
          </w:tcPr>
          <w:p w14:paraId="2F99012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c>
          <w:tcPr>
            <w:tcW w:w="518" w:type="dxa"/>
            <w:tcBorders>
              <w:top w:val="single" w:sz="4" w:space="0" w:color="auto"/>
            </w:tcBorders>
            <w:shd w:val="clear" w:color="auto" w:fill="FFEF9C"/>
            <w:tcMar>
              <w:top w:w="100" w:type="dxa"/>
              <w:left w:w="100" w:type="dxa"/>
              <w:bottom w:w="100" w:type="dxa"/>
              <w:right w:w="100" w:type="dxa"/>
            </w:tcMar>
          </w:tcPr>
          <w:p w14:paraId="1BCED62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1</w:t>
            </w:r>
          </w:p>
        </w:tc>
        <w:tc>
          <w:tcPr>
            <w:tcW w:w="518" w:type="dxa"/>
            <w:tcBorders>
              <w:top w:val="single" w:sz="4" w:space="0" w:color="auto"/>
            </w:tcBorders>
            <w:shd w:val="clear" w:color="auto" w:fill="auto"/>
            <w:tcMar>
              <w:top w:w="100" w:type="dxa"/>
              <w:left w:w="100" w:type="dxa"/>
              <w:bottom w:w="100" w:type="dxa"/>
              <w:right w:w="100" w:type="dxa"/>
            </w:tcMar>
          </w:tcPr>
          <w:p w14:paraId="68FAF9A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c>
          <w:tcPr>
            <w:tcW w:w="518" w:type="dxa"/>
            <w:tcBorders>
              <w:top w:val="single" w:sz="4" w:space="0" w:color="auto"/>
            </w:tcBorders>
            <w:shd w:val="clear" w:color="auto" w:fill="FEEF9C"/>
            <w:tcMar>
              <w:top w:w="100" w:type="dxa"/>
              <w:left w:w="100" w:type="dxa"/>
              <w:bottom w:w="100" w:type="dxa"/>
              <w:right w:w="100" w:type="dxa"/>
            </w:tcMar>
          </w:tcPr>
          <w:p w14:paraId="7F4840D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2</w:t>
            </w:r>
          </w:p>
        </w:tc>
        <w:tc>
          <w:tcPr>
            <w:tcW w:w="753" w:type="dxa"/>
            <w:tcBorders>
              <w:top w:val="single" w:sz="4" w:space="0" w:color="auto"/>
            </w:tcBorders>
            <w:shd w:val="clear" w:color="auto" w:fill="auto"/>
            <w:tcMar>
              <w:top w:w="100" w:type="dxa"/>
              <w:left w:w="100" w:type="dxa"/>
              <w:bottom w:w="100" w:type="dxa"/>
              <w:right w:w="100" w:type="dxa"/>
            </w:tcMar>
          </w:tcPr>
          <w:p w14:paraId="11EBD19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c>
          <w:tcPr>
            <w:tcW w:w="523" w:type="dxa"/>
            <w:tcBorders>
              <w:top w:val="single" w:sz="4" w:space="0" w:color="auto"/>
            </w:tcBorders>
            <w:shd w:val="clear" w:color="auto" w:fill="auto"/>
            <w:tcMar>
              <w:top w:w="100" w:type="dxa"/>
              <w:left w:w="100" w:type="dxa"/>
              <w:bottom w:w="100" w:type="dxa"/>
              <w:right w:w="100" w:type="dxa"/>
            </w:tcMar>
          </w:tcPr>
          <w:p w14:paraId="1ED4804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c>
          <w:tcPr>
            <w:tcW w:w="753" w:type="dxa"/>
            <w:tcBorders>
              <w:top w:val="single" w:sz="4" w:space="0" w:color="auto"/>
            </w:tcBorders>
            <w:shd w:val="clear" w:color="auto" w:fill="FFEF9C"/>
            <w:tcMar>
              <w:top w:w="100" w:type="dxa"/>
              <w:left w:w="100" w:type="dxa"/>
              <w:bottom w:w="100" w:type="dxa"/>
              <w:right w:w="100" w:type="dxa"/>
            </w:tcMar>
          </w:tcPr>
          <w:p w14:paraId="5949BEE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1</w:t>
            </w:r>
          </w:p>
        </w:tc>
        <w:tc>
          <w:tcPr>
            <w:tcW w:w="518" w:type="dxa"/>
            <w:tcBorders>
              <w:top w:val="single" w:sz="4" w:space="0" w:color="auto"/>
            </w:tcBorders>
            <w:shd w:val="clear" w:color="auto" w:fill="auto"/>
            <w:tcMar>
              <w:top w:w="100" w:type="dxa"/>
              <w:left w:w="100" w:type="dxa"/>
              <w:bottom w:w="100" w:type="dxa"/>
              <w:right w:w="100" w:type="dxa"/>
            </w:tcMar>
          </w:tcPr>
          <w:p w14:paraId="7D2E0DC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c>
          <w:tcPr>
            <w:tcW w:w="522" w:type="dxa"/>
            <w:tcBorders>
              <w:top w:val="single" w:sz="4" w:space="0" w:color="auto"/>
            </w:tcBorders>
            <w:shd w:val="clear" w:color="auto" w:fill="auto"/>
            <w:tcMar>
              <w:top w:w="100" w:type="dxa"/>
              <w:left w:w="100" w:type="dxa"/>
              <w:bottom w:w="100" w:type="dxa"/>
              <w:right w:w="100" w:type="dxa"/>
            </w:tcMar>
          </w:tcPr>
          <w:p w14:paraId="6AD3149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c>
          <w:tcPr>
            <w:tcW w:w="518" w:type="dxa"/>
            <w:tcBorders>
              <w:top w:val="single" w:sz="4" w:space="0" w:color="auto"/>
            </w:tcBorders>
            <w:shd w:val="clear" w:color="auto" w:fill="auto"/>
            <w:tcMar>
              <w:top w:w="100" w:type="dxa"/>
              <w:left w:w="100" w:type="dxa"/>
              <w:bottom w:w="100" w:type="dxa"/>
              <w:right w:w="100" w:type="dxa"/>
            </w:tcMar>
          </w:tcPr>
          <w:p w14:paraId="3EC9860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c>
          <w:tcPr>
            <w:tcW w:w="640" w:type="dxa"/>
            <w:tcBorders>
              <w:top w:val="single" w:sz="4" w:space="0" w:color="auto"/>
            </w:tcBorders>
            <w:shd w:val="clear" w:color="auto" w:fill="auto"/>
            <w:tcMar>
              <w:top w:w="100" w:type="dxa"/>
              <w:left w:w="100" w:type="dxa"/>
              <w:bottom w:w="100" w:type="dxa"/>
              <w:right w:w="100" w:type="dxa"/>
            </w:tcMar>
          </w:tcPr>
          <w:p w14:paraId="5428662E" w14:textId="77777777" w:rsidR="003D59D1" w:rsidRPr="004276D8" w:rsidRDefault="003D59D1" w:rsidP="003D59D1">
            <w:pPr>
              <w:widowControl w:val="0"/>
              <w:pBdr>
                <w:top w:val="nil"/>
                <w:left w:val="nil"/>
                <w:bottom w:val="nil"/>
                <w:right w:val="nil"/>
                <w:between w:val="nil"/>
              </w:pBdr>
              <w:spacing w:line="276" w:lineRule="auto"/>
              <w:jc w:val="left"/>
              <w:rPr>
                <w:color w:val="auto"/>
                <w:sz w:val="20"/>
                <w:szCs w:val="20"/>
                <w:lang w:val="en-GB"/>
              </w:rPr>
            </w:pPr>
          </w:p>
        </w:tc>
      </w:tr>
      <w:tr w:rsidR="003D59D1" w:rsidRPr="004276D8" w14:paraId="36DEB887" w14:textId="77777777" w:rsidTr="003D59D1">
        <w:trPr>
          <w:trHeight w:val="20"/>
        </w:trPr>
        <w:tc>
          <w:tcPr>
            <w:tcW w:w="2694" w:type="dxa"/>
            <w:shd w:val="clear" w:color="auto" w:fill="auto"/>
            <w:tcMar>
              <w:top w:w="100" w:type="dxa"/>
              <w:left w:w="100" w:type="dxa"/>
              <w:bottom w:w="100" w:type="dxa"/>
              <w:right w:w="100" w:type="dxa"/>
            </w:tcMar>
          </w:tcPr>
          <w:p w14:paraId="62B895A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accuracy</w:t>
            </w:r>
          </w:p>
        </w:tc>
        <w:tc>
          <w:tcPr>
            <w:tcW w:w="518" w:type="dxa"/>
            <w:shd w:val="clear" w:color="auto" w:fill="FEEF9C"/>
            <w:tcMar>
              <w:top w:w="100" w:type="dxa"/>
              <w:left w:w="100" w:type="dxa"/>
              <w:bottom w:w="100" w:type="dxa"/>
              <w:right w:w="100" w:type="dxa"/>
            </w:tcMar>
          </w:tcPr>
          <w:p w14:paraId="5E52E94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2</w:t>
            </w:r>
          </w:p>
        </w:tc>
        <w:tc>
          <w:tcPr>
            <w:tcW w:w="518" w:type="dxa"/>
            <w:shd w:val="clear" w:color="auto" w:fill="FFEF9C"/>
            <w:tcMar>
              <w:top w:w="100" w:type="dxa"/>
              <w:left w:w="100" w:type="dxa"/>
              <w:bottom w:w="100" w:type="dxa"/>
              <w:right w:w="100" w:type="dxa"/>
            </w:tcMar>
          </w:tcPr>
          <w:p w14:paraId="2DCB79E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1</w:t>
            </w:r>
          </w:p>
        </w:tc>
        <w:tc>
          <w:tcPr>
            <w:tcW w:w="518" w:type="dxa"/>
            <w:shd w:val="clear" w:color="auto" w:fill="FFEF9C"/>
            <w:tcMar>
              <w:top w:w="100" w:type="dxa"/>
              <w:left w:w="100" w:type="dxa"/>
              <w:bottom w:w="100" w:type="dxa"/>
              <w:right w:w="100" w:type="dxa"/>
            </w:tcMar>
          </w:tcPr>
          <w:p w14:paraId="721015C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1</w:t>
            </w:r>
          </w:p>
        </w:tc>
        <w:tc>
          <w:tcPr>
            <w:tcW w:w="518" w:type="dxa"/>
            <w:shd w:val="clear" w:color="auto" w:fill="F0EB99"/>
            <w:tcMar>
              <w:top w:w="100" w:type="dxa"/>
              <w:left w:w="100" w:type="dxa"/>
              <w:bottom w:w="100" w:type="dxa"/>
              <w:right w:w="100" w:type="dxa"/>
            </w:tcMar>
          </w:tcPr>
          <w:p w14:paraId="6E1FD64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9</w:t>
            </w:r>
          </w:p>
        </w:tc>
        <w:tc>
          <w:tcPr>
            <w:tcW w:w="753" w:type="dxa"/>
            <w:shd w:val="clear" w:color="auto" w:fill="auto"/>
            <w:tcMar>
              <w:top w:w="100" w:type="dxa"/>
              <w:left w:w="100" w:type="dxa"/>
              <w:bottom w:w="100" w:type="dxa"/>
              <w:right w:w="100" w:type="dxa"/>
            </w:tcMar>
          </w:tcPr>
          <w:p w14:paraId="566CF03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c>
          <w:tcPr>
            <w:tcW w:w="523" w:type="dxa"/>
            <w:shd w:val="clear" w:color="auto" w:fill="auto"/>
            <w:tcMar>
              <w:top w:w="100" w:type="dxa"/>
              <w:left w:w="100" w:type="dxa"/>
              <w:bottom w:w="100" w:type="dxa"/>
              <w:right w:w="100" w:type="dxa"/>
            </w:tcMar>
          </w:tcPr>
          <w:p w14:paraId="2C480FE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c>
          <w:tcPr>
            <w:tcW w:w="753" w:type="dxa"/>
            <w:shd w:val="clear" w:color="auto" w:fill="FEEF9C"/>
            <w:tcMar>
              <w:top w:w="100" w:type="dxa"/>
              <w:left w:w="100" w:type="dxa"/>
              <w:bottom w:w="100" w:type="dxa"/>
              <w:right w:w="100" w:type="dxa"/>
            </w:tcMar>
          </w:tcPr>
          <w:p w14:paraId="6397B57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2</w:t>
            </w:r>
          </w:p>
        </w:tc>
        <w:tc>
          <w:tcPr>
            <w:tcW w:w="518" w:type="dxa"/>
            <w:shd w:val="clear" w:color="auto" w:fill="auto"/>
            <w:tcMar>
              <w:top w:w="100" w:type="dxa"/>
              <w:left w:w="100" w:type="dxa"/>
              <w:bottom w:w="100" w:type="dxa"/>
              <w:right w:w="100" w:type="dxa"/>
            </w:tcMar>
          </w:tcPr>
          <w:p w14:paraId="4E18685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c>
          <w:tcPr>
            <w:tcW w:w="522" w:type="dxa"/>
            <w:shd w:val="clear" w:color="auto" w:fill="auto"/>
            <w:tcMar>
              <w:top w:w="100" w:type="dxa"/>
              <w:left w:w="100" w:type="dxa"/>
              <w:bottom w:w="100" w:type="dxa"/>
              <w:right w:w="100" w:type="dxa"/>
            </w:tcMar>
          </w:tcPr>
          <w:p w14:paraId="1966FB7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c>
          <w:tcPr>
            <w:tcW w:w="518" w:type="dxa"/>
            <w:shd w:val="clear" w:color="auto" w:fill="auto"/>
            <w:tcMar>
              <w:top w:w="100" w:type="dxa"/>
              <w:left w:w="100" w:type="dxa"/>
              <w:bottom w:w="100" w:type="dxa"/>
              <w:right w:w="100" w:type="dxa"/>
            </w:tcMar>
          </w:tcPr>
          <w:p w14:paraId="1EC8D5E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c>
          <w:tcPr>
            <w:tcW w:w="640" w:type="dxa"/>
            <w:shd w:val="clear" w:color="auto" w:fill="FEEF9C"/>
            <w:tcMar>
              <w:top w:w="100" w:type="dxa"/>
              <w:left w:w="100" w:type="dxa"/>
              <w:bottom w:w="100" w:type="dxa"/>
              <w:right w:w="100" w:type="dxa"/>
            </w:tcMar>
          </w:tcPr>
          <w:p w14:paraId="19C1B23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2</w:t>
            </w:r>
          </w:p>
        </w:tc>
      </w:tr>
      <w:tr w:rsidR="003D59D1" w:rsidRPr="004276D8" w14:paraId="13C611E5" w14:textId="77777777" w:rsidTr="003D59D1">
        <w:trPr>
          <w:trHeight w:val="20"/>
        </w:trPr>
        <w:tc>
          <w:tcPr>
            <w:tcW w:w="2694" w:type="dxa"/>
            <w:shd w:val="clear" w:color="auto" w:fill="auto"/>
            <w:tcMar>
              <w:top w:w="100" w:type="dxa"/>
              <w:left w:w="100" w:type="dxa"/>
              <w:bottom w:w="100" w:type="dxa"/>
              <w:right w:w="100" w:type="dxa"/>
            </w:tcMar>
          </w:tcPr>
          <w:p w14:paraId="1959F70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analysis/energy analysis</w:t>
            </w:r>
          </w:p>
        </w:tc>
        <w:tc>
          <w:tcPr>
            <w:tcW w:w="518" w:type="dxa"/>
            <w:shd w:val="clear" w:color="auto" w:fill="EBE998"/>
            <w:tcMar>
              <w:top w:w="100" w:type="dxa"/>
              <w:left w:w="100" w:type="dxa"/>
              <w:bottom w:w="100" w:type="dxa"/>
              <w:right w:w="100" w:type="dxa"/>
            </w:tcMar>
          </w:tcPr>
          <w:p w14:paraId="2B657A5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12</w:t>
            </w:r>
          </w:p>
        </w:tc>
        <w:tc>
          <w:tcPr>
            <w:tcW w:w="518" w:type="dxa"/>
            <w:shd w:val="clear" w:color="auto" w:fill="DFE596"/>
            <w:tcMar>
              <w:top w:w="100" w:type="dxa"/>
              <w:left w:w="100" w:type="dxa"/>
              <w:bottom w:w="100" w:type="dxa"/>
              <w:right w:w="100" w:type="dxa"/>
            </w:tcMar>
          </w:tcPr>
          <w:p w14:paraId="6F123B8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18</w:t>
            </w:r>
          </w:p>
        </w:tc>
        <w:tc>
          <w:tcPr>
            <w:tcW w:w="518" w:type="dxa"/>
            <w:shd w:val="clear" w:color="auto" w:fill="F2EB9A"/>
            <w:tcMar>
              <w:top w:w="100" w:type="dxa"/>
              <w:left w:w="100" w:type="dxa"/>
              <w:bottom w:w="100" w:type="dxa"/>
              <w:right w:w="100" w:type="dxa"/>
            </w:tcMar>
          </w:tcPr>
          <w:p w14:paraId="2983B76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8</w:t>
            </w:r>
          </w:p>
        </w:tc>
        <w:tc>
          <w:tcPr>
            <w:tcW w:w="518" w:type="dxa"/>
            <w:shd w:val="clear" w:color="auto" w:fill="63BE7B"/>
            <w:tcMar>
              <w:top w:w="100" w:type="dxa"/>
              <w:left w:w="100" w:type="dxa"/>
              <w:bottom w:w="100" w:type="dxa"/>
              <w:right w:w="100" w:type="dxa"/>
            </w:tcMar>
          </w:tcPr>
          <w:p w14:paraId="3D1F341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83</w:t>
            </w:r>
          </w:p>
        </w:tc>
        <w:tc>
          <w:tcPr>
            <w:tcW w:w="753" w:type="dxa"/>
            <w:shd w:val="clear" w:color="auto" w:fill="FCEE9C"/>
            <w:tcMar>
              <w:top w:w="100" w:type="dxa"/>
              <w:left w:w="100" w:type="dxa"/>
              <w:bottom w:w="100" w:type="dxa"/>
              <w:right w:w="100" w:type="dxa"/>
            </w:tcMar>
          </w:tcPr>
          <w:p w14:paraId="711E627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3</w:t>
            </w:r>
          </w:p>
        </w:tc>
        <w:tc>
          <w:tcPr>
            <w:tcW w:w="523" w:type="dxa"/>
            <w:shd w:val="clear" w:color="auto" w:fill="F6ED9A"/>
            <w:tcMar>
              <w:top w:w="100" w:type="dxa"/>
              <w:left w:w="100" w:type="dxa"/>
              <w:bottom w:w="100" w:type="dxa"/>
              <w:right w:w="100" w:type="dxa"/>
            </w:tcMar>
          </w:tcPr>
          <w:p w14:paraId="35B4890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6</w:t>
            </w:r>
          </w:p>
        </w:tc>
        <w:tc>
          <w:tcPr>
            <w:tcW w:w="753" w:type="dxa"/>
            <w:shd w:val="clear" w:color="auto" w:fill="DFE596"/>
            <w:tcMar>
              <w:top w:w="100" w:type="dxa"/>
              <w:left w:w="100" w:type="dxa"/>
              <w:bottom w:w="100" w:type="dxa"/>
              <w:right w:w="100" w:type="dxa"/>
            </w:tcMar>
          </w:tcPr>
          <w:p w14:paraId="69FADAD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18</w:t>
            </w:r>
          </w:p>
        </w:tc>
        <w:tc>
          <w:tcPr>
            <w:tcW w:w="518" w:type="dxa"/>
            <w:shd w:val="clear" w:color="auto" w:fill="F8ED9B"/>
            <w:tcMar>
              <w:top w:w="100" w:type="dxa"/>
              <w:left w:w="100" w:type="dxa"/>
              <w:bottom w:w="100" w:type="dxa"/>
              <w:right w:w="100" w:type="dxa"/>
            </w:tcMar>
          </w:tcPr>
          <w:p w14:paraId="57AA548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5</w:t>
            </w:r>
          </w:p>
        </w:tc>
        <w:tc>
          <w:tcPr>
            <w:tcW w:w="522" w:type="dxa"/>
            <w:shd w:val="clear" w:color="auto" w:fill="FAEE9B"/>
            <w:tcMar>
              <w:top w:w="100" w:type="dxa"/>
              <w:left w:w="100" w:type="dxa"/>
              <w:bottom w:w="100" w:type="dxa"/>
              <w:right w:w="100" w:type="dxa"/>
            </w:tcMar>
          </w:tcPr>
          <w:p w14:paraId="3C78B00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4</w:t>
            </w:r>
          </w:p>
        </w:tc>
        <w:tc>
          <w:tcPr>
            <w:tcW w:w="518" w:type="dxa"/>
            <w:shd w:val="clear" w:color="auto" w:fill="FAEE9B"/>
            <w:tcMar>
              <w:top w:w="100" w:type="dxa"/>
              <w:left w:w="100" w:type="dxa"/>
              <w:bottom w:w="100" w:type="dxa"/>
              <w:right w:w="100" w:type="dxa"/>
            </w:tcMar>
          </w:tcPr>
          <w:p w14:paraId="7D04F9B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4</w:t>
            </w:r>
          </w:p>
        </w:tc>
        <w:tc>
          <w:tcPr>
            <w:tcW w:w="640" w:type="dxa"/>
            <w:shd w:val="clear" w:color="auto" w:fill="ECEA98"/>
            <w:tcMar>
              <w:top w:w="100" w:type="dxa"/>
              <w:left w:w="100" w:type="dxa"/>
              <w:bottom w:w="100" w:type="dxa"/>
              <w:right w:w="100" w:type="dxa"/>
            </w:tcMar>
          </w:tcPr>
          <w:p w14:paraId="42ECDC2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11</w:t>
            </w:r>
          </w:p>
        </w:tc>
      </w:tr>
      <w:tr w:rsidR="003D59D1" w:rsidRPr="004276D8" w14:paraId="57A4C5DA" w14:textId="77777777" w:rsidTr="003D59D1">
        <w:trPr>
          <w:trHeight w:val="20"/>
        </w:trPr>
        <w:tc>
          <w:tcPr>
            <w:tcW w:w="2694" w:type="dxa"/>
            <w:shd w:val="clear" w:color="auto" w:fill="auto"/>
            <w:tcMar>
              <w:top w:w="100" w:type="dxa"/>
              <w:left w:w="100" w:type="dxa"/>
              <w:bottom w:w="100" w:type="dxa"/>
              <w:right w:w="100" w:type="dxa"/>
            </w:tcMar>
          </w:tcPr>
          <w:p w14:paraId="30A9363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assessment / evaluation</w:t>
            </w:r>
          </w:p>
        </w:tc>
        <w:tc>
          <w:tcPr>
            <w:tcW w:w="518" w:type="dxa"/>
            <w:shd w:val="clear" w:color="auto" w:fill="EEEA99"/>
            <w:tcMar>
              <w:top w:w="100" w:type="dxa"/>
              <w:left w:w="100" w:type="dxa"/>
              <w:bottom w:w="100" w:type="dxa"/>
              <w:right w:w="100" w:type="dxa"/>
            </w:tcMar>
          </w:tcPr>
          <w:p w14:paraId="669296E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10</w:t>
            </w:r>
          </w:p>
        </w:tc>
        <w:tc>
          <w:tcPr>
            <w:tcW w:w="518" w:type="dxa"/>
            <w:shd w:val="clear" w:color="auto" w:fill="DDE595"/>
            <w:tcMar>
              <w:top w:w="100" w:type="dxa"/>
              <w:left w:w="100" w:type="dxa"/>
              <w:bottom w:w="100" w:type="dxa"/>
              <w:right w:w="100" w:type="dxa"/>
            </w:tcMar>
          </w:tcPr>
          <w:p w14:paraId="20B4067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19</w:t>
            </w:r>
          </w:p>
        </w:tc>
        <w:tc>
          <w:tcPr>
            <w:tcW w:w="518" w:type="dxa"/>
            <w:shd w:val="clear" w:color="auto" w:fill="auto"/>
            <w:tcMar>
              <w:top w:w="100" w:type="dxa"/>
              <w:left w:w="100" w:type="dxa"/>
              <w:bottom w:w="100" w:type="dxa"/>
              <w:right w:w="100" w:type="dxa"/>
            </w:tcMar>
          </w:tcPr>
          <w:p w14:paraId="3568E84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c>
          <w:tcPr>
            <w:tcW w:w="518" w:type="dxa"/>
            <w:shd w:val="clear" w:color="auto" w:fill="A0D288"/>
            <w:tcMar>
              <w:top w:w="100" w:type="dxa"/>
              <w:left w:w="100" w:type="dxa"/>
              <w:bottom w:w="100" w:type="dxa"/>
              <w:right w:w="100" w:type="dxa"/>
            </w:tcMar>
          </w:tcPr>
          <w:p w14:paraId="14A4F9D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51</w:t>
            </w:r>
          </w:p>
        </w:tc>
        <w:tc>
          <w:tcPr>
            <w:tcW w:w="753" w:type="dxa"/>
            <w:shd w:val="clear" w:color="auto" w:fill="F8ED9B"/>
            <w:tcMar>
              <w:top w:w="100" w:type="dxa"/>
              <w:left w:w="100" w:type="dxa"/>
              <w:bottom w:w="100" w:type="dxa"/>
              <w:right w:w="100" w:type="dxa"/>
            </w:tcMar>
          </w:tcPr>
          <w:p w14:paraId="1810759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5</w:t>
            </w:r>
          </w:p>
        </w:tc>
        <w:tc>
          <w:tcPr>
            <w:tcW w:w="523" w:type="dxa"/>
            <w:shd w:val="clear" w:color="auto" w:fill="FEEF9C"/>
            <w:tcMar>
              <w:top w:w="100" w:type="dxa"/>
              <w:left w:w="100" w:type="dxa"/>
              <w:bottom w:w="100" w:type="dxa"/>
              <w:right w:w="100" w:type="dxa"/>
            </w:tcMar>
          </w:tcPr>
          <w:p w14:paraId="4A7C9B5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2</w:t>
            </w:r>
          </w:p>
        </w:tc>
        <w:tc>
          <w:tcPr>
            <w:tcW w:w="753" w:type="dxa"/>
            <w:shd w:val="clear" w:color="auto" w:fill="F2EB9A"/>
            <w:tcMar>
              <w:top w:w="100" w:type="dxa"/>
              <w:left w:w="100" w:type="dxa"/>
              <w:bottom w:w="100" w:type="dxa"/>
              <w:right w:w="100" w:type="dxa"/>
            </w:tcMar>
          </w:tcPr>
          <w:p w14:paraId="296139B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8</w:t>
            </w:r>
          </w:p>
        </w:tc>
        <w:tc>
          <w:tcPr>
            <w:tcW w:w="518" w:type="dxa"/>
            <w:shd w:val="clear" w:color="auto" w:fill="FEEF9C"/>
            <w:tcMar>
              <w:top w:w="100" w:type="dxa"/>
              <w:left w:w="100" w:type="dxa"/>
              <w:bottom w:w="100" w:type="dxa"/>
              <w:right w:w="100" w:type="dxa"/>
            </w:tcMar>
          </w:tcPr>
          <w:p w14:paraId="11F10AA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2</w:t>
            </w:r>
          </w:p>
        </w:tc>
        <w:tc>
          <w:tcPr>
            <w:tcW w:w="522" w:type="dxa"/>
            <w:shd w:val="clear" w:color="auto" w:fill="FAEE9B"/>
            <w:tcMar>
              <w:top w:w="100" w:type="dxa"/>
              <w:left w:w="100" w:type="dxa"/>
              <w:bottom w:w="100" w:type="dxa"/>
              <w:right w:w="100" w:type="dxa"/>
            </w:tcMar>
          </w:tcPr>
          <w:p w14:paraId="6731D62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4</w:t>
            </w:r>
          </w:p>
        </w:tc>
        <w:tc>
          <w:tcPr>
            <w:tcW w:w="518" w:type="dxa"/>
            <w:shd w:val="clear" w:color="auto" w:fill="FAEE9B"/>
            <w:tcMar>
              <w:top w:w="100" w:type="dxa"/>
              <w:left w:w="100" w:type="dxa"/>
              <w:bottom w:w="100" w:type="dxa"/>
              <w:right w:w="100" w:type="dxa"/>
            </w:tcMar>
          </w:tcPr>
          <w:p w14:paraId="7DF2305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4</w:t>
            </w:r>
          </w:p>
        </w:tc>
        <w:tc>
          <w:tcPr>
            <w:tcW w:w="640" w:type="dxa"/>
            <w:shd w:val="clear" w:color="auto" w:fill="F8ED9B"/>
            <w:tcMar>
              <w:top w:w="100" w:type="dxa"/>
              <w:left w:w="100" w:type="dxa"/>
              <w:bottom w:w="100" w:type="dxa"/>
              <w:right w:w="100" w:type="dxa"/>
            </w:tcMar>
          </w:tcPr>
          <w:p w14:paraId="4F35A26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5</w:t>
            </w:r>
          </w:p>
        </w:tc>
      </w:tr>
      <w:tr w:rsidR="003D59D1" w:rsidRPr="004276D8" w14:paraId="51F840DE" w14:textId="77777777" w:rsidTr="003D59D1">
        <w:trPr>
          <w:trHeight w:val="20"/>
        </w:trPr>
        <w:tc>
          <w:tcPr>
            <w:tcW w:w="2694" w:type="dxa"/>
            <w:shd w:val="clear" w:color="auto" w:fill="auto"/>
            <w:tcMar>
              <w:top w:w="100" w:type="dxa"/>
              <w:left w:w="100" w:type="dxa"/>
              <w:bottom w:w="100" w:type="dxa"/>
              <w:right w:w="100" w:type="dxa"/>
            </w:tcMar>
          </w:tcPr>
          <w:p w14:paraId="6747140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 xml:space="preserve">building energy </w:t>
            </w:r>
            <w:r>
              <w:rPr>
                <w:rFonts w:ascii="Palatino Linotype" w:eastAsia="Palatino Linotype" w:hAnsi="Palatino Linotype" w:cs="Palatino Linotype"/>
                <w:color w:val="auto"/>
                <w:sz w:val="20"/>
                <w:szCs w:val="20"/>
                <w:lang w:val="en-GB"/>
              </w:rPr>
              <w:br w:type="textWrapping" w:clear="all"/>
            </w:r>
            <w:r w:rsidRPr="004276D8">
              <w:rPr>
                <w:rFonts w:ascii="Palatino Linotype" w:eastAsia="Palatino Linotype" w:hAnsi="Palatino Linotype" w:cs="Palatino Linotype"/>
                <w:color w:val="auto"/>
                <w:sz w:val="20"/>
                <w:szCs w:val="20"/>
                <w:lang w:val="en-GB"/>
              </w:rPr>
              <w:t>performance / lighting</w:t>
            </w:r>
          </w:p>
        </w:tc>
        <w:tc>
          <w:tcPr>
            <w:tcW w:w="518" w:type="dxa"/>
            <w:shd w:val="clear" w:color="auto" w:fill="FCEE9C"/>
            <w:tcMar>
              <w:top w:w="100" w:type="dxa"/>
              <w:left w:w="100" w:type="dxa"/>
              <w:bottom w:w="100" w:type="dxa"/>
              <w:right w:w="100" w:type="dxa"/>
            </w:tcMar>
          </w:tcPr>
          <w:p w14:paraId="2CD78C6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3</w:t>
            </w:r>
          </w:p>
        </w:tc>
        <w:tc>
          <w:tcPr>
            <w:tcW w:w="518" w:type="dxa"/>
            <w:shd w:val="clear" w:color="auto" w:fill="E3E796"/>
            <w:tcMar>
              <w:top w:w="100" w:type="dxa"/>
              <w:left w:w="100" w:type="dxa"/>
              <w:bottom w:w="100" w:type="dxa"/>
              <w:right w:w="100" w:type="dxa"/>
            </w:tcMar>
          </w:tcPr>
          <w:p w14:paraId="643353E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16</w:t>
            </w:r>
          </w:p>
        </w:tc>
        <w:tc>
          <w:tcPr>
            <w:tcW w:w="518" w:type="dxa"/>
            <w:shd w:val="clear" w:color="auto" w:fill="auto"/>
            <w:tcMar>
              <w:top w:w="100" w:type="dxa"/>
              <w:left w:w="100" w:type="dxa"/>
              <w:bottom w:w="100" w:type="dxa"/>
              <w:right w:w="100" w:type="dxa"/>
            </w:tcMar>
          </w:tcPr>
          <w:p w14:paraId="20263C4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c>
          <w:tcPr>
            <w:tcW w:w="518" w:type="dxa"/>
            <w:shd w:val="clear" w:color="auto" w:fill="auto"/>
            <w:tcMar>
              <w:top w:w="100" w:type="dxa"/>
              <w:left w:w="100" w:type="dxa"/>
              <w:bottom w:w="100" w:type="dxa"/>
              <w:right w:w="100" w:type="dxa"/>
            </w:tcMar>
          </w:tcPr>
          <w:p w14:paraId="75E4341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c>
          <w:tcPr>
            <w:tcW w:w="753" w:type="dxa"/>
            <w:shd w:val="clear" w:color="auto" w:fill="FEEF9C"/>
            <w:tcMar>
              <w:top w:w="100" w:type="dxa"/>
              <w:left w:w="100" w:type="dxa"/>
              <w:bottom w:w="100" w:type="dxa"/>
              <w:right w:w="100" w:type="dxa"/>
            </w:tcMar>
          </w:tcPr>
          <w:p w14:paraId="4EAEE8D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2</w:t>
            </w:r>
          </w:p>
        </w:tc>
        <w:tc>
          <w:tcPr>
            <w:tcW w:w="523" w:type="dxa"/>
            <w:shd w:val="clear" w:color="auto" w:fill="FFEF9C"/>
            <w:tcMar>
              <w:top w:w="100" w:type="dxa"/>
              <w:left w:w="100" w:type="dxa"/>
              <w:bottom w:w="100" w:type="dxa"/>
              <w:right w:w="100" w:type="dxa"/>
            </w:tcMar>
          </w:tcPr>
          <w:p w14:paraId="27283B0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1</w:t>
            </w:r>
          </w:p>
        </w:tc>
        <w:tc>
          <w:tcPr>
            <w:tcW w:w="753" w:type="dxa"/>
            <w:shd w:val="clear" w:color="auto" w:fill="F2EB9A"/>
            <w:tcMar>
              <w:top w:w="100" w:type="dxa"/>
              <w:left w:w="100" w:type="dxa"/>
              <w:bottom w:w="100" w:type="dxa"/>
              <w:right w:w="100" w:type="dxa"/>
            </w:tcMar>
          </w:tcPr>
          <w:p w14:paraId="4D6D661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8</w:t>
            </w:r>
          </w:p>
        </w:tc>
        <w:tc>
          <w:tcPr>
            <w:tcW w:w="518" w:type="dxa"/>
            <w:shd w:val="clear" w:color="auto" w:fill="FCEE9C"/>
            <w:tcMar>
              <w:top w:w="100" w:type="dxa"/>
              <w:left w:w="100" w:type="dxa"/>
              <w:bottom w:w="100" w:type="dxa"/>
              <w:right w:w="100" w:type="dxa"/>
            </w:tcMar>
          </w:tcPr>
          <w:p w14:paraId="78F2656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3</w:t>
            </w:r>
          </w:p>
        </w:tc>
        <w:tc>
          <w:tcPr>
            <w:tcW w:w="522" w:type="dxa"/>
            <w:shd w:val="clear" w:color="auto" w:fill="FFEF9C"/>
            <w:tcMar>
              <w:top w:w="100" w:type="dxa"/>
              <w:left w:w="100" w:type="dxa"/>
              <w:bottom w:w="100" w:type="dxa"/>
              <w:right w:w="100" w:type="dxa"/>
            </w:tcMar>
          </w:tcPr>
          <w:p w14:paraId="062A2E7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1</w:t>
            </w:r>
          </w:p>
        </w:tc>
        <w:tc>
          <w:tcPr>
            <w:tcW w:w="518" w:type="dxa"/>
            <w:shd w:val="clear" w:color="auto" w:fill="FAEE9B"/>
            <w:tcMar>
              <w:top w:w="100" w:type="dxa"/>
              <w:left w:w="100" w:type="dxa"/>
              <w:bottom w:w="100" w:type="dxa"/>
              <w:right w:w="100" w:type="dxa"/>
            </w:tcMar>
          </w:tcPr>
          <w:p w14:paraId="1B4453B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4</w:t>
            </w:r>
          </w:p>
        </w:tc>
        <w:tc>
          <w:tcPr>
            <w:tcW w:w="640" w:type="dxa"/>
            <w:shd w:val="clear" w:color="auto" w:fill="FEEF9C"/>
            <w:tcMar>
              <w:top w:w="100" w:type="dxa"/>
              <w:left w:w="100" w:type="dxa"/>
              <w:bottom w:w="100" w:type="dxa"/>
              <w:right w:w="100" w:type="dxa"/>
            </w:tcMar>
          </w:tcPr>
          <w:p w14:paraId="274D0CF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2</w:t>
            </w:r>
          </w:p>
        </w:tc>
      </w:tr>
      <w:tr w:rsidR="003D59D1" w:rsidRPr="004276D8" w14:paraId="26711D0D" w14:textId="77777777" w:rsidTr="003D59D1">
        <w:trPr>
          <w:trHeight w:val="20"/>
        </w:trPr>
        <w:tc>
          <w:tcPr>
            <w:tcW w:w="2694" w:type="dxa"/>
            <w:shd w:val="clear" w:color="auto" w:fill="auto"/>
            <w:tcMar>
              <w:top w:w="100" w:type="dxa"/>
              <w:left w:w="100" w:type="dxa"/>
              <w:bottom w:w="100" w:type="dxa"/>
              <w:right w:w="100" w:type="dxa"/>
            </w:tcMar>
          </w:tcPr>
          <w:p w14:paraId="3BDD614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building model</w:t>
            </w:r>
          </w:p>
        </w:tc>
        <w:tc>
          <w:tcPr>
            <w:tcW w:w="518" w:type="dxa"/>
            <w:shd w:val="clear" w:color="auto" w:fill="auto"/>
            <w:tcMar>
              <w:top w:w="100" w:type="dxa"/>
              <w:left w:w="100" w:type="dxa"/>
              <w:bottom w:w="100" w:type="dxa"/>
              <w:right w:w="100" w:type="dxa"/>
            </w:tcMar>
          </w:tcPr>
          <w:p w14:paraId="36E90E4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c>
          <w:tcPr>
            <w:tcW w:w="518" w:type="dxa"/>
            <w:shd w:val="clear" w:color="auto" w:fill="FAEE9B"/>
            <w:tcMar>
              <w:top w:w="100" w:type="dxa"/>
              <w:left w:w="100" w:type="dxa"/>
              <w:bottom w:w="100" w:type="dxa"/>
              <w:right w:w="100" w:type="dxa"/>
            </w:tcMar>
          </w:tcPr>
          <w:p w14:paraId="25D653F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4</w:t>
            </w:r>
          </w:p>
        </w:tc>
        <w:tc>
          <w:tcPr>
            <w:tcW w:w="518" w:type="dxa"/>
            <w:shd w:val="clear" w:color="auto" w:fill="auto"/>
            <w:tcMar>
              <w:top w:w="100" w:type="dxa"/>
              <w:left w:w="100" w:type="dxa"/>
              <w:bottom w:w="100" w:type="dxa"/>
              <w:right w:w="100" w:type="dxa"/>
            </w:tcMar>
          </w:tcPr>
          <w:p w14:paraId="2A60538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c>
          <w:tcPr>
            <w:tcW w:w="518" w:type="dxa"/>
            <w:shd w:val="clear" w:color="auto" w:fill="auto"/>
            <w:tcMar>
              <w:top w:w="100" w:type="dxa"/>
              <w:left w:w="100" w:type="dxa"/>
              <w:bottom w:w="100" w:type="dxa"/>
              <w:right w:w="100" w:type="dxa"/>
            </w:tcMar>
          </w:tcPr>
          <w:p w14:paraId="4C71DE6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c>
          <w:tcPr>
            <w:tcW w:w="753" w:type="dxa"/>
            <w:shd w:val="clear" w:color="auto" w:fill="FFEF9C"/>
            <w:tcMar>
              <w:top w:w="100" w:type="dxa"/>
              <w:left w:w="100" w:type="dxa"/>
              <w:bottom w:w="100" w:type="dxa"/>
              <w:right w:w="100" w:type="dxa"/>
            </w:tcMar>
          </w:tcPr>
          <w:p w14:paraId="476DE64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1</w:t>
            </w:r>
          </w:p>
        </w:tc>
        <w:tc>
          <w:tcPr>
            <w:tcW w:w="523" w:type="dxa"/>
            <w:shd w:val="clear" w:color="auto" w:fill="FCEE9C"/>
            <w:tcMar>
              <w:top w:w="100" w:type="dxa"/>
              <w:left w:w="100" w:type="dxa"/>
              <w:bottom w:w="100" w:type="dxa"/>
              <w:right w:w="100" w:type="dxa"/>
            </w:tcMar>
          </w:tcPr>
          <w:p w14:paraId="5E27982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3</w:t>
            </w:r>
          </w:p>
        </w:tc>
        <w:tc>
          <w:tcPr>
            <w:tcW w:w="753" w:type="dxa"/>
            <w:shd w:val="clear" w:color="auto" w:fill="F8ED9B"/>
            <w:tcMar>
              <w:top w:w="100" w:type="dxa"/>
              <w:left w:w="100" w:type="dxa"/>
              <w:bottom w:w="100" w:type="dxa"/>
              <w:right w:w="100" w:type="dxa"/>
            </w:tcMar>
          </w:tcPr>
          <w:p w14:paraId="30057ED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5</w:t>
            </w:r>
          </w:p>
        </w:tc>
        <w:tc>
          <w:tcPr>
            <w:tcW w:w="518" w:type="dxa"/>
            <w:shd w:val="clear" w:color="auto" w:fill="auto"/>
            <w:tcMar>
              <w:top w:w="100" w:type="dxa"/>
              <w:left w:w="100" w:type="dxa"/>
              <w:bottom w:w="100" w:type="dxa"/>
              <w:right w:w="100" w:type="dxa"/>
            </w:tcMar>
          </w:tcPr>
          <w:p w14:paraId="5DDEDF8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c>
          <w:tcPr>
            <w:tcW w:w="522" w:type="dxa"/>
            <w:shd w:val="clear" w:color="auto" w:fill="auto"/>
            <w:tcMar>
              <w:top w:w="100" w:type="dxa"/>
              <w:left w:w="100" w:type="dxa"/>
              <w:bottom w:w="100" w:type="dxa"/>
              <w:right w:w="100" w:type="dxa"/>
            </w:tcMar>
          </w:tcPr>
          <w:p w14:paraId="4A333D4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c>
          <w:tcPr>
            <w:tcW w:w="518" w:type="dxa"/>
            <w:shd w:val="clear" w:color="auto" w:fill="auto"/>
            <w:tcMar>
              <w:top w:w="100" w:type="dxa"/>
              <w:left w:w="100" w:type="dxa"/>
              <w:bottom w:w="100" w:type="dxa"/>
              <w:right w:w="100" w:type="dxa"/>
            </w:tcMar>
          </w:tcPr>
          <w:p w14:paraId="2AC3905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c>
          <w:tcPr>
            <w:tcW w:w="640" w:type="dxa"/>
            <w:shd w:val="clear" w:color="auto" w:fill="FFEF9C"/>
            <w:tcMar>
              <w:top w:w="100" w:type="dxa"/>
              <w:left w:w="100" w:type="dxa"/>
              <w:bottom w:w="100" w:type="dxa"/>
              <w:right w:w="100" w:type="dxa"/>
            </w:tcMar>
          </w:tcPr>
          <w:p w14:paraId="2B84F32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1</w:t>
            </w:r>
          </w:p>
        </w:tc>
      </w:tr>
      <w:tr w:rsidR="003D59D1" w:rsidRPr="004276D8" w14:paraId="29C7A43F" w14:textId="77777777" w:rsidTr="003D59D1">
        <w:trPr>
          <w:trHeight w:val="20"/>
        </w:trPr>
        <w:tc>
          <w:tcPr>
            <w:tcW w:w="2694" w:type="dxa"/>
            <w:shd w:val="clear" w:color="auto" w:fill="auto"/>
            <w:tcMar>
              <w:top w:w="100" w:type="dxa"/>
              <w:left w:w="100" w:type="dxa"/>
              <w:bottom w:w="100" w:type="dxa"/>
              <w:right w:w="100" w:type="dxa"/>
            </w:tcMar>
          </w:tcPr>
          <w:p w14:paraId="5C74353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collaboration</w:t>
            </w:r>
          </w:p>
        </w:tc>
        <w:tc>
          <w:tcPr>
            <w:tcW w:w="518" w:type="dxa"/>
            <w:shd w:val="clear" w:color="auto" w:fill="FEEF9C"/>
            <w:tcMar>
              <w:top w:w="100" w:type="dxa"/>
              <w:left w:w="100" w:type="dxa"/>
              <w:bottom w:w="100" w:type="dxa"/>
              <w:right w:w="100" w:type="dxa"/>
            </w:tcMar>
          </w:tcPr>
          <w:p w14:paraId="71297ED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2</w:t>
            </w:r>
          </w:p>
        </w:tc>
        <w:tc>
          <w:tcPr>
            <w:tcW w:w="518" w:type="dxa"/>
            <w:shd w:val="clear" w:color="auto" w:fill="auto"/>
            <w:tcMar>
              <w:top w:w="100" w:type="dxa"/>
              <w:left w:w="100" w:type="dxa"/>
              <w:bottom w:w="100" w:type="dxa"/>
              <w:right w:w="100" w:type="dxa"/>
            </w:tcMar>
          </w:tcPr>
          <w:p w14:paraId="5FF45A2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c>
          <w:tcPr>
            <w:tcW w:w="518" w:type="dxa"/>
            <w:shd w:val="clear" w:color="auto" w:fill="auto"/>
            <w:tcMar>
              <w:top w:w="100" w:type="dxa"/>
              <w:left w:w="100" w:type="dxa"/>
              <w:bottom w:w="100" w:type="dxa"/>
              <w:right w:w="100" w:type="dxa"/>
            </w:tcMar>
          </w:tcPr>
          <w:p w14:paraId="3C340FE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c>
          <w:tcPr>
            <w:tcW w:w="518" w:type="dxa"/>
            <w:shd w:val="clear" w:color="auto" w:fill="auto"/>
            <w:tcMar>
              <w:top w:w="100" w:type="dxa"/>
              <w:left w:w="100" w:type="dxa"/>
              <w:bottom w:w="100" w:type="dxa"/>
              <w:right w:w="100" w:type="dxa"/>
            </w:tcMar>
          </w:tcPr>
          <w:p w14:paraId="345289B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c>
          <w:tcPr>
            <w:tcW w:w="753" w:type="dxa"/>
            <w:shd w:val="clear" w:color="auto" w:fill="auto"/>
            <w:tcMar>
              <w:top w:w="100" w:type="dxa"/>
              <w:left w:w="100" w:type="dxa"/>
              <w:bottom w:w="100" w:type="dxa"/>
              <w:right w:w="100" w:type="dxa"/>
            </w:tcMar>
          </w:tcPr>
          <w:p w14:paraId="5D7A6DA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c>
          <w:tcPr>
            <w:tcW w:w="523" w:type="dxa"/>
            <w:shd w:val="clear" w:color="auto" w:fill="FEEF9C"/>
            <w:tcMar>
              <w:top w:w="100" w:type="dxa"/>
              <w:left w:w="100" w:type="dxa"/>
              <w:bottom w:w="100" w:type="dxa"/>
              <w:right w:w="100" w:type="dxa"/>
            </w:tcMar>
          </w:tcPr>
          <w:p w14:paraId="3CCC70C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2</w:t>
            </w:r>
          </w:p>
        </w:tc>
        <w:tc>
          <w:tcPr>
            <w:tcW w:w="753" w:type="dxa"/>
            <w:shd w:val="clear" w:color="auto" w:fill="FCEE9C"/>
            <w:tcMar>
              <w:top w:w="100" w:type="dxa"/>
              <w:left w:w="100" w:type="dxa"/>
              <w:bottom w:w="100" w:type="dxa"/>
              <w:right w:w="100" w:type="dxa"/>
            </w:tcMar>
          </w:tcPr>
          <w:p w14:paraId="0A0FAAC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3</w:t>
            </w:r>
          </w:p>
        </w:tc>
        <w:tc>
          <w:tcPr>
            <w:tcW w:w="518" w:type="dxa"/>
            <w:shd w:val="clear" w:color="auto" w:fill="FEEF9C"/>
            <w:tcMar>
              <w:top w:w="100" w:type="dxa"/>
              <w:left w:w="100" w:type="dxa"/>
              <w:bottom w:w="100" w:type="dxa"/>
              <w:right w:w="100" w:type="dxa"/>
            </w:tcMar>
          </w:tcPr>
          <w:p w14:paraId="16188E3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color w:val="auto"/>
                <w:sz w:val="20"/>
                <w:szCs w:val="20"/>
                <w:lang w:val="en-GB"/>
              </w:rPr>
              <w:t>2</w:t>
            </w:r>
          </w:p>
        </w:tc>
        <w:tc>
          <w:tcPr>
            <w:tcW w:w="522" w:type="dxa"/>
            <w:shd w:val="clear" w:color="auto" w:fill="auto"/>
            <w:tcMar>
              <w:top w:w="100" w:type="dxa"/>
              <w:left w:w="100" w:type="dxa"/>
              <w:bottom w:w="100" w:type="dxa"/>
              <w:right w:w="100" w:type="dxa"/>
            </w:tcMar>
          </w:tcPr>
          <w:p w14:paraId="47154EC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c>
          <w:tcPr>
            <w:tcW w:w="518" w:type="dxa"/>
            <w:shd w:val="clear" w:color="auto" w:fill="auto"/>
            <w:tcMar>
              <w:top w:w="100" w:type="dxa"/>
              <w:left w:w="100" w:type="dxa"/>
              <w:bottom w:w="100" w:type="dxa"/>
              <w:right w:w="100" w:type="dxa"/>
            </w:tcMar>
          </w:tcPr>
          <w:p w14:paraId="177B8D2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c>
          <w:tcPr>
            <w:tcW w:w="640" w:type="dxa"/>
            <w:shd w:val="clear" w:color="auto" w:fill="auto"/>
            <w:tcMar>
              <w:top w:w="100" w:type="dxa"/>
              <w:left w:w="100" w:type="dxa"/>
              <w:bottom w:w="100" w:type="dxa"/>
              <w:right w:w="100" w:type="dxa"/>
            </w:tcMar>
          </w:tcPr>
          <w:p w14:paraId="79E38DE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color w:val="auto"/>
                <w:sz w:val="20"/>
                <w:szCs w:val="20"/>
                <w:lang w:val="en-GB"/>
              </w:rPr>
            </w:pPr>
          </w:p>
        </w:tc>
      </w:tr>
      <w:tr w:rsidR="003D59D1" w:rsidRPr="004276D8" w14:paraId="5288F54C" w14:textId="77777777" w:rsidTr="003D59D1">
        <w:trPr>
          <w:trHeight w:val="20"/>
        </w:trPr>
        <w:tc>
          <w:tcPr>
            <w:tcW w:w="2694" w:type="dxa"/>
            <w:shd w:val="clear" w:color="auto" w:fill="auto"/>
            <w:tcMar>
              <w:top w:w="100" w:type="dxa"/>
              <w:left w:w="100" w:type="dxa"/>
              <w:bottom w:w="100" w:type="dxa"/>
              <w:right w:w="100" w:type="dxa"/>
            </w:tcMar>
          </w:tcPr>
          <w:p w14:paraId="6AF4C9B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consumption</w:t>
            </w:r>
          </w:p>
        </w:tc>
        <w:tc>
          <w:tcPr>
            <w:tcW w:w="518" w:type="dxa"/>
            <w:shd w:val="clear" w:color="auto" w:fill="FCEE9C"/>
            <w:tcMar>
              <w:top w:w="100" w:type="dxa"/>
              <w:left w:w="100" w:type="dxa"/>
              <w:bottom w:w="100" w:type="dxa"/>
              <w:right w:w="100" w:type="dxa"/>
            </w:tcMar>
          </w:tcPr>
          <w:p w14:paraId="4BEC7B7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18" w:type="dxa"/>
            <w:shd w:val="clear" w:color="auto" w:fill="F8ED9B"/>
            <w:tcMar>
              <w:top w:w="100" w:type="dxa"/>
              <w:left w:w="100" w:type="dxa"/>
              <w:bottom w:w="100" w:type="dxa"/>
              <w:right w:w="100" w:type="dxa"/>
            </w:tcMar>
          </w:tcPr>
          <w:p w14:paraId="4A48EDA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18" w:type="dxa"/>
            <w:shd w:val="clear" w:color="auto" w:fill="auto"/>
            <w:tcMar>
              <w:top w:w="100" w:type="dxa"/>
              <w:left w:w="100" w:type="dxa"/>
              <w:bottom w:w="100" w:type="dxa"/>
              <w:right w:w="100" w:type="dxa"/>
            </w:tcMar>
          </w:tcPr>
          <w:p w14:paraId="6AD2EC3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38BC3F0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FFEF9C"/>
            <w:tcMar>
              <w:top w:w="100" w:type="dxa"/>
              <w:left w:w="100" w:type="dxa"/>
              <w:bottom w:w="100" w:type="dxa"/>
              <w:right w:w="100" w:type="dxa"/>
            </w:tcMar>
          </w:tcPr>
          <w:p w14:paraId="28CA31E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23" w:type="dxa"/>
            <w:shd w:val="clear" w:color="auto" w:fill="FFEF9C"/>
            <w:tcMar>
              <w:top w:w="100" w:type="dxa"/>
              <w:left w:w="100" w:type="dxa"/>
              <w:bottom w:w="100" w:type="dxa"/>
              <w:right w:w="100" w:type="dxa"/>
            </w:tcMar>
          </w:tcPr>
          <w:p w14:paraId="6FE84BC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753" w:type="dxa"/>
            <w:shd w:val="clear" w:color="auto" w:fill="auto"/>
            <w:tcMar>
              <w:top w:w="100" w:type="dxa"/>
              <w:left w:w="100" w:type="dxa"/>
              <w:bottom w:w="100" w:type="dxa"/>
              <w:right w:w="100" w:type="dxa"/>
            </w:tcMar>
          </w:tcPr>
          <w:p w14:paraId="3DAFA5E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167C409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2" w:type="dxa"/>
            <w:shd w:val="clear" w:color="auto" w:fill="FFEF9C"/>
            <w:tcMar>
              <w:top w:w="100" w:type="dxa"/>
              <w:left w:w="100" w:type="dxa"/>
              <w:bottom w:w="100" w:type="dxa"/>
              <w:right w:w="100" w:type="dxa"/>
            </w:tcMar>
          </w:tcPr>
          <w:p w14:paraId="37C6F17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8" w:type="dxa"/>
            <w:shd w:val="clear" w:color="auto" w:fill="FCEE9C"/>
            <w:tcMar>
              <w:top w:w="100" w:type="dxa"/>
              <w:left w:w="100" w:type="dxa"/>
              <w:bottom w:w="100" w:type="dxa"/>
              <w:right w:w="100" w:type="dxa"/>
            </w:tcMar>
          </w:tcPr>
          <w:p w14:paraId="662A51C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640" w:type="dxa"/>
            <w:shd w:val="clear" w:color="auto" w:fill="auto"/>
            <w:tcMar>
              <w:top w:w="100" w:type="dxa"/>
              <w:left w:w="100" w:type="dxa"/>
              <w:bottom w:w="100" w:type="dxa"/>
              <w:right w:w="100" w:type="dxa"/>
            </w:tcMar>
          </w:tcPr>
          <w:p w14:paraId="0090EAB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r>
      <w:tr w:rsidR="003D59D1" w:rsidRPr="004276D8" w14:paraId="49D61421" w14:textId="77777777" w:rsidTr="003D59D1">
        <w:trPr>
          <w:trHeight w:val="20"/>
        </w:trPr>
        <w:tc>
          <w:tcPr>
            <w:tcW w:w="2694" w:type="dxa"/>
            <w:shd w:val="clear" w:color="auto" w:fill="auto"/>
            <w:tcMar>
              <w:top w:w="100" w:type="dxa"/>
              <w:left w:w="100" w:type="dxa"/>
              <w:bottom w:w="100" w:type="dxa"/>
              <w:right w:w="100" w:type="dxa"/>
            </w:tcMar>
          </w:tcPr>
          <w:p w14:paraId="6B3752C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correlation</w:t>
            </w:r>
          </w:p>
        </w:tc>
        <w:tc>
          <w:tcPr>
            <w:tcW w:w="518" w:type="dxa"/>
            <w:shd w:val="clear" w:color="auto" w:fill="FFEF9C"/>
            <w:tcMar>
              <w:top w:w="100" w:type="dxa"/>
              <w:left w:w="100" w:type="dxa"/>
              <w:bottom w:w="100" w:type="dxa"/>
              <w:right w:w="100" w:type="dxa"/>
            </w:tcMar>
          </w:tcPr>
          <w:p w14:paraId="446E9BD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8" w:type="dxa"/>
            <w:shd w:val="clear" w:color="auto" w:fill="FEEF9C"/>
            <w:tcMar>
              <w:top w:w="100" w:type="dxa"/>
              <w:left w:w="100" w:type="dxa"/>
              <w:bottom w:w="100" w:type="dxa"/>
              <w:right w:w="100" w:type="dxa"/>
            </w:tcMar>
          </w:tcPr>
          <w:p w14:paraId="625E60E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8" w:type="dxa"/>
            <w:shd w:val="clear" w:color="auto" w:fill="auto"/>
            <w:tcMar>
              <w:top w:w="100" w:type="dxa"/>
              <w:left w:w="100" w:type="dxa"/>
              <w:bottom w:w="100" w:type="dxa"/>
              <w:right w:w="100" w:type="dxa"/>
            </w:tcMar>
          </w:tcPr>
          <w:p w14:paraId="59B83BC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0BDB4F6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778164F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3" w:type="dxa"/>
            <w:shd w:val="clear" w:color="auto" w:fill="FFEF9C"/>
            <w:tcMar>
              <w:top w:w="100" w:type="dxa"/>
              <w:left w:w="100" w:type="dxa"/>
              <w:bottom w:w="100" w:type="dxa"/>
              <w:right w:w="100" w:type="dxa"/>
            </w:tcMar>
          </w:tcPr>
          <w:p w14:paraId="3A0BA6C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753" w:type="dxa"/>
            <w:shd w:val="clear" w:color="auto" w:fill="auto"/>
            <w:tcMar>
              <w:top w:w="100" w:type="dxa"/>
              <w:left w:w="100" w:type="dxa"/>
              <w:bottom w:w="100" w:type="dxa"/>
              <w:right w:w="100" w:type="dxa"/>
            </w:tcMar>
          </w:tcPr>
          <w:p w14:paraId="6C09358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38570F6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2" w:type="dxa"/>
            <w:shd w:val="clear" w:color="auto" w:fill="auto"/>
            <w:tcMar>
              <w:top w:w="100" w:type="dxa"/>
              <w:left w:w="100" w:type="dxa"/>
              <w:bottom w:w="100" w:type="dxa"/>
              <w:right w:w="100" w:type="dxa"/>
            </w:tcMar>
          </w:tcPr>
          <w:p w14:paraId="7EF5AA9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319F59F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640" w:type="dxa"/>
            <w:shd w:val="clear" w:color="auto" w:fill="FFEF9C"/>
            <w:tcMar>
              <w:top w:w="100" w:type="dxa"/>
              <w:left w:w="100" w:type="dxa"/>
              <w:bottom w:w="100" w:type="dxa"/>
              <w:right w:w="100" w:type="dxa"/>
            </w:tcMar>
          </w:tcPr>
          <w:p w14:paraId="494A7E2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r>
      <w:tr w:rsidR="003D59D1" w:rsidRPr="004276D8" w14:paraId="1A6A6831" w14:textId="77777777" w:rsidTr="003D59D1">
        <w:trPr>
          <w:trHeight w:val="20"/>
        </w:trPr>
        <w:tc>
          <w:tcPr>
            <w:tcW w:w="2694" w:type="dxa"/>
            <w:shd w:val="clear" w:color="auto" w:fill="auto"/>
            <w:tcMar>
              <w:top w:w="100" w:type="dxa"/>
              <w:left w:w="100" w:type="dxa"/>
              <w:bottom w:w="100" w:type="dxa"/>
              <w:right w:w="100" w:type="dxa"/>
            </w:tcMar>
          </w:tcPr>
          <w:p w14:paraId="34CF02C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decision making</w:t>
            </w:r>
          </w:p>
        </w:tc>
        <w:tc>
          <w:tcPr>
            <w:tcW w:w="518" w:type="dxa"/>
            <w:shd w:val="clear" w:color="auto" w:fill="FAEE9B"/>
            <w:tcMar>
              <w:top w:w="100" w:type="dxa"/>
              <w:left w:w="100" w:type="dxa"/>
              <w:bottom w:w="100" w:type="dxa"/>
              <w:right w:w="100" w:type="dxa"/>
            </w:tcMar>
          </w:tcPr>
          <w:p w14:paraId="04AAE03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18" w:type="dxa"/>
            <w:shd w:val="clear" w:color="auto" w:fill="D8E394"/>
            <w:tcMar>
              <w:top w:w="100" w:type="dxa"/>
              <w:left w:w="100" w:type="dxa"/>
              <w:bottom w:w="100" w:type="dxa"/>
              <w:right w:w="100" w:type="dxa"/>
            </w:tcMar>
          </w:tcPr>
          <w:p w14:paraId="2A67855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22</w:t>
            </w:r>
          </w:p>
        </w:tc>
        <w:tc>
          <w:tcPr>
            <w:tcW w:w="518" w:type="dxa"/>
            <w:shd w:val="clear" w:color="auto" w:fill="auto"/>
            <w:tcMar>
              <w:top w:w="100" w:type="dxa"/>
              <w:left w:w="100" w:type="dxa"/>
              <w:bottom w:w="100" w:type="dxa"/>
              <w:right w:w="100" w:type="dxa"/>
            </w:tcMar>
          </w:tcPr>
          <w:p w14:paraId="6073A77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4FEC249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FEEF9C"/>
            <w:tcMar>
              <w:top w:w="100" w:type="dxa"/>
              <w:left w:w="100" w:type="dxa"/>
              <w:bottom w:w="100" w:type="dxa"/>
              <w:right w:w="100" w:type="dxa"/>
            </w:tcMar>
          </w:tcPr>
          <w:p w14:paraId="3143D28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23" w:type="dxa"/>
            <w:shd w:val="clear" w:color="auto" w:fill="FEEF9C"/>
            <w:tcMar>
              <w:top w:w="100" w:type="dxa"/>
              <w:left w:w="100" w:type="dxa"/>
              <w:bottom w:w="100" w:type="dxa"/>
              <w:right w:w="100" w:type="dxa"/>
            </w:tcMar>
          </w:tcPr>
          <w:p w14:paraId="11F1391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753" w:type="dxa"/>
            <w:shd w:val="clear" w:color="auto" w:fill="auto"/>
            <w:tcMar>
              <w:top w:w="100" w:type="dxa"/>
              <w:left w:w="100" w:type="dxa"/>
              <w:bottom w:w="100" w:type="dxa"/>
              <w:right w:w="100" w:type="dxa"/>
            </w:tcMar>
          </w:tcPr>
          <w:p w14:paraId="6E275D2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772E67E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2" w:type="dxa"/>
            <w:shd w:val="clear" w:color="auto" w:fill="FEEF9C"/>
            <w:tcMar>
              <w:top w:w="100" w:type="dxa"/>
              <w:left w:w="100" w:type="dxa"/>
              <w:bottom w:w="100" w:type="dxa"/>
              <w:right w:w="100" w:type="dxa"/>
            </w:tcMar>
          </w:tcPr>
          <w:p w14:paraId="4A55F48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8" w:type="dxa"/>
            <w:shd w:val="clear" w:color="auto" w:fill="F8ED9B"/>
            <w:tcMar>
              <w:top w:w="100" w:type="dxa"/>
              <w:left w:w="100" w:type="dxa"/>
              <w:bottom w:w="100" w:type="dxa"/>
              <w:right w:w="100" w:type="dxa"/>
            </w:tcMar>
          </w:tcPr>
          <w:p w14:paraId="5E9365A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640" w:type="dxa"/>
            <w:shd w:val="clear" w:color="auto" w:fill="FFEF9C"/>
            <w:tcMar>
              <w:top w:w="100" w:type="dxa"/>
              <w:left w:w="100" w:type="dxa"/>
              <w:bottom w:w="100" w:type="dxa"/>
              <w:right w:w="100" w:type="dxa"/>
            </w:tcMar>
          </w:tcPr>
          <w:p w14:paraId="57B01D8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r>
      <w:tr w:rsidR="003D59D1" w:rsidRPr="004276D8" w14:paraId="50472492" w14:textId="77777777" w:rsidTr="003D59D1">
        <w:trPr>
          <w:trHeight w:val="20"/>
        </w:trPr>
        <w:tc>
          <w:tcPr>
            <w:tcW w:w="2694" w:type="dxa"/>
            <w:shd w:val="clear" w:color="auto" w:fill="auto"/>
            <w:tcMar>
              <w:top w:w="100" w:type="dxa"/>
              <w:left w:w="100" w:type="dxa"/>
              <w:bottom w:w="100" w:type="dxa"/>
              <w:right w:w="100" w:type="dxa"/>
            </w:tcMar>
          </w:tcPr>
          <w:p w14:paraId="7F2BDB9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design alternative</w:t>
            </w:r>
          </w:p>
        </w:tc>
        <w:tc>
          <w:tcPr>
            <w:tcW w:w="518" w:type="dxa"/>
            <w:shd w:val="clear" w:color="auto" w:fill="auto"/>
            <w:tcMar>
              <w:top w:w="100" w:type="dxa"/>
              <w:left w:w="100" w:type="dxa"/>
              <w:bottom w:w="100" w:type="dxa"/>
              <w:right w:w="100" w:type="dxa"/>
            </w:tcMar>
          </w:tcPr>
          <w:p w14:paraId="50942E1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EEEA99"/>
            <w:tcMar>
              <w:top w:w="100" w:type="dxa"/>
              <w:left w:w="100" w:type="dxa"/>
              <w:bottom w:w="100" w:type="dxa"/>
              <w:right w:w="100" w:type="dxa"/>
            </w:tcMar>
          </w:tcPr>
          <w:p w14:paraId="5FB9C48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10</w:t>
            </w:r>
          </w:p>
        </w:tc>
        <w:tc>
          <w:tcPr>
            <w:tcW w:w="518" w:type="dxa"/>
            <w:shd w:val="clear" w:color="auto" w:fill="auto"/>
            <w:tcMar>
              <w:top w:w="100" w:type="dxa"/>
              <w:left w:w="100" w:type="dxa"/>
              <w:bottom w:w="100" w:type="dxa"/>
              <w:right w:w="100" w:type="dxa"/>
            </w:tcMar>
          </w:tcPr>
          <w:p w14:paraId="74B67A5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1781288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50FC04A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3" w:type="dxa"/>
            <w:shd w:val="clear" w:color="auto" w:fill="auto"/>
            <w:tcMar>
              <w:top w:w="100" w:type="dxa"/>
              <w:left w:w="100" w:type="dxa"/>
              <w:bottom w:w="100" w:type="dxa"/>
              <w:right w:w="100" w:type="dxa"/>
            </w:tcMar>
          </w:tcPr>
          <w:p w14:paraId="6F4A629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13B4127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7E36401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2" w:type="dxa"/>
            <w:shd w:val="clear" w:color="auto" w:fill="FFEF9C"/>
            <w:tcMar>
              <w:top w:w="100" w:type="dxa"/>
              <w:left w:w="100" w:type="dxa"/>
              <w:bottom w:w="100" w:type="dxa"/>
              <w:right w:w="100" w:type="dxa"/>
            </w:tcMar>
          </w:tcPr>
          <w:p w14:paraId="0244B34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8" w:type="dxa"/>
            <w:shd w:val="clear" w:color="auto" w:fill="auto"/>
            <w:tcMar>
              <w:top w:w="100" w:type="dxa"/>
              <w:left w:w="100" w:type="dxa"/>
              <w:bottom w:w="100" w:type="dxa"/>
              <w:right w:w="100" w:type="dxa"/>
            </w:tcMar>
          </w:tcPr>
          <w:p w14:paraId="209E823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640" w:type="dxa"/>
            <w:shd w:val="clear" w:color="auto" w:fill="auto"/>
            <w:tcMar>
              <w:top w:w="100" w:type="dxa"/>
              <w:left w:w="100" w:type="dxa"/>
              <w:bottom w:w="100" w:type="dxa"/>
              <w:right w:w="100" w:type="dxa"/>
            </w:tcMar>
          </w:tcPr>
          <w:p w14:paraId="7BF710A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r>
      <w:tr w:rsidR="003D59D1" w:rsidRPr="004276D8" w14:paraId="58E49AFA" w14:textId="77777777" w:rsidTr="003D59D1">
        <w:trPr>
          <w:trHeight w:val="20"/>
        </w:trPr>
        <w:tc>
          <w:tcPr>
            <w:tcW w:w="2694" w:type="dxa"/>
            <w:shd w:val="clear" w:color="auto" w:fill="auto"/>
            <w:tcMar>
              <w:top w:w="100" w:type="dxa"/>
              <w:left w:w="100" w:type="dxa"/>
              <w:bottom w:w="100" w:type="dxa"/>
              <w:right w:w="100" w:type="dxa"/>
            </w:tcMar>
          </w:tcPr>
          <w:p w14:paraId="5452D49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documentation</w:t>
            </w:r>
          </w:p>
        </w:tc>
        <w:tc>
          <w:tcPr>
            <w:tcW w:w="518" w:type="dxa"/>
            <w:shd w:val="clear" w:color="auto" w:fill="FFEF9C"/>
            <w:tcMar>
              <w:top w:w="100" w:type="dxa"/>
              <w:left w:w="100" w:type="dxa"/>
              <w:bottom w:w="100" w:type="dxa"/>
              <w:right w:w="100" w:type="dxa"/>
            </w:tcMar>
          </w:tcPr>
          <w:p w14:paraId="08B1D59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8" w:type="dxa"/>
            <w:shd w:val="clear" w:color="auto" w:fill="FEEF9C"/>
            <w:tcMar>
              <w:top w:w="100" w:type="dxa"/>
              <w:left w:w="100" w:type="dxa"/>
              <w:bottom w:w="100" w:type="dxa"/>
              <w:right w:w="100" w:type="dxa"/>
            </w:tcMar>
          </w:tcPr>
          <w:p w14:paraId="295B883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8" w:type="dxa"/>
            <w:shd w:val="clear" w:color="auto" w:fill="auto"/>
            <w:tcMar>
              <w:top w:w="100" w:type="dxa"/>
              <w:left w:w="100" w:type="dxa"/>
              <w:bottom w:w="100" w:type="dxa"/>
              <w:right w:w="100" w:type="dxa"/>
            </w:tcMar>
          </w:tcPr>
          <w:p w14:paraId="3785DD6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258BAB6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FFEF9C"/>
            <w:tcMar>
              <w:top w:w="100" w:type="dxa"/>
              <w:left w:w="100" w:type="dxa"/>
              <w:bottom w:w="100" w:type="dxa"/>
              <w:right w:w="100" w:type="dxa"/>
            </w:tcMar>
          </w:tcPr>
          <w:p w14:paraId="7A3C943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23" w:type="dxa"/>
            <w:shd w:val="clear" w:color="auto" w:fill="FEEF9C"/>
            <w:tcMar>
              <w:top w:w="100" w:type="dxa"/>
              <w:left w:w="100" w:type="dxa"/>
              <w:bottom w:w="100" w:type="dxa"/>
              <w:right w:w="100" w:type="dxa"/>
            </w:tcMar>
          </w:tcPr>
          <w:p w14:paraId="010E17F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753" w:type="dxa"/>
            <w:shd w:val="clear" w:color="auto" w:fill="auto"/>
            <w:tcMar>
              <w:top w:w="100" w:type="dxa"/>
              <w:left w:w="100" w:type="dxa"/>
              <w:bottom w:w="100" w:type="dxa"/>
              <w:right w:w="100" w:type="dxa"/>
            </w:tcMar>
          </w:tcPr>
          <w:p w14:paraId="14B9EB1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3B7CD07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2" w:type="dxa"/>
            <w:shd w:val="clear" w:color="auto" w:fill="auto"/>
            <w:tcMar>
              <w:top w:w="100" w:type="dxa"/>
              <w:left w:w="100" w:type="dxa"/>
              <w:bottom w:w="100" w:type="dxa"/>
              <w:right w:w="100" w:type="dxa"/>
            </w:tcMar>
          </w:tcPr>
          <w:p w14:paraId="3E551A1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61D5B0F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640" w:type="dxa"/>
            <w:shd w:val="clear" w:color="auto" w:fill="auto"/>
            <w:tcMar>
              <w:top w:w="100" w:type="dxa"/>
              <w:left w:w="100" w:type="dxa"/>
              <w:bottom w:w="100" w:type="dxa"/>
              <w:right w:w="100" w:type="dxa"/>
            </w:tcMar>
          </w:tcPr>
          <w:p w14:paraId="5DF3468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r>
      <w:tr w:rsidR="003D59D1" w:rsidRPr="004276D8" w14:paraId="71CC5C3A" w14:textId="77777777" w:rsidTr="003D59D1">
        <w:trPr>
          <w:trHeight w:val="20"/>
        </w:trPr>
        <w:tc>
          <w:tcPr>
            <w:tcW w:w="2694" w:type="dxa"/>
            <w:shd w:val="clear" w:color="auto" w:fill="auto"/>
            <w:tcMar>
              <w:top w:w="100" w:type="dxa"/>
              <w:left w:w="100" w:type="dxa"/>
              <w:bottom w:w="100" w:type="dxa"/>
              <w:right w:w="100" w:type="dxa"/>
            </w:tcMar>
          </w:tcPr>
          <w:p w14:paraId="551A5A0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efficiency</w:t>
            </w:r>
          </w:p>
        </w:tc>
        <w:tc>
          <w:tcPr>
            <w:tcW w:w="518" w:type="dxa"/>
            <w:shd w:val="clear" w:color="auto" w:fill="FAEE9B"/>
            <w:tcMar>
              <w:top w:w="100" w:type="dxa"/>
              <w:left w:w="100" w:type="dxa"/>
              <w:bottom w:w="100" w:type="dxa"/>
              <w:right w:w="100" w:type="dxa"/>
            </w:tcMar>
          </w:tcPr>
          <w:p w14:paraId="6EFCF6B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18" w:type="dxa"/>
            <w:shd w:val="clear" w:color="auto" w:fill="auto"/>
            <w:tcMar>
              <w:top w:w="100" w:type="dxa"/>
              <w:left w:w="100" w:type="dxa"/>
              <w:bottom w:w="100" w:type="dxa"/>
              <w:right w:w="100" w:type="dxa"/>
            </w:tcMar>
          </w:tcPr>
          <w:p w14:paraId="7991B67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6611503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414014B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52689C0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3" w:type="dxa"/>
            <w:shd w:val="clear" w:color="auto" w:fill="auto"/>
            <w:tcMar>
              <w:top w:w="100" w:type="dxa"/>
              <w:left w:w="100" w:type="dxa"/>
              <w:bottom w:w="100" w:type="dxa"/>
              <w:right w:w="100" w:type="dxa"/>
            </w:tcMar>
          </w:tcPr>
          <w:p w14:paraId="1236C50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5A31B3D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3FCD73E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2" w:type="dxa"/>
            <w:shd w:val="clear" w:color="auto" w:fill="FFEF9C"/>
            <w:tcMar>
              <w:top w:w="100" w:type="dxa"/>
              <w:left w:w="100" w:type="dxa"/>
              <w:bottom w:w="100" w:type="dxa"/>
              <w:right w:w="100" w:type="dxa"/>
            </w:tcMar>
          </w:tcPr>
          <w:p w14:paraId="47E4709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8" w:type="dxa"/>
            <w:shd w:val="clear" w:color="auto" w:fill="auto"/>
            <w:tcMar>
              <w:top w:w="100" w:type="dxa"/>
              <w:left w:w="100" w:type="dxa"/>
              <w:bottom w:w="100" w:type="dxa"/>
              <w:right w:w="100" w:type="dxa"/>
            </w:tcMar>
          </w:tcPr>
          <w:p w14:paraId="21BFF42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640" w:type="dxa"/>
            <w:shd w:val="clear" w:color="auto" w:fill="FAEE9B"/>
            <w:tcMar>
              <w:top w:w="100" w:type="dxa"/>
              <w:left w:w="100" w:type="dxa"/>
              <w:bottom w:w="100" w:type="dxa"/>
              <w:right w:w="100" w:type="dxa"/>
            </w:tcMar>
          </w:tcPr>
          <w:p w14:paraId="5C061E7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r>
      <w:tr w:rsidR="003D59D1" w:rsidRPr="004276D8" w14:paraId="6CA56862" w14:textId="77777777" w:rsidTr="003D59D1">
        <w:trPr>
          <w:trHeight w:val="20"/>
        </w:trPr>
        <w:tc>
          <w:tcPr>
            <w:tcW w:w="2694" w:type="dxa"/>
            <w:shd w:val="clear" w:color="auto" w:fill="auto"/>
            <w:tcMar>
              <w:top w:w="100" w:type="dxa"/>
              <w:left w:w="100" w:type="dxa"/>
              <w:bottom w:w="100" w:type="dxa"/>
              <w:right w:w="100" w:type="dxa"/>
            </w:tcMar>
          </w:tcPr>
          <w:p w14:paraId="47FB0D7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energy conservation</w:t>
            </w:r>
            <w:r>
              <w:rPr>
                <w:rFonts w:ascii="Palatino Linotype" w:eastAsia="Palatino Linotype" w:hAnsi="Palatino Linotype" w:cs="Palatino Linotype"/>
                <w:sz w:val="20"/>
                <w:szCs w:val="20"/>
                <w:lang w:val="en-GB"/>
              </w:rPr>
              <w:t xml:space="preserve"> </w:t>
            </w:r>
            <w:r w:rsidRPr="004276D8">
              <w:rPr>
                <w:rFonts w:ascii="Palatino Linotype" w:eastAsia="Palatino Linotype" w:hAnsi="Palatino Linotype" w:cs="Palatino Linotype"/>
                <w:sz w:val="20"/>
                <w:szCs w:val="20"/>
                <w:lang w:val="en-GB"/>
              </w:rPr>
              <w:t>/</w:t>
            </w:r>
            <w:r>
              <w:rPr>
                <w:rFonts w:ascii="Palatino Linotype" w:eastAsia="Palatino Linotype" w:hAnsi="Palatino Linotype" w:cs="Palatino Linotype"/>
                <w:sz w:val="20"/>
                <w:szCs w:val="20"/>
                <w:lang w:val="en-GB"/>
              </w:rPr>
              <w:t xml:space="preserve"> </w:t>
            </w:r>
            <w:r>
              <w:rPr>
                <w:rFonts w:ascii="Palatino Linotype" w:eastAsia="Palatino Linotype" w:hAnsi="Palatino Linotype" w:cs="Palatino Linotype"/>
                <w:sz w:val="20"/>
                <w:szCs w:val="20"/>
                <w:lang w:val="en-GB"/>
              </w:rPr>
              <w:br w:type="textWrapping" w:clear="all"/>
            </w:r>
            <w:r w:rsidRPr="004276D8">
              <w:rPr>
                <w:rFonts w:ascii="Palatino Linotype" w:eastAsia="Palatino Linotype" w:hAnsi="Palatino Linotype" w:cs="Palatino Linotype"/>
                <w:sz w:val="20"/>
                <w:szCs w:val="20"/>
                <w:lang w:val="en-GB"/>
              </w:rPr>
              <w:t>energy saving</w:t>
            </w:r>
          </w:p>
        </w:tc>
        <w:tc>
          <w:tcPr>
            <w:tcW w:w="518" w:type="dxa"/>
            <w:shd w:val="clear" w:color="auto" w:fill="F8ED9B"/>
            <w:tcMar>
              <w:top w:w="100" w:type="dxa"/>
              <w:left w:w="100" w:type="dxa"/>
              <w:bottom w:w="100" w:type="dxa"/>
              <w:right w:w="100" w:type="dxa"/>
            </w:tcMar>
          </w:tcPr>
          <w:p w14:paraId="0540536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18" w:type="dxa"/>
            <w:shd w:val="clear" w:color="auto" w:fill="auto"/>
            <w:tcMar>
              <w:top w:w="100" w:type="dxa"/>
              <w:left w:w="100" w:type="dxa"/>
              <w:bottom w:w="100" w:type="dxa"/>
              <w:right w:w="100" w:type="dxa"/>
            </w:tcMar>
          </w:tcPr>
          <w:p w14:paraId="0FCBEFE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1DBF633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524CDBF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69A0518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3" w:type="dxa"/>
            <w:shd w:val="clear" w:color="auto" w:fill="FCEE9C"/>
            <w:tcMar>
              <w:top w:w="100" w:type="dxa"/>
              <w:left w:w="100" w:type="dxa"/>
              <w:bottom w:w="100" w:type="dxa"/>
              <w:right w:w="100" w:type="dxa"/>
            </w:tcMar>
          </w:tcPr>
          <w:p w14:paraId="4665637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753" w:type="dxa"/>
            <w:shd w:val="clear" w:color="auto" w:fill="auto"/>
            <w:tcMar>
              <w:top w:w="100" w:type="dxa"/>
              <w:left w:w="100" w:type="dxa"/>
              <w:bottom w:w="100" w:type="dxa"/>
              <w:right w:w="100" w:type="dxa"/>
            </w:tcMar>
          </w:tcPr>
          <w:p w14:paraId="3AA6A76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266FD61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2" w:type="dxa"/>
            <w:shd w:val="clear" w:color="auto" w:fill="FFEF9C"/>
            <w:tcMar>
              <w:top w:w="100" w:type="dxa"/>
              <w:left w:w="100" w:type="dxa"/>
              <w:bottom w:w="100" w:type="dxa"/>
              <w:right w:w="100" w:type="dxa"/>
            </w:tcMar>
          </w:tcPr>
          <w:p w14:paraId="2B75A78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8" w:type="dxa"/>
            <w:shd w:val="clear" w:color="auto" w:fill="FFEF9C"/>
            <w:tcMar>
              <w:top w:w="100" w:type="dxa"/>
              <w:left w:w="100" w:type="dxa"/>
              <w:bottom w:w="100" w:type="dxa"/>
              <w:right w:w="100" w:type="dxa"/>
            </w:tcMar>
          </w:tcPr>
          <w:p w14:paraId="5BA9624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640" w:type="dxa"/>
            <w:shd w:val="clear" w:color="auto" w:fill="FFEF9C"/>
            <w:tcMar>
              <w:top w:w="100" w:type="dxa"/>
              <w:left w:w="100" w:type="dxa"/>
              <w:bottom w:w="100" w:type="dxa"/>
              <w:right w:w="100" w:type="dxa"/>
            </w:tcMar>
          </w:tcPr>
          <w:p w14:paraId="0C2B1A8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r>
      <w:tr w:rsidR="003D59D1" w:rsidRPr="004276D8" w14:paraId="26B42EFF" w14:textId="77777777" w:rsidTr="003D59D1">
        <w:trPr>
          <w:trHeight w:val="20"/>
        </w:trPr>
        <w:tc>
          <w:tcPr>
            <w:tcW w:w="2694" w:type="dxa"/>
            <w:shd w:val="clear" w:color="auto" w:fill="auto"/>
            <w:tcMar>
              <w:top w:w="100" w:type="dxa"/>
              <w:left w:w="100" w:type="dxa"/>
              <w:bottom w:w="100" w:type="dxa"/>
              <w:right w:w="100" w:type="dxa"/>
            </w:tcMar>
          </w:tcPr>
          <w:p w14:paraId="20A2726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lastRenderedPageBreak/>
              <w:t>energy demand</w:t>
            </w:r>
          </w:p>
        </w:tc>
        <w:tc>
          <w:tcPr>
            <w:tcW w:w="518" w:type="dxa"/>
            <w:shd w:val="clear" w:color="auto" w:fill="FCEE9C"/>
            <w:tcMar>
              <w:top w:w="100" w:type="dxa"/>
              <w:left w:w="100" w:type="dxa"/>
              <w:bottom w:w="100" w:type="dxa"/>
              <w:right w:w="100" w:type="dxa"/>
            </w:tcMar>
          </w:tcPr>
          <w:p w14:paraId="130BF4E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18" w:type="dxa"/>
            <w:shd w:val="clear" w:color="auto" w:fill="auto"/>
            <w:tcMar>
              <w:top w:w="100" w:type="dxa"/>
              <w:left w:w="100" w:type="dxa"/>
              <w:bottom w:w="100" w:type="dxa"/>
              <w:right w:w="100" w:type="dxa"/>
            </w:tcMar>
          </w:tcPr>
          <w:p w14:paraId="4CBECB5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4E8C5DE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79FBBD8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49A22CD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3" w:type="dxa"/>
            <w:shd w:val="clear" w:color="auto" w:fill="auto"/>
            <w:tcMar>
              <w:top w:w="100" w:type="dxa"/>
              <w:left w:w="100" w:type="dxa"/>
              <w:bottom w:w="100" w:type="dxa"/>
              <w:right w:w="100" w:type="dxa"/>
            </w:tcMar>
          </w:tcPr>
          <w:p w14:paraId="6D9E533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6DEB90D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0121628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2" w:type="dxa"/>
            <w:shd w:val="clear" w:color="auto" w:fill="auto"/>
            <w:tcMar>
              <w:top w:w="100" w:type="dxa"/>
              <w:left w:w="100" w:type="dxa"/>
              <w:bottom w:w="100" w:type="dxa"/>
              <w:right w:w="100" w:type="dxa"/>
            </w:tcMar>
          </w:tcPr>
          <w:p w14:paraId="78CC97D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5BEA476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640" w:type="dxa"/>
            <w:shd w:val="clear" w:color="auto" w:fill="auto"/>
            <w:tcMar>
              <w:top w:w="100" w:type="dxa"/>
              <w:left w:w="100" w:type="dxa"/>
              <w:bottom w:w="100" w:type="dxa"/>
              <w:right w:w="100" w:type="dxa"/>
            </w:tcMar>
          </w:tcPr>
          <w:p w14:paraId="45C1610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r>
      <w:tr w:rsidR="003D59D1" w:rsidRPr="004276D8" w14:paraId="4EE108A7" w14:textId="77777777" w:rsidTr="003D59D1">
        <w:trPr>
          <w:trHeight w:val="20"/>
        </w:trPr>
        <w:tc>
          <w:tcPr>
            <w:tcW w:w="2694" w:type="dxa"/>
            <w:shd w:val="clear" w:color="auto" w:fill="auto"/>
            <w:tcMar>
              <w:top w:w="100" w:type="dxa"/>
              <w:left w:w="100" w:type="dxa"/>
              <w:bottom w:w="100" w:type="dxa"/>
              <w:right w:w="100" w:type="dxa"/>
            </w:tcMar>
          </w:tcPr>
          <w:p w14:paraId="697BC43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energy efficiency</w:t>
            </w:r>
          </w:p>
        </w:tc>
        <w:tc>
          <w:tcPr>
            <w:tcW w:w="518" w:type="dxa"/>
            <w:shd w:val="clear" w:color="auto" w:fill="F4EC9A"/>
            <w:tcMar>
              <w:top w:w="100" w:type="dxa"/>
              <w:left w:w="100" w:type="dxa"/>
              <w:bottom w:w="100" w:type="dxa"/>
              <w:right w:w="100" w:type="dxa"/>
            </w:tcMar>
          </w:tcPr>
          <w:p w14:paraId="4C23CBD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7</w:t>
            </w:r>
          </w:p>
        </w:tc>
        <w:tc>
          <w:tcPr>
            <w:tcW w:w="518" w:type="dxa"/>
            <w:shd w:val="clear" w:color="auto" w:fill="auto"/>
            <w:tcMar>
              <w:top w:w="100" w:type="dxa"/>
              <w:left w:w="100" w:type="dxa"/>
              <w:bottom w:w="100" w:type="dxa"/>
              <w:right w:w="100" w:type="dxa"/>
            </w:tcMar>
          </w:tcPr>
          <w:p w14:paraId="14510BF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044405E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40A3313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4FA474C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3" w:type="dxa"/>
            <w:shd w:val="clear" w:color="auto" w:fill="FFEF9C"/>
            <w:tcMar>
              <w:top w:w="100" w:type="dxa"/>
              <w:left w:w="100" w:type="dxa"/>
              <w:bottom w:w="100" w:type="dxa"/>
              <w:right w:w="100" w:type="dxa"/>
            </w:tcMar>
          </w:tcPr>
          <w:p w14:paraId="7320058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753" w:type="dxa"/>
            <w:shd w:val="clear" w:color="auto" w:fill="auto"/>
            <w:tcMar>
              <w:top w:w="100" w:type="dxa"/>
              <w:left w:w="100" w:type="dxa"/>
              <w:bottom w:w="100" w:type="dxa"/>
              <w:right w:w="100" w:type="dxa"/>
            </w:tcMar>
          </w:tcPr>
          <w:p w14:paraId="2E80D7B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1FE0995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2" w:type="dxa"/>
            <w:shd w:val="clear" w:color="auto" w:fill="FEEF9C"/>
            <w:tcMar>
              <w:top w:w="100" w:type="dxa"/>
              <w:left w:w="100" w:type="dxa"/>
              <w:bottom w:w="100" w:type="dxa"/>
              <w:right w:w="100" w:type="dxa"/>
            </w:tcMar>
          </w:tcPr>
          <w:p w14:paraId="066877B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8" w:type="dxa"/>
            <w:shd w:val="clear" w:color="auto" w:fill="FEEF9C"/>
            <w:tcMar>
              <w:top w:w="100" w:type="dxa"/>
              <w:left w:w="100" w:type="dxa"/>
              <w:bottom w:w="100" w:type="dxa"/>
              <w:right w:w="100" w:type="dxa"/>
            </w:tcMar>
          </w:tcPr>
          <w:p w14:paraId="70C5E67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640" w:type="dxa"/>
            <w:shd w:val="clear" w:color="auto" w:fill="FAEE9B"/>
            <w:tcMar>
              <w:top w:w="100" w:type="dxa"/>
              <w:left w:w="100" w:type="dxa"/>
              <w:bottom w:w="100" w:type="dxa"/>
              <w:right w:w="100" w:type="dxa"/>
            </w:tcMar>
          </w:tcPr>
          <w:p w14:paraId="732789D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r>
      <w:tr w:rsidR="003D59D1" w:rsidRPr="004276D8" w14:paraId="46C06FD9" w14:textId="77777777" w:rsidTr="003D59D1">
        <w:trPr>
          <w:trHeight w:val="20"/>
        </w:trPr>
        <w:tc>
          <w:tcPr>
            <w:tcW w:w="2694" w:type="dxa"/>
            <w:shd w:val="clear" w:color="auto" w:fill="auto"/>
            <w:tcMar>
              <w:top w:w="100" w:type="dxa"/>
              <w:left w:w="100" w:type="dxa"/>
              <w:bottom w:w="100" w:type="dxa"/>
              <w:right w:w="100" w:type="dxa"/>
            </w:tcMar>
          </w:tcPr>
          <w:p w14:paraId="2A15C40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energy management</w:t>
            </w:r>
          </w:p>
        </w:tc>
        <w:tc>
          <w:tcPr>
            <w:tcW w:w="518" w:type="dxa"/>
            <w:shd w:val="clear" w:color="auto" w:fill="auto"/>
            <w:tcMar>
              <w:top w:w="100" w:type="dxa"/>
              <w:left w:w="100" w:type="dxa"/>
              <w:bottom w:w="100" w:type="dxa"/>
              <w:right w:w="100" w:type="dxa"/>
            </w:tcMar>
          </w:tcPr>
          <w:p w14:paraId="200D7CA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4074238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4282E9F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3356D4B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252A5EF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3" w:type="dxa"/>
            <w:shd w:val="clear" w:color="auto" w:fill="auto"/>
            <w:tcMar>
              <w:top w:w="100" w:type="dxa"/>
              <w:left w:w="100" w:type="dxa"/>
              <w:bottom w:w="100" w:type="dxa"/>
              <w:right w:w="100" w:type="dxa"/>
            </w:tcMar>
          </w:tcPr>
          <w:p w14:paraId="658A33A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01ED36B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0457B25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2" w:type="dxa"/>
            <w:shd w:val="clear" w:color="auto" w:fill="auto"/>
            <w:tcMar>
              <w:top w:w="100" w:type="dxa"/>
              <w:left w:w="100" w:type="dxa"/>
              <w:bottom w:w="100" w:type="dxa"/>
              <w:right w:w="100" w:type="dxa"/>
            </w:tcMar>
          </w:tcPr>
          <w:p w14:paraId="33607FA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FFEF9C"/>
            <w:tcMar>
              <w:top w:w="100" w:type="dxa"/>
              <w:left w:w="100" w:type="dxa"/>
              <w:bottom w:w="100" w:type="dxa"/>
              <w:right w:w="100" w:type="dxa"/>
            </w:tcMar>
          </w:tcPr>
          <w:p w14:paraId="180D28C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640" w:type="dxa"/>
            <w:shd w:val="clear" w:color="auto" w:fill="FCEE9C"/>
            <w:tcMar>
              <w:top w:w="100" w:type="dxa"/>
              <w:left w:w="100" w:type="dxa"/>
              <w:bottom w:w="100" w:type="dxa"/>
              <w:right w:w="100" w:type="dxa"/>
            </w:tcMar>
          </w:tcPr>
          <w:p w14:paraId="4BE2616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r>
      <w:tr w:rsidR="003D59D1" w:rsidRPr="004276D8" w14:paraId="51923557" w14:textId="77777777" w:rsidTr="003D59D1">
        <w:trPr>
          <w:trHeight w:val="20"/>
        </w:trPr>
        <w:tc>
          <w:tcPr>
            <w:tcW w:w="2694" w:type="dxa"/>
            <w:shd w:val="clear" w:color="auto" w:fill="auto"/>
            <w:tcMar>
              <w:top w:w="100" w:type="dxa"/>
              <w:left w:w="100" w:type="dxa"/>
              <w:bottom w:w="100" w:type="dxa"/>
              <w:right w:w="100" w:type="dxa"/>
            </w:tcMar>
          </w:tcPr>
          <w:p w14:paraId="5F8FA08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energy model</w:t>
            </w:r>
          </w:p>
        </w:tc>
        <w:tc>
          <w:tcPr>
            <w:tcW w:w="518" w:type="dxa"/>
            <w:shd w:val="clear" w:color="auto" w:fill="FFEF9C"/>
            <w:tcMar>
              <w:top w:w="100" w:type="dxa"/>
              <w:left w:w="100" w:type="dxa"/>
              <w:bottom w:w="100" w:type="dxa"/>
              <w:right w:w="100" w:type="dxa"/>
            </w:tcMar>
          </w:tcPr>
          <w:p w14:paraId="240DA2C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8" w:type="dxa"/>
            <w:shd w:val="clear" w:color="auto" w:fill="auto"/>
            <w:tcMar>
              <w:top w:w="100" w:type="dxa"/>
              <w:left w:w="100" w:type="dxa"/>
              <w:bottom w:w="100" w:type="dxa"/>
              <w:right w:w="100" w:type="dxa"/>
            </w:tcMar>
          </w:tcPr>
          <w:p w14:paraId="3A2A4FF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044A558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32BFE89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074BE7A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3" w:type="dxa"/>
            <w:shd w:val="clear" w:color="auto" w:fill="auto"/>
            <w:tcMar>
              <w:top w:w="100" w:type="dxa"/>
              <w:left w:w="100" w:type="dxa"/>
              <w:bottom w:w="100" w:type="dxa"/>
              <w:right w:w="100" w:type="dxa"/>
            </w:tcMar>
          </w:tcPr>
          <w:p w14:paraId="06033EA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4588252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130511E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2" w:type="dxa"/>
            <w:shd w:val="clear" w:color="auto" w:fill="auto"/>
            <w:tcMar>
              <w:top w:w="100" w:type="dxa"/>
              <w:left w:w="100" w:type="dxa"/>
              <w:bottom w:w="100" w:type="dxa"/>
              <w:right w:w="100" w:type="dxa"/>
            </w:tcMar>
          </w:tcPr>
          <w:p w14:paraId="448C4CC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FFEF9C"/>
            <w:tcMar>
              <w:top w:w="100" w:type="dxa"/>
              <w:left w:w="100" w:type="dxa"/>
              <w:bottom w:w="100" w:type="dxa"/>
              <w:right w:w="100" w:type="dxa"/>
            </w:tcMar>
          </w:tcPr>
          <w:p w14:paraId="556ACFF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640" w:type="dxa"/>
            <w:shd w:val="clear" w:color="auto" w:fill="auto"/>
            <w:tcMar>
              <w:top w:w="100" w:type="dxa"/>
              <w:left w:w="100" w:type="dxa"/>
              <w:bottom w:w="100" w:type="dxa"/>
              <w:right w:w="100" w:type="dxa"/>
            </w:tcMar>
          </w:tcPr>
          <w:p w14:paraId="7DB9878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r>
      <w:tr w:rsidR="003D59D1" w:rsidRPr="004276D8" w14:paraId="69DDFACC" w14:textId="77777777" w:rsidTr="003D59D1">
        <w:trPr>
          <w:trHeight w:val="20"/>
        </w:trPr>
        <w:tc>
          <w:tcPr>
            <w:tcW w:w="2694" w:type="dxa"/>
            <w:shd w:val="clear" w:color="auto" w:fill="auto"/>
            <w:tcMar>
              <w:top w:w="100" w:type="dxa"/>
              <w:left w:w="100" w:type="dxa"/>
              <w:bottom w:w="100" w:type="dxa"/>
              <w:right w:w="100" w:type="dxa"/>
            </w:tcMar>
          </w:tcPr>
          <w:p w14:paraId="7115340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energy simulation/</w:t>
            </w:r>
            <w:r>
              <w:rPr>
                <w:rFonts w:ascii="Palatino Linotype" w:eastAsia="Palatino Linotype" w:hAnsi="Palatino Linotype" w:cs="Palatino Linotype"/>
                <w:sz w:val="20"/>
                <w:szCs w:val="20"/>
                <w:lang w:val="en-GB"/>
              </w:rPr>
              <w:br w:type="textWrapping" w:clear="all"/>
            </w:r>
            <w:r w:rsidRPr="004276D8">
              <w:rPr>
                <w:rFonts w:ascii="Palatino Linotype" w:eastAsia="Palatino Linotype" w:hAnsi="Palatino Linotype" w:cs="Palatino Linotype"/>
                <w:sz w:val="20"/>
                <w:szCs w:val="20"/>
                <w:lang w:val="en-GB"/>
              </w:rPr>
              <w:t>simulation</w:t>
            </w:r>
          </w:p>
        </w:tc>
        <w:tc>
          <w:tcPr>
            <w:tcW w:w="518" w:type="dxa"/>
            <w:shd w:val="clear" w:color="auto" w:fill="FEEF9C"/>
            <w:tcMar>
              <w:top w:w="100" w:type="dxa"/>
              <w:left w:w="100" w:type="dxa"/>
              <w:bottom w:w="100" w:type="dxa"/>
              <w:right w:w="100" w:type="dxa"/>
            </w:tcMar>
          </w:tcPr>
          <w:p w14:paraId="5579E02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8" w:type="dxa"/>
            <w:shd w:val="clear" w:color="auto" w:fill="auto"/>
            <w:tcMar>
              <w:top w:w="100" w:type="dxa"/>
              <w:left w:w="100" w:type="dxa"/>
              <w:bottom w:w="100" w:type="dxa"/>
              <w:right w:w="100" w:type="dxa"/>
            </w:tcMar>
          </w:tcPr>
          <w:p w14:paraId="3F9A5DC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200CEBB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2ABCBE4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FFEF9C"/>
            <w:tcMar>
              <w:top w:w="100" w:type="dxa"/>
              <w:left w:w="100" w:type="dxa"/>
              <w:bottom w:w="100" w:type="dxa"/>
              <w:right w:w="100" w:type="dxa"/>
            </w:tcMar>
          </w:tcPr>
          <w:p w14:paraId="25DD677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23" w:type="dxa"/>
            <w:shd w:val="clear" w:color="auto" w:fill="FEEF9C"/>
            <w:tcMar>
              <w:top w:w="100" w:type="dxa"/>
              <w:left w:w="100" w:type="dxa"/>
              <w:bottom w:w="100" w:type="dxa"/>
              <w:right w:w="100" w:type="dxa"/>
            </w:tcMar>
          </w:tcPr>
          <w:p w14:paraId="39D8063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753" w:type="dxa"/>
            <w:shd w:val="clear" w:color="auto" w:fill="auto"/>
            <w:tcMar>
              <w:top w:w="100" w:type="dxa"/>
              <w:left w:w="100" w:type="dxa"/>
              <w:bottom w:w="100" w:type="dxa"/>
              <w:right w:w="100" w:type="dxa"/>
            </w:tcMar>
          </w:tcPr>
          <w:p w14:paraId="2F745E9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1E5D166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2" w:type="dxa"/>
            <w:shd w:val="clear" w:color="auto" w:fill="FEEF9C"/>
            <w:tcMar>
              <w:top w:w="100" w:type="dxa"/>
              <w:left w:w="100" w:type="dxa"/>
              <w:bottom w:w="100" w:type="dxa"/>
              <w:right w:w="100" w:type="dxa"/>
            </w:tcMar>
          </w:tcPr>
          <w:p w14:paraId="74304D1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8" w:type="dxa"/>
            <w:shd w:val="clear" w:color="auto" w:fill="FCEE9C"/>
            <w:tcMar>
              <w:top w:w="100" w:type="dxa"/>
              <w:left w:w="100" w:type="dxa"/>
              <w:bottom w:w="100" w:type="dxa"/>
              <w:right w:w="100" w:type="dxa"/>
            </w:tcMar>
          </w:tcPr>
          <w:p w14:paraId="7C09907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640" w:type="dxa"/>
            <w:shd w:val="clear" w:color="auto" w:fill="FAEE9B"/>
            <w:tcMar>
              <w:top w:w="100" w:type="dxa"/>
              <w:left w:w="100" w:type="dxa"/>
              <w:bottom w:w="100" w:type="dxa"/>
              <w:right w:w="100" w:type="dxa"/>
            </w:tcMar>
          </w:tcPr>
          <w:p w14:paraId="15F818D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r>
      <w:tr w:rsidR="003D59D1" w:rsidRPr="004276D8" w14:paraId="603A1E31" w14:textId="77777777" w:rsidTr="003D59D1">
        <w:trPr>
          <w:trHeight w:val="20"/>
        </w:trPr>
        <w:tc>
          <w:tcPr>
            <w:tcW w:w="2694" w:type="dxa"/>
            <w:shd w:val="clear" w:color="auto" w:fill="auto"/>
            <w:tcMar>
              <w:top w:w="100" w:type="dxa"/>
              <w:left w:w="100" w:type="dxa"/>
              <w:bottom w:w="100" w:type="dxa"/>
              <w:right w:w="100" w:type="dxa"/>
            </w:tcMar>
          </w:tcPr>
          <w:p w14:paraId="03EB464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environmental design</w:t>
            </w:r>
          </w:p>
        </w:tc>
        <w:tc>
          <w:tcPr>
            <w:tcW w:w="518" w:type="dxa"/>
            <w:shd w:val="clear" w:color="auto" w:fill="FEEF9C"/>
            <w:tcMar>
              <w:top w:w="100" w:type="dxa"/>
              <w:left w:w="100" w:type="dxa"/>
              <w:bottom w:w="100" w:type="dxa"/>
              <w:right w:w="100" w:type="dxa"/>
            </w:tcMar>
          </w:tcPr>
          <w:p w14:paraId="73F3769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8" w:type="dxa"/>
            <w:shd w:val="clear" w:color="auto" w:fill="auto"/>
            <w:tcMar>
              <w:top w:w="100" w:type="dxa"/>
              <w:left w:w="100" w:type="dxa"/>
              <w:bottom w:w="100" w:type="dxa"/>
              <w:right w:w="100" w:type="dxa"/>
            </w:tcMar>
          </w:tcPr>
          <w:p w14:paraId="5E19818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138B0FD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58EC090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FEEF9C"/>
            <w:tcMar>
              <w:top w:w="100" w:type="dxa"/>
              <w:left w:w="100" w:type="dxa"/>
              <w:bottom w:w="100" w:type="dxa"/>
              <w:right w:w="100" w:type="dxa"/>
            </w:tcMar>
          </w:tcPr>
          <w:p w14:paraId="7223C59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23" w:type="dxa"/>
            <w:shd w:val="clear" w:color="auto" w:fill="auto"/>
            <w:tcMar>
              <w:top w:w="100" w:type="dxa"/>
              <w:left w:w="100" w:type="dxa"/>
              <w:bottom w:w="100" w:type="dxa"/>
              <w:right w:w="100" w:type="dxa"/>
            </w:tcMar>
          </w:tcPr>
          <w:p w14:paraId="615FD61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34A639C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680465C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2" w:type="dxa"/>
            <w:shd w:val="clear" w:color="auto" w:fill="FFEF9C"/>
            <w:tcMar>
              <w:top w:w="100" w:type="dxa"/>
              <w:left w:w="100" w:type="dxa"/>
              <w:bottom w:w="100" w:type="dxa"/>
              <w:right w:w="100" w:type="dxa"/>
            </w:tcMar>
          </w:tcPr>
          <w:p w14:paraId="0BC2851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8" w:type="dxa"/>
            <w:shd w:val="clear" w:color="auto" w:fill="auto"/>
            <w:tcMar>
              <w:top w:w="100" w:type="dxa"/>
              <w:left w:w="100" w:type="dxa"/>
              <w:bottom w:w="100" w:type="dxa"/>
              <w:right w:w="100" w:type="dxa"/>
            </w:tcMar>
          </w:tcPr>
          <w:p w14:paraId="4078F43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640" w:type="dxa"/>
            <w:shd w:val="clear" w:color="auto" w:fill="auto"/>
            <w:tcMar>
              <w:top w:w="100" w:type="dxa"/>
              <w:left w:w="100" w:type="dxa"/>
              <w:bottom w:w="100" w:type="dxa"/>
              <w:right w:w="100" w:type="dxa"/>
            </w:tcMar>
          </w:tcPr>
          <w:p w14:paraId="7B3CA2A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r>
      <w:tr w:rsidR="003D59D1" w:rsidRPr="004276D8" w14:paraId="3A25E9A3" w14:textId="77777777" w:rsidTr="003D59D1">
        <w:trPr>
          <w:trHeight w:val="20"/>
        </w:trPr>
        <w:tc>
          <w:tcPr>
            <w:tcW w:w="2694" w:type="dxa"/>
            <w:shd w:val="clear" w:color="auto" w:fill="auto"/>
            <w:tcMar>
              <w:top w:w="100" w:type="dxa"/>
              <w:left w:w="100" w:type="dxa"/>
              <w:bottom w:w="100" w:type="dxa"/>
              <w:right w:w="100" w:type="dxa"/>
            </w:tcMar>
          </w:tcPr>
          <w:p w14:paraId="30A5192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environmental performance /</w:t>
            </w:r>
            <w:r>
              <w:rPr>
                <w:rFonts w:ascii="Palatino Linotype" w:eastAsia="Palatino Linotype" w:hAnsi="Palatino Linotype" w:cs="Palatino Linotype"/>
                <w:sz w:val="20"/>
                <w:szCs w:val="20"/>
                <w:lang w:val="en-GB"/>
              </w:rPr>
              <w:t xml:space="preserve"> </w:t>
            </w:r>
            <w:r w:rsidRPr="004276D8">
              <w:rPr>
                <w:rFonts w:ascii="Palatino Linotype" w:eastAsia="Palatino Linotype" w:hAnsi="Palatino Linotype" w:cs="Palatino Linotype"/>
                <w:sz w:val="20"/>
                <w:szCs w:val="20"/>
                <w:lang w:val="en-GB"/>
              </w:rPr>
              <w:t>environmental impact</w:t>
            </w:r>
          </w:p>
        </w:tc>
        <w:tc>
          <w:tcPr>
            <w:tcW w:w="518" w:type="dxa"/>
            <w:shd w:val="clear" w:color="auto" w:fill="FFEF9C"/>
            <w:tcMar>
              <w:top w:w="100" w:type="dxa"/>
              <w:left w:w="100" w:type="dxa"/>
              <w:bottom w:w="100" w:type="dxa"/>
              <w:right w:w="100" w:type="dxa"/>
            </w:tcMar>
          </w:tcPr>
          <w:p w14:paraId="48C23DA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8" w:type="dxa"/>
            <w:shd w:val="clear" w:color="auto" w:fill="auto"/>
            <w:tcMar>
              <w:top w:w="100" w:type="dxa"/>
              <w:left w:w="100" w:type="dxa"/>
              <w:bottom w:w="100" w:type="dxa"/>
              <w:right w:w="100" w:type="dxa"/>
            </w:tcMar>
          </w:tcPr>
          <w:p w14:paraId="5EC4767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320115D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6EB06AF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FEEF9C"/>
            <w:tcMar>
              <w:top w:w="100" w:type="dxa"/>
              <w:left w:w="100" w:type="dxa"/>
              <w:bottom w:w="100" w:type="dxa"/>
              <w:right w:w="100" w:type="dxa"/>
            </w:tcMar>
          </w:tcPr>
          <w:p w14:paraId="010481F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23" w:type="dxa"/>
            <w:shd w:val="clear" w:color="auto" w:fill="auto"/>
            <w:tcMar>
              <w:top w:w="100" w:type="dxa"/>
              <w:left w:w="100" w:type="dxa"/>
              <w:bottom w:w="100" w:type="dxa"/>
              <w:right w:w="100" w:type="dxa"/>
            </w:tcMar>
          </w:tcPr>
          <w:p w14:paraId="24FA9A8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3D05FC1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29A3D5C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2" w:type="dxa"/>
            <w:shd w:val="clear" w:color="auto" w:fill="FFEF9C"/>
            <w:tcMar>
              <w:top w:w="100" w:type="dxa"/>
              <w:left w:w="100" w:type="dxa"/>
              <w:bottom w:w="100" w:type="dxa"/>
              <w:right w:w="100" w:type="dxa"/>
            </w:tcMar>
          </w:tcPr>
          <w:p w14:paraId="0D4E15D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8" w:type="dxa"/>
            <w:shd w:val="clear" w:color="auto" w:fill="FCEE9C"/>
            <w:tcMar>
              <w:top w:w="100" w:type="dxa"/>
              <w:left w:w="100" w:type="dxa"/>
              <w:bottom w:w="100" w:type="dxa"/>
              <w:right w:w="100" w:type="dxa"/>
            </w:tcMar>
          </w:tcPr>
          <w:p w14:paraId="07A93A1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640" w:type="dxa"/>
            <w:shd w:val="clear" w:color="auto" w:fill="auto"/>
            <w:tcMar>
              <w:top w:w="100" w:type="dxa"/>
              <w:left w:w="100" w:type="dxa"/>
              <w:bottom w:w="100" w:type="dxa"/>
              <w:right w:w="100" w:type="dxa"/>
            </w:tcMar>
          </w:tcPr>
          <w:p w14:paraId="0227564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r>
      <w:tr w:rsidR="003D59D1" w:rsidRPr="004276D8" w14:paraId="5EBE3B5C" w14:textId="77777777" w:rsidTr="003D59D1">
        <w:trPr>
          <w:trHeight w:val="20"/>
        </w:trPr>
        <w:tc>
          <w:tcPr>
            <w:tcW w:w="2694" w:type="dxa"/>
            <w:shd w:val="clear" w:color="auto" w:fill="auto"/>
            <w:tcMar>
              <w:top w:w="100" w:type="dxa"/>
              <w:left w:w="100" w:type="dxa"/>
              <w:bottom w:w="100" w:type="dxa"/>
              <w:right w:w="100" w:type="dxa"/>
            </w:tcMar>
          </w:tcPr>
          <w:p w14:paraId="5B80F81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estimation / life cycle cost</w:t>
            </w:r>
          </w:p>
        </w:tc>
        <w:tc>
          <w:tcPr>
            <w:tcW w:w="518" w:type="dxa"/>
            <w:shd w:val="clear" w:color="auto" w:fill="FCEE9C"/>
            <w:tcMar>
              <w:top w:w="100" w:type="dxa"/>
              <w:left w:w="100" w:type="dxa"/>
              <w:bottom w:w="100" w:type="dxa"/>
              <w:right w:w="100" w:type="dxa"/>
            </w:tcMar>
          </w:tcPr>
          <w:p w14:paraId="7DBB88F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18" w:type="dxa"/>
            <w:shd w:val="clear" w:color="auto" w:fill="auto"/>
            <w:tcMar>
              <w:top w:w="100" w:type="dxa"/>
              <w:left w:w="100" w:type="dxa"/>
              <w:bottom w:w="100" w:type="dxa"/>
              <w:right w:w="100" w:type="dxa"/>
            </w:tcMar>
          </w:tcPr>
          <w:p w14:paraId="1E814A9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6116350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2BFD28A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FFEF9C"/>
            <w:tcMar>
              <w:top w:w="100" w:type="dxa"/>
              <w:left w:w="100" w:type="dxa"/>
              <w:bottom w:w="100" w:type="dxa"/>
              <w:right w:w="100" w:type="dxa"/>
            </w:tcMar>
          </w:tcPr>
          <w:p w14:paraId="2A0D8A1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23" w:type="dxa"/>
            <w:shd w:val="clear" w:color="auto" w:fill="auto"/>
            <w:tcMar>
              <w:top w:w="100" w:type="dxa"/>
              <w:left w:w="100" w:type="dxa"/>
              <w:bottom w:w="100" w:type="dxa"/>
              <w:right w:w="100" w:type="dxa"/>
            </w:tcMar>
          </w:tcPr>
          <w:p w14:paraId="6476DAF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3EBAE3F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22C830F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2" w:type="dxa"/>
            <w:shd w:val="clear" w:color="auto" w:fill="auto"/>
            <w:tcMar>
              <w:top w:w="100" w:type="dxa"/>
              <w:left w:w="100" w:type="dxa"/>
              <w:bottom w:w="100" w:type="dxa"/>
              <w:right w:w="100" w:type="dxa"/>
            </w:tcMar>
          </w:tcPr>
          <w:p w14:paraId="750BD42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61D6437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640" w:type="dxa"/>
            <w:shd w:val="clear" w:color="auto" w:fill="FFEF9C"/>
            <w:tcMar>
              <w:top w:w="100" w:type="dxa"/>
              <w:left w:w="100" w:type="dxa"/>
              <w:bottom w:w="100" w:type="dxa"/>
              <w:right w:w="100" w:type="dxa"/>
            </w:tcMar>
          </w:tcPr>
          <w:p w14:paraId="73E6224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r>
      <w:tr w:rsidR="003D59D1" w:rsidRPr="004276D8" w14:paraId="209407F1" w14:textId="77777777" w:rsidTr="003D59D1">
        <w:trPr>
          <w:trHeight w:val="20"/>
        </w:trPr>
        <w:tc>
          <w:tcPr>
            <w:tcW w:w="2694" w:type="dxa"/>
            <w:shd w:val="clear" w:color="auto" w:fill="auto"/>
            <w:tcMar>
              <w:top w:w="100" w:type="dxa"/>
              <w:left w:w="100" w:type="dxa"/>
              <w:bottom w:w="100" w:type="dxa"/>
              <w:right w:w="100" w:type="dxa"/>
            </w:tcMar>
          </w:tcPr>
          <w:p w14:paraId="42F8278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exchange</w:t>
            </w:r>
          </w:p>
        </w:tc>
        <w:tc>
          <w:tcPr>
            <w:tcW w:w="518" w:type="dxa"/>
            <w:shd w:val="clear" w:color="auto" w:fill="FFEF9C"/>
            <w:tcMar>
              <w:top w:w="100" w:type="dxa"/>
              <w:left w:w="100" w:type="dxa"/>
              <w:bottom w:w="100" w:type="dxa"/>
              <w:right w:w="100" w:type="dxa"/>
            </w:tcMar>
          </w:tcPr>
          <w:p w14:paraId="4511C14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8" w:type="dxa"/>
            <w:shd w:val="clear" w:color="auto" w:fill="auto"/>
            <w:tcMar>
              <w:top w:w="100" w:type="dxa"/>
              <w:left w:w="100" w:type="dxa"/>
              <w:bottom w:w="100" w:type="dxa"/>
              <w:right w:w="100" w:type="dxa"/>
            </w:tcMar>
          </w:tcPr>
          <w:p w14:paraId="5530D36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4D2BE87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2883193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FFEF9C"/>
            <w:tcMar>
              <w:top w:w="100" w:type="dxa"/>
              <w:left w:w="100" w:type="dxa"/>
              <w:bottom w:w="100" w:type="dxa"/>
              <w:right w:w="100" w:type="dxa"/>
            </w:tcMar>
          </w:tcPr>
          <w:p w14:paraId="486A4A7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23" w:type="dxa"/>
            <w:shd w:val="clear" w:color="auto" w:fill="auto"/>
            <w:tcMar>
              <w:top w:w="100" w:type="dxa"/>
              <w:left w:w="100" w:type="dxa"/>
              <w:bottom w:w="100" w:type="dxa"/>
              <w:right w:w="100" w:type="dxa"/>
            </w:tcMar>
          </w:tcPr>
          <w:p w14:paraId="30B76CA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07D0301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58D0B72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2" w:type="dxa"/>
            <w:shd w:val="clear" w:color="auto" w:fill="auto"/>
            <w:tcMar>
              <w:top w:w="100" w:type="dxa"/>
              <w:left w:w="100" w:type="dxa"/>
              <w:bottom w:w="100" w:type="dxa"/>
              <w:right w:w="100" w:type="dxa"/>
            </w:tcMar>
          </w:tcPr>
          <w:p w14:paraId="5A0EDE6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07771F1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640" w:type="dxa"/>
            <w:shd w:val="clear" w:color="auto" w:fill="FCEE9C"/>
            <w:tcMar>
              <w:top w:w="100" w:type="dxa"/>
              <w:left w:w="100" w:type="dxa"/>
              <w:bottom w:w="100" w:type="dxa"/>
              <w:right w:w="100" w:type="dxa"/>
            </w:tcMar>
          </w:tcPr>
          <w:p w14:paraId="7FEF762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r>
      <w:tr w:rsidR="003D59D1" w:rsidRPr="004276D8" w14:paraId="16BE021C" w14:textId="77777777" w:rsidTr="003D59D1">
        <w:trPr>
          <w:trHeight w:val="20"/>
        </w:trPr>
        <w:tc>
          <w:tcPr>
            <w:tcW w:w="2694" w:type="dxa"/>
            <w:shd w:val="clear" w:color="auto" w:fill="auto"/>
            <w:tcMar>
              <w:top w:w="100" w:type="dxa"/>
              <w:left w:w="100" w:type="dxa"/>
              <w:bottom w:w="100" w:type="dxa"/>
              <w:right w:w="100" w:type="dxa"/>
            </w:tcMar>
          </w:tcPr>
          <w:p w14:paraId="6A01595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integration / interoperability</w:t>
            </w:r>
          </w:p>
        </w:tc>
        <w:tc>
          <w:tcPr>
            <w:tcW w:w="518" w:type="dxa"/>
            <w:shd w:val="clear" w:color="auto" w:fill="F4EC9A"/>
            <w:tcMar>
              <w:top w:w="100" w:type="dxa"/>
              <w:left w:w="100" w:type="dxa"/>
              <w:bottom w:w="100" w:type="dxa"/>
              <w:right w:w="100" w:type="dxa"/>
            </w:tcMar>
          </w:tcPr>
          <w:p w14:paraId="50CCCED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7</w:t>
            </w:r>
          </w:p>
        </w:tc>
        <w:tc>
          <w:tcPr>
            <w:tcW w:w="518" w:type="dxa"/>
            <w:shd w:val="clear" w:color="auto" w:fill="auto"/>
            <w:tcMar>
              <w:top w:w="100" w:type="dxa"/>
              <w:left w:w="100" w:type="dxa"/>
              <w:bottom w:w="100" w:type="dxa"/>
              <w:right w:w="100" w:type="dxa"/>
            </w:tcMar>
          </w:tcPr>
          <w:p w14:paraId="5C29154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2F23387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7538F82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FFEF9C"/>
            <w:tcMar>
              <w:top w:w="100" w:type="dxa"/>
              <w:left w:w="100" w:type="dxa"/>
              <w:bottom w:w="100" w:type="dxa"/>
              <w:right w:w="100" w:type="dxa"/>
            </w:tcMar>
          </w:tcPr>
          <w:p w14:paraId="2593E2D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23" w:type="dxa"/>
            <w:shd w:val="clear" w:color="auto" w:fill="auto"/>
            <w:tcMar>
              <w:top w:w="100" w:type="dxa"/>
              <w:left w:w="100" w:type="dxa"/>
              <w:bottom w:w="100" w:type="dxa"/>
              <w:right w:w="100" w:type="dxa"/>
            </w:tcMar>
          </w:tcPr>
          <w:p w14:paraId="3572AF8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0BC4517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05770FE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2" w:type="dxa"/>
            <w:shd w:val="clear" w:color="auto" w:fill="FFEF9C"/>
            <w:tcMar>
              <w:top w:w="100" w:type="dxa"/>
              <w:left w:w="100" w:type="dxa"/>
              <w:bottom w:w="100" w:type="dxa"/>
              <w:right w:w="100" w:type="dxa"/>
            </w:tcMar>
          </w:tcPr>
          <w:p w14:paraId="43A94B6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8" w:type="dxa"/>
            <w:shd w:val="clear" w:color="auto" w:fill="F8ED9B"/>
            <w:tcMar>
              <w:top w:w="100" w:type="dxa"/>
              <w:left w:w="100" w:type="dxa"/>
              <w:bottom w:w="100" w:type="dxa"/>
              <w:right w:w="100" w:type="dxa"/>
            </w:tcMar>
          </w:tcPr>
          <w:p w14:paraId="50BDD93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640" w:type="dxa"/>
            <w:shd w:val="clear" w:color="auto" w:fill="auto"/>
            <w:tcMar>
              <w:top w:w="100" w:type="dxa"/>
              <w:left w:w="100" w:type="dxa"/>
              <w:bottom w:w="100" w:type="dxa"/>
              <w:right w:w="100" w:type="dxa"/>
            </w:tcMar>
          </w:tcPr>
          <w:p w14:paraId="1E434BC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r>
      <w:tr w:rsidR="003D59D1" w:rsidRPr="004276D8" w14:paraId="61707C72" w14:textId="77777777" w:rsidTr="003D59D1">
        <w:trPr>
          <w:trHeight w:val="20"/>
        </w:trPr>
        <w:tc>
          <w:tcPr>
            <w:tcW w:w="2694" w:type="dxa"/>
            <w:shd w:val="clear" w:color="auto" w:fill="auto"/>
            <w:tcMar>
              <w:top w:w="100" w:type="dxa"/>
              <w:left w:w="100" w:type="dxa"/>
              <w:bottom w:w="100" w:type="dxa"/>
              <w:right w:w="100" w:type="dxa"/>
            </w:tcMar>
          </w:tcPr>
          <w:p w14:paraId="12639B3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interaction</w:t>
            </w:r>
          </w:p>
        </w:tc>
        <w:tc>
          <w:tcPr>
            <w:tcW w:w="518" w:type="dxa"/>
            <w:shd w:val="clear" w:color="auto" w:fill="FEEF9C"/>
            <w:tcMar>
              <w:top w:w="100" w:type="dxa"/>
              <w:left w:w="100" w:type="dxa"/>
              <w:bottom w:w="100" w:type="dxa"/>
              <w:right w:w="100" w:type="dxa"/>
            </w:tcMar>
          </w:tcPr>
          <w:p w14:paraId="1246DC9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8" w:type="dxa"/>
            <w:shd w:val="clear" w:color="auto" w:fill="auto"/>
            <w:tcMar>
              <w:top w:w="100" w:type="dxa"/>
              <w:left w:w="100" w:type="dxa"/>
              <w:bottom w:w="100" w:type="dxa"/>
              <w:right w:w="100" w:type="dxa"/>
            </w:tcMar>
          </w:tcPr>
          <w:p w14:paraId="438A0CA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22148DE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0993CC7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FFEF9C"/>
            <w:tcMar>
              <w:top w:w="100" w:type="dxa"/>
              <w:left w:w="100" w:type="dxa"/>
              <w:bottom w:w="100" w:type="dxa"/>
              <w:right w:w="100" w:type="dxa"/>
            </w:tcMar>
          </w:tcPr>
          <w:p w14:paraId="06173E3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23" w:type="dxa"/>
            <w:shd w:val="clear" w:color="auto" w:fill="auto"/>
            <w:tcMar>
              <w:top w:w="100" w:type="dxa"/>
              <w:left w:w="100" w:type="dxa"/>
              <w:bottom w:w="100" w:type="dxa"/>
              <w:right w:w="100" w:type="dxa"/>
            </w:tcMar>
          </w:tcPr>
          <w:p w14:paraId="44BA365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36C3A59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0AB345C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2" w:type="dxa"/>
            <w:shd w:val="clear" w:color="auto" w:fill="FFEF9C"/>
            <w:tcMar>
              <w:top w:w="100" w:type="dxa"/>
              <w:left w:w="100" w:type="dxa"/>
              <w:bottom w:w="100" w:type="dxa"/>
              <w:right w:w="100" w:type="dxa"/>
            </w:tcMar>
          </w:tcPr>
          <w:p w14:paraId="1A87B8A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8" w:type="dxa"/>
            <w:shd w:val="clear" w:color="auto" w:fill="auto"/>
            <w:tcMar>
              <w:top w:w="100" w:type="dxa"/>
              <w:left w:w="100" w:type="dxa"/>
              <w:bottom w:w="100" w:type="dxa"/>
              <w:right w:w="100" w:type="dxa"/>
            </w:tcMar>
          </w:tcPr>
          <w:p w14:paraId="63C4D48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640" w:type="dxa"/>
            <w:shd w:val="clear" w:color="auto" w:fill="auto"/>
            <w:tcMar>
              <w:top w:w="100" w:type="dxa"/>
              <w:left w:w="100" w:type="dxa"/>
              <w:bottom w:w="100" w:type="dxa"/>
              <w:right w:w="100" w:type="dxa"/>
            </w:tcMar>
          </w:tcPr>
          <w:p w14:paraId="111B5AA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r>
      <w:tr w:rsidR="003D59D1" w:rsidRPr="004276D8" w14:paraId="419D53CE" w14:textId="77777777" w:rsidTr="003D59D1">
        <w:trPr>
          <w:trHeight w:val="20"/>
        </w:trPr>
        <w:tc>
          <w:tcPr>
            <w:tcW w:w="2694" w:type="dxa"/>
            <w:shd w:val="clear" w:color="auto" w:fill="auto"/>
            <w:tcMar>
              <w:top w:w="100" w:type="dxa"/>
              <w:left w:w="100" w:type="dxa"/>
              <w:bottom w:w="100" w:type="dxa"/>
              <w:right w:w="100" w:type="dxa"/>
            </w:tcMar>
          </w:tcPr>
          <w:p w14:paraId="336316D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investment</w:t>
            </w:r>
          </w:p>
        </w:tc>
        <w:tc>
          <w:tcPr>
            <w:tcW w:w="518" w:type="dxa"/>
            <w:shd w:val="clear" w:color="auto" w:fill="FEEF9C"/>
            <w:tcMar>
              <w:top w:w="100" w:type="dxa"/>
              <w:left w:w="100" w:type="dxa"/>
              <w:bottom w:w="100" w:type="dxa"/>
              <w:right w:w="100" w:type="dxa"/>
            </w:tcMar>
          </w:tcPr>
          <w:p w14:paraId="7B6F8EB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8" w:type="dxa"/>
            <w:shd w:val="clear" w:color="auto" w:fill="auto"/>
            <w:tcMar>
              <w:top w:w="100" w:type="dxa"/>
              <w:left w:w="100" w:type="dxa"/>
              <w:bottom w:w="100" w:type="dxa"/>
              <w:right w:w="100" w:type="dxa"/>
            </w:tcMar>
          </w:tcPr>
          <w:p w14:paraId="01C207A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0BAD369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0F130D6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68F6FAA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3" w:type="dxa"/>
            <w:shd w:val="clear" w:color="auto" w:fill="auto"/>
            <w:tcMar>
              <w:top w:w="100" w:type="dxa"/>
              <w:left w:w="100" w:type="dxa"/>
              <w:bottom w:w="100" w:type="dxa"/>
              <w:right w:w="100" w:type="dxa"/>
            </w:tcMar>
          </w:tcPr>
          <w:p w14:paraId="65FA06F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43E9CEF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7BB53A5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2" w:type="dxa"/>
            <w:shd w:val="clear" w:color="auto" w:fill="auto"/>
            <w:tcMar>
              <w:top w:w="100" w:type="dxa"/>
              <w:left w:w="100" w:type="dxa"/>
              <w:bottom w:w="100" w:type="dxa"/>
              <w:right w:w="100" w:type="dxa"/>
            </w:tcMar>
          </w:tcPr>
          <w:p w14:paraId="728BCAF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77F6116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640" w:type="dxa"/>
            <w:shd w:val="clear" w:color="auto" w:fill="auto"/>
            <w:tcMar>
              <w:top w:w="100" w:type="dxa"/>
              <w:left w:w="100" w:type="dxa"/>
              <w:bottom w:w="100" w:type="dxa"/>
              <w:right w:w="100" w:type="dxa"/>
            </w:tcMar>
          </w:tcPr>
          <w:p w14:paraId="3606E57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r>
      <w:tr w:rsidR="003D59D1" w:rsidRPr="004276D8" w14:paraId="6A12EB3A" w14:textId="77777777" w:rsidTr="003D59D1">
        <w:trPr>
          <w:trHeight w:val="20"/>
        </w:trPr>
        <w:tc>
          <w:tcPr>
            <w:tcW w:w="2694" w:type="dxa"/>
            <w:shd w:val="clear" w:color="auto" w:fill="auto"/>
            <w:tcMar>
              <w:top w:w="100" w:type="dxa"/>
              <w:left w:w="100" w:type="dxa"/>
              <w:bottom w:w="100" w:type="dxa"/>
              <w:right w:w="100" w:type="dxa"/>
            </w:tcMar>
          </w:tcPr>
          <w:p w14:paraId="4BA4D64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management</w:t>
            </w:r>
          </w:p>
        </w:tc>
        <w:tc>
          <w:tcPr>
            <w:tcW w:w="518" w:type="dxa"/>
            <w:shd w:val="clear" w:color="auto" w:fill="F4EC9A"/>
            <w:tcMar>
              <w:top w:w="100" w:type="dxa"/>
              <w:left w:w="100" w:type="dxa"/>
              <w:bottom w:w="100" w:type="dxa"/>
              <w:right w:w="100" w:type="dxa"/>
            </w:tcMar>
          </w:tcPr>
          <w:p w14:paraId="0DBE71B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7</w:t>
            </w:r>
          </w:p>
        </w:tc>
        <w:tc>
          <w:tcPr>
            <w:tcW w:w="518" w:type="dxa"/>
            <w:shd w:val="clear" w:color="auto" w:fill="auto"/>
            <w:tcMar>
              <w:top w:w="100" w:type="dxa"/>
              <w:left w:w="100" w:type="dxa"/>
              <w:bottom w:w="100" w:type="dxa"/>
              <w:right w:w="100" w:type="dxa"/>
            </w:tcMar>
          </w:tcPr>
          <w:p w14:paraId="5E1C305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7A7898A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7F845CC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13E9690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3" w:type="dxa"/>
            <w:shd w:val="clear" w:color="auto" w:fill="auto"/>
            <w:tcMar>
              <w:top w:w="100" w:type="dxa"/>
              <w:left w:w="100" w:type="dxa"/>
              <w:bottom w:w="100" w:type="dxa"/>
              <w:right w:w="100" w:type="dxa"/>
            </w:tcMar>
          </w:tcPr>
          <w:p w14:paraId="7C6E5CA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30E52DD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631D3DF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2" w:type="dxa"/>
            <w:shd w:val="clear" w:color="auto" w:fill="auto"/>
            <w:tcMar>
              <w:top w:w="100" w:type="dxa"/>
              <w:left w:w="100" w:type="dxa"/>
              <w:bottom w:w="100" w:type="dxa"/>
              <w:right w:w="100" w:type="dxa"/>
            </w:tcMar>
          </w:tcPr>
          <w:p w14:paraId="73DE2B6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FFEF9C"/>
            <w:tcMar>
              <w:top w:w="100" w:type="dxa"/>
              <w:left w:w="100" w:type="dxa"/>
              <w:bottom w:w="100" w:type="dxa"/>
              <w:right w:w="100" w:type="dxa"/>
            </w:tcMar>
          </w:tcPr>
          <w:p w14:paraId="2D33FAF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640" w:type="dxa"/>
            <w:shd w:val="clear" w:color="auto" w:fill="auto"/>
            <w:tcMar>
              <w:top w:w="100" w:type="dxa"/>
              <w:left w:w="100" w:type="dxa"/>
              <w:bottom w:w="100" w:type="dxa"/>
              <w:right w:w="100" w:type="dxa"/>
            </w:tcMar>
          </w:tcPr>
          <w:p w14:paraId="3E309D6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r>
      <w:tr w:rsidR="003D59D1" w:rsidRPr="004276D8" w14:paraId="498CB031" w14:textId="77777777" w:rsidTr="003D59D1">
        <w:trPr>
          <w:trHeight w:val="20"/>
        </w:trPr>
        <w:tc>
          <w:tcPr>
            <w:tcW w:w="2694" w:type="dxa"/>
            <w:shd w:val="clear" w:color="auto" w:fill="auto"/>
            <w:tcMar>
              <w:top w:w="100" w:type="dxa"/>
              <w:left w:w="100" w:type="dxa"/>
              <w:bottom w:w="100" w:type="dxa"/>
              <w:right w:w="100" w:type="dxa"/>
            </w:tcMar>
          </w:tcPr>
          <w:p w14:paraId="72D7117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modelling</w:t>
            </w:r>
          </w:p>
        </w:tc>
        <w:tc>
          <w:tcPr>
            <w:tcW w:w="518" w:type="dxa"/>
            <w:shd w:val="clear" w:color="auto" w:fill="auto"/>
            <w:tcMar>
              <w:top w:w="100" w:type="dxa"/>
              <w:left w:w="100" w:type="dxa"/>
              <w:bottom w:w="100" w:type="dxa"/>
              <w:right w:w="100" w:type="dxa"/>
            </w:tcMar>
          </w:tcPr>
          <w:p w14:paraId="3FC61D0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2E54A03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7F93FFF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6BCF0B8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00FA3CC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3" w:type="dxa"/>
            <w:shd w:val="clear" w:color="auto" w:fill="auto"/>
            <w:tcMar>
              <w:top w:w="100" w:type="dxa"/>
              <w:left w:w="100" w:type="dxa"/>
              <w:bottom w:w="100" w:type="dxa"/>
              <w:right w:w="100" w:type="dxa"/>
            </w:tcMar>
          </w:tcPr>
          <w:p w14:paraId="1AFB103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2CAABB7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2CE7B31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2" w:type="dxa"/>
            <w:shd w:val="clear" w:color="auto" w:fill="FFEF9C"/>
            <w:tcMar>
              <w:top w:w="100" w:type="dxa"/>
              <w:left w:w="100" w:type="dxa"/>
              <w:bottom w:w="100" w:type="dxa"/>
              <w:right w:w="100" w:type="dxa"/>
            </w:tcMar>
          </w:tcPr>
          <w:p w14:paraId="4FCF5C0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8" w:type="dxa"/>
            <w:shd w:val="clear" w:color="auto" w:fill="FFEF9C"/>
            <w:tcMar>
              <w:top w:w="100" w:type="dxa"/>
              <w:left w:w="100" w:type="dxa"/>
              <w:bottom w:w="100" w:type="dxa"/>
              <w:right w:w="100" w:type="dxa"/>
            </w:tcMar>
          </w:tcPr>
          <w:p w14:paraId="610A5DB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640" w:type="dxa"/>
            <w:shd w:val="clear" w:color="auto" w:fill="auto"/>
            <w:tcMar>
              <w:top w:w="100" w:type="dxa"/>
              <w:left w:w="100" w:type="dxa"/>
              <w:bottom w:w="100" w:type="dxa"/>
              <w:right w:w="100" w:type="dxa"/>
            </w:tcMar>
          </w:tcPr>
          <w:p w14:paraId="65BAC7B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r>
      <w:tr w:rsidR="003D59D1" w:rsidRPr="004276D8" w14:paraId="0227722C" w14:textId="77777777" w:rsidTr="003D59D1">
        <w:trPr>
          <w:trHeight w:val="20"/>
        </w:trPr>
        <w:tc>
          <w:tcPr>
            <w:tcW w:w="2694" w:type="dxa"/>
            <w:shd w:val="clear" w:color="auto" w:fill="auto"/>
            <w:tcMar>
              <w:top w:w="100" w:type="dxa"/>
              <w:left w:w="100" w:type="dxa"/>
              <w:bottom w:w="100" w:type="dxa"/>
              <w:right w:w="100" w:type="dxa"/>
            </w:tcMar>
          </w:tcPr>
          <w:p w14:paraId="3550132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monitoring</w:t>
            </w:r>
          </w:p>
        </w:tc>
        <w:tc>
          <w:tcPr>
            <w:tcW w:w="518" w:type="dxa"/>
            <w:shd w:val="clear" w:color="auto" w:fill="FFEF9C"/>
            <w:tcMar>
              <w:top w:w="100" w:type="dxa"/>
              <w:left w:w="100" w:type="dxa"/>
              <w:bottom w:w="100" w:type="dxa"/>
              <w:right w:w="100" w:type="dxa"/>
            </w:tcMar>
          </w:tcPr>
          <w:p w14:paraId="5BFC9B3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8" w:type="dxa"/>
            <w:shd w:val="clear" w:color="auto" w:fill="auto"/>
            <w:tcMar>
              <w:top w:w="100" w:type="dxa"/>
              <w:left w:w="100" w:type="dxa"/>
              <w:bottom w:w="100" w:type="dxa"/>
              <w:right w:w="100" w:type="dxa"/>
            </w:tcMar>
          </w:tcPr>
          <w:p w14:paraId="04DB35B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68A98CA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4B86635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7D9F18E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3" w:type="dxa"/>
            <w:shd w:val="clear" w:color="auto" w:fill="auto"/>
            <w:tcMar>
              <w:top w:w="100" w:type="dxa"/>
              <w:left w:w="100" w:type="dxa"/>
              <w:bottom w:w="100" w:type="dxa"/>
              <w:right w:w="100" w:type="dxa"/>
            </w:tcMar>
          </w:tcPr>
          <w:p w14:paraId="5B8AB37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73132DB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41CD0D9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2" w:type="dxa"/>
            <w:shd w:val="clear" w:color="auto" w:fill="auto"/>
            <w:tcMar>
              <w:top w:w="100" w:type="dxa"/>
              <w:left w:w="100" w:type="dxa"/>
              <w:bottom w:w="100" w:type="dxa"/>
              <w:right w:w="100" w:type="dxa"/>
            </w:tcMar>
          </w:tcPr>
          <w:p w14:paraId="728EFA2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FFEF9C"/>
            <w:tcMar>
              <w:top w:w="100" w:type="dxa"/>
              <w:left w:w="100" w:type="dxa"/>
              <w:bottom w:w="100" w:type="dxa"/>
              <w:right w:w="100" w:type="dxa"/>
            </w:tcMar>
          </w:tcPr>
          <w:p w14:paraId="721F68A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640" w:type="dxa"/>
            <w:shd w:val="clear" w:color="auto" w:fill="auto"/>
            <w:tcMar>
              <w:top w:w="100" w:type="dxa"/>
              <w:left w:w="100" w:type="dxa"/>
              <w:bottom w:w="100" w:type="dxa"/>
              <w:right w:w="100" w:type="dxa"/>
            </w:tcMar>
          </w:tcPr>
          <w:p w14:paraId="39FEE1C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r>
      <w:tr w:rsidR="003D59D1" w:rsidRPr="004276D8" w14:paraId="533AAC57" w14:textId="77777777" w:rsidTr="003D59D1">
        <w:trPr>
          <w:trHeight w:val="20"/>
        </w:trPr>
        <w:tc>
          <w:tcPr>
            <w:tcW w:w="2694" w:type="dxa"/>
            <w:shd w:val="clear" w:color="auto" w:fill="auto"/>
            <w:tcMar>
              <w:top w:w="100" w:type="dxa"/>
              <w:left w:w="100" w:type="dxa"/>
              <w:bottom w:w="100" w:type="dxa"/>
              <w:right w:w="100" w:type="dxa"/>
            </w:tcMar>
          </w:tcPr>
          <w:p w14:paraId="3E53B94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optimization</w:t>
            </w:r>
          </w:p>
        </w:tc>
        <w:tc>
          <w:tcPr>
            <w:tcW w:w="518" w:type="dxa"/>
            <w:shd w:val="clear" w:color="auto" w:fill="FAEE9B"/>
            <w:tcMar>
              <w:top w:w="100" w:type="dxa"/>
              <w:left w:w="100" w:type="dxa"/>
              <w:bottom w:w="100" w:type="dxa"/>
              <w:right w:w="100" w:type="dxa"/>
            </w:tcMar>
          </w:tcPr>
          <w:p w14:paraId="2CF7DAF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18" w:type="dxa"/>
            <w:shd w:val="clear" w:color="auto" w:fill="auto"/>
            <w:tcMar>
              <w:top w:w="100" w:type="dxa"/>
              <w:left w:w="100" w:type="dxa"/>
              <w:bottom w:w="100" w:type="dxa"/>
              <w:right w:w="100" w:type="dxa"/>
            </w:tcMar>
          </w:tcPr>
          <w:p w14:paraId="3B9753F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377C698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3AE9D24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FEEF9C"/>
            <w:tcMar>
              <w:top w:w="100" w:type="dxa"/>
              <w:left w:w="100" w:type="dxa"/>
              <w:bottom w:w="100" w:type="dxa"/>
              <w:right w:w="100" w:type="dxa"/>
            </w:tcMar>
          </w:tcPr>
          <w:p w14:paraId="37351DB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23" w:type="dxa"/>
            <w:shd w:val="clear" w:color="auto" w:fill="auto"/>
            <w:tcMar>
              <w:top w:w="100" w:type="dxa"/>
              <w:left w:w="100" w:type="dxa"/>
              <w:bottom w:w="100" w:type="dxa"/>
              <w:right w:w="100" w:type="dxa"/>
            </w:tcMar>
          </w:tcPr>
          <w:p w14:paraId="0BC22EE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53" w:type="dxa"/>
            <w:shd w:val="clear" w:color="auto" w:fill="auto"/>
            <w:tcMar>
              <w:top w:w="100" w:type="dxa"/>
              <w:left w:w="100" w:type="dxa"/>
              <w:bottom w:w="100" w:type="dxa"/>
              <w:right w:w="100" w:type="dxa"/>
            </w:tcMar>
          </w:tcPr>
          <w:p w14:paraId="338F297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8" w:type="dxa"/>
            <w:shd w:val="clear" w:color="auto" w:fill="auto"/>
            <w:tcMar>
              <w:top w:w="100" w:type="dxa"/>
              <w:left w:w="100" w:type="dxa"/>
              <w:bottom w:w="100" w:type="dxa"/>
              <w:right w:w="100" w:type="dxa"/>
            </w:tcMar>
          </w:tcPr>
          <w:p w14:paraId="1635AAB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22" w:type="dxa"/>
            <w:shd w:val="clear" w:color="auto" w:fill="FFEF9C"/>
            <w:tcMar>
              <w:top w:w="100" w:type="dxa"/>
              <w:left w:w="100" w:type="dxa"/>
              <w:bottom w:w="100" w:type="dxa"/>
              <w:right w:w="100" w:type="dxa"/>
            </w:tcMar>
          </w:tcPr>
          <w:p w14:paraId="23E41AE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8" w:type="dxa"/>
            <w:shd w:val="clear" w:color="auto" w:fill="auto"/>
            <w:tcMar>
              <w:top w:w="100" w:type="dxa"/>
              <w:left w:w="100" w:type="dxa"/>
              <w:bottom w:w="100" w:type="dxa"/>
              <w:right w:w="100" w:type="dxa"/>
            </w:tcMar>
          </w:tcPr>
          <w:p w14:paraId="00EA097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640" w:type="dxa"/>
            <w:shd w:val="clear" w:color="auto" w:fill="auto"/>
            <w:tcMar>
              <w:top w:w="100" w:type="dxa"/>
              <w:left w:w="100" w:type="dxa"/>
              <w:bottom w:w="100" w:type="dxa"/>
              <w:right w:w="100" w:type="dxa"/>
            </w:tcMar>
          </w:tcPr>
          <w:p w14:paraId="2D7A988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r>
    </w:tbl>
    <w:p w14:paraId="0CF27284" w14:textId="77777777" w:rsidR="003D59D1" w:rsidRPr="004276D8" w:rsidRDefault="003D59D1" w:rsidP="003D59D1">
      <w:pPr>
        <w:spacing w:line="240" w:lineRule="auto"/>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br w:type="page"/>
      </w:r>
    </w:p>
    <w:p w14:paraId="4C1FF922" w14:textId="77777777" w:rsidR="003D59D1" w:rsidRPr="004276D8" w:rsidRDefault="003D59D1" w:rsidP="003D59D1">
      <w:pPr>
        <w:pBdr>
          <w:top w:val="nil"/>
          <w:left w:val="nil"/>
          <w:bottom w:val="nil"/>
          <w:right w:val="nil"/>
          <w:between w:val="nil"/>
        </w:pBdr>
        <w:spacing w:before="240" w:after="120" w:line="240" w:lineRule="auto"/>
        <w:jc w:val="left"/>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b/>
          <w:color w:val="auto"/>
          <w:sz w:val="20"/>
          <w:szCs w:val="20"/>
          <w:lang w:val="en-GB"/>
        </w:rPr>
        <w:lastRenderedPageBreak/>
        <w:t>Appendix C.</w:t>
      </w:r>
      <w:r w:rsidRPr="004276D8">
        <w:rPr>
          <w:rFonts w:ascii="Palatino Linotype" w:eastAsia="Palatino Linotype" w:hAnsi="Palatino Linotype" w:cs="Palatino Linotype"/>
          <w:color w:val="auto"/>
          <w:sz w:val="20"/>
          <w:szCs w:val="20"/>
          <w:lang w:val="en-GB"/>
        </w:rPr>
        <w:t xml:space="preserve"> The activity - use case co-occurrence matrix in BIM and building energy efficiency analysis.</w:t>
      </w:r>
    </w:p>
    <w:tbl>
      <w:tblPr>
        <w:tblW w:w="9064" w:type="dxa"/>
        <w:tblBorders>
          <w:top w:val="single" w:sz="4" w:space="0" w:color="auto"/>
          <w:bottom w:val="single" w:sz="4" w:space="0" w:color="auto"/>
        </w:tblBorders>
        <w:tblLayout w:type="fixed"/>
        <w:tblLook w:val="0600" w:firstRow="0" w:lastRow="0" w:firstColumn="0" w:lastColumn="0" w:noHBand="1" w:noVBand="1"/>
      </w:tblPr>
      <w:tblGrid>
        <w:gridCol w:w="2640"/>
        <w:gridCol w:w="517"/>
        <w:gridCol w:w="517"/>
        <w:gridCol w:w="517"/>
        <w:gridCol w:w="517"/>
        <w:gridCol w:w="517"/>
        <w:gridCol w:w="517"/>
        <w:gridCol w:w="737"/>
        <w:gridCol w:w="517"/>
        <w:gridCol w:w="517"/>
        <w:gridCol w:w="517"/>
        <w:gridCol w:w="517"/>
        <w:gridCol w:w="517"/>
      </w:tblGrid>
      <w:tr w:rsidR="003D59D1" w:rsidRPr="004276D8" w14:paraId="28A6071F" w14:textId="77777777" w:rsidTr="003D59D1">
        <w:trPr>
          <w:trHeight w:val="20"/>
          <w:tblHeader/>
        </w:trPr>
        <w:tc>
          <w:tcPr>
            <w:tcW w:w="2640" w:type="dxa"/>
            <w:tcBorders>
              <w:top w:val="single" w:sz="4" w:space="0" w:color="auto"/>
              <w:bottom w:val="nil"/>
            </w:tcBorders>
            <w:tcMar>
              <w:top w:w="100" w:type="dxa"/>
              <w:left w:w="100" w:type="dxa"/>
              <w:bottom w:w="100" w:type="dxa"/>
              <w:right w:w="100" w:type="dxa"/>
            </w:tcMar>
          </w:tcPr>
          <w:p w14:paraId="01A57CA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Activity</w:t>
            </w:r>
          </w:p>
        </w:tc>
        <w:tc>
          <w:tcPr>
            <w:tcW w:w="517" w:type="dxa"/>
            <w:vMerge w:val="restart"/>
            <w:tcBorders>
              <w:top w:val="single" w:sz="4" w:space="0" w:color="auto"/>
              <w:bottom w:val="nil"/>
            </w:tcBorders>
            <w:tcMar>
              <w:top w:w="100" w:type="dxa"/>
              <w:left w:w="100" w:type="dxa"/>
              <w:bottom w:w="100" w:type="dxa"/>
              <w:right w:w="100" w:type="dxa"/>
            </w:tcMar>
            <w:textDirection w:val="btLr"/>
            <w:vAlign w:val="center"/>
          </w:tcPr>
          <w:p w14:paraId="44AAAF7C" w14:textId="77777777" w:rsidR="003D59D1" w:rsidRPr="004276D8" w:rsidRDefault="003D59D1" w:rsidP="003D59D1">
            <w:pPr>
              <w:widowControl w:val="0"/>
              <w:pBdr>
                <w:top w:val="nil"/>
                <w:left w:val="nil"/>
                <w:bottom w:val="nil"/>
                <w:right w:val="nil"/>
                <w:between w:val="nil"/>
              </w:pBdr>
              <w:spacing w:line="276"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communication</w:t>
            </w:r>
          </w:p>
        </w:tc>
        <w:tc>
          <w:tcPr>
            <w:tcW w:w="517" w:type="dxa"/>
            <w:vMerge w:val="restart"/>
            <w:tcBorders>
              <w:top w:val="single" w:sz="4" w:space="0" w:color="auto"/>
              <w:bottom w:val="nil"/>
            </w:tcBorders>
            <w:tcMar>
              <w:top w:w="100" w:type="dxa"/>
              <w:left w:w="100" w:type="dxa"/>
              <w:bottom w:w="100" w:type="dxa"/>
              <w:right w:w="100" w:type="dxa"/>
            </w:tcMar>
            <w:textDirection w:val="btLr"/>
            <w:vAlign w:val="center"/>
          </w:tcPr>
          <w:p w14:paraId="631B0C13" w14:textId="77777777" w:rsidR="003D59D1" w:rsidRPr="004276D8" w:rsidRDefault="003D59D1" w:rsidP="003D59D1">
            <w:pPr>
              <w:widowControl w:val="0"/>
              <w:pBdr>
                <w:top w:val="nil"/>
                <w:left w:val="nil"/>
                <w:bottom w:val="nil"/>
                <w:right w:val="nil"/>
                <w:between w:val="nil"/>
              </w:pBdr>
              <w:spacing w:line="276"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control</w:t>
            </w:r>
          </w:p>
        </w:tc>
        <w:tc>
          <w:tcPr>
            <w:tcW w:w="517" w:type="dxa"/>
            <w:vMerge w:val="restart"/>
            <w:tcBorders>
              <w:top w:val="single" w:sz="4" w:space="0" w:color="auto"/>
              <w:bottom w:val="nil"/>
            </w:tcBorders>
            <w:tcMar>
              <w:top w:w="100" w:type="dxa"/>
              <w:left w:w="100" w:type="dxa"/>
              <w:bottom w:w="100" w:type="dxa"/>
              <w:right w:w="100" w:type="dxa"/>
            </w:tcMar>
            <w:textDirection w:val="btLr"/>
            <w:vAlign w:val="center"/>
          </w:tcPr>
          <w:p w14:paraId="1FAB2D04" w14:textId="77777777" w:rsidR="003D59D1" w:rsidRPr="004276D8" w:rsidRDefault="003D59D1" w:rsidP="003D59D1">
            <w:pPr>
              <w:widowControl w:val="0"/>
              <w:pBdr>
                <w:top w:val="nil"/>
                <w:left w:val="nil"/>
                <w:bottom w:val="nil"/>
                <w:right w:val="nil"/>
                <w:between w:val="nil"/>
              </w:pBdr>
              <w:spacing w:line="276"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design decision</w:t>
            </w:r>
          </w:p>
        </w:tc>
        <w:tc>
          <w:tcPr>
            <w:tcW w:w="517" w:type="dxa"/>
            <w:vMerge w:val="restart"/>
            <w:tcBorders>
              <w:top w:val="single" w:sz="4" w:space="0" w:color="auto"/>
              <w:bottom w:val="nil"/>
            </w:tcBorders>
            <w:tcMar>
              <w:top w:w="100" w:type="dxa"/>
              <w:left w:w="100" w:type="dxa"/>
              <w:bottom w:w="100" w:type="dxa"/>
              <w:right w:w="100" w:type="dxa"/>
            </w:tcMar>
            <w:textDirection w:val="btLr"/>
            <w:vAlign w:val="center"/>
          </w:tcPr>
          <w:p w14:paraId="04EAAC74" w14:textId="77777777" w:rsidR="003D59D1" w:rsidRPr="004276D8" w:rsidRDefault="003D59D1" w:rsidP="003D59D1">
            <w:pPr>
              <w:widowControl w:val="0"/>
              <w:pBdr>
                <w:top w:val="nil"/>
                <w:left w:val="nil"/>
                <w:bottom w:val="nil"/>
                <w:right w:val="nil"/>
                <w:between w:val="nil"/>
              </w:pBdr>
              <w:spacing w:line="276"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development</w:t>
            </w:r>
          </w:p>
        </w:tc>
        <w:tc>
          <w:tcPr>
            <w:tcW w:w="517" w:type="dxa"/>
            <w:vMerge w:val="restart"/>
            <w:tcBorders>
              <w:top w:val="single" w:sz="4" w:space="0" w:color="auto"/>
              <w:bottom w:val="nil"/>
            </w:tcBorders>
            <w:tcMar>
              <w:top w:w="100" w:type="dxa"/>
              <w:left w:w="100" w:type="dxa"/>
              <w:bottom w:w="100" w:type="dxa"/>
              <w:right w:w="100" w:type="dxa"/>
            </w:tcMar>
            <w:textDirection w:val="btLr"/>
            <w:vAlign w:val="center"/>
          </w:tcPr>
          <w:p w14:paraId="39E681E2" w14:textId="77777777" w:rsidR="003D59D1" w:rsidRPr="004276D8" w:rsidRDefault="003D59D1" w:rsidP="003D59D1">
            <w:pPr>
              <w:widowControl w:val="0"/>
              <w:pBdr>
                <w:top w:val="nil"/>
                <w:left w:val="nil"/>
                <w:bottom w:val="nil"/>
                <w:right w:val="nil"/>
                <w:between w:val="nil"/>
              </w:pBdr>
              <w:spacing w:line="276"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engineering</w:t>
            </w:r>
          </w:p>
        </w:tc>
        <w:tc>
          <w:tcPr>
            <w:tcW w:w="517" w:type="dxa"/>
            <w:vMerge w:val="restart"/>
            <w:tcBorders>
              <w:top w:val="single" w:sz="4" w:space="0" w:color="auto"/>
              <w:bottom w:val="nil"/>
            </w:tcBorders>
            <w:tcMar>
              <w:top w:w="100" w:type="dxa"/>
              <w:left w:w="100" w:type="dxa"/>
              <w:bottom w:w="100" w:type="dxa"/>
              <w:right w:w="100" w:type="dxa"/>
            </w:tcMar>
            <w:textDirection w:val="btLr"/>
            <w:vAlign w:val="center"/>
          </w:tcPr>
          <w:p w14:paraId="5B11873A" w14:textId="77777777" w:rsidR="003D59D1" w:rsidRPr="004276D8" w:rsidRDefault="003D59D1" w:rsidP="003D59D1">
            <w:pPr>
              <w:widowControl w:val="0"/>
              <w:pBdr>
                <w:top w:val="nil"/>
                <w:left w:val="nil"/>
                <w:bottom w:val="nil"/>
                <w:right w:val="nil"/>
                <w:between w:val="nil"/>
              </w:pBdr>
              <w:spacing w:line="276"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improvement</w:t>
            </w:r>
          </w:p>
        </w:tc>
        <w:tc>
          <w:tcPr>
            <w:tcW w:w="737" w:type="dxa"/>
            <w:vMerge w:val="restart"/>
            <w:tcBorders>
              <w:top w:val="single" w:sz="4" w:space="0" w:color="auto"/>
              <w:bottom w:val="nil"/>
            </w:tcBorders>
            <w:tcMar>
              <w:top w:w="100" w:type="dxa"/>
              <w:left w:w="100" w:type="dxa"/>
              <w:bottom w:w="100" w:type="dxa"/>
              <w:right w:w="100" w:type="dxa"/>
            </w:tcMar>
            <w:textDirection w:val="btLr"/>
            <w:vAlign w:val="center"/>
          </w:tcPr>
          <w:p w14:paraId="4A7DAAE4" w14:textId="77777777" w:rsidR="003D59D1" w:rsidRPr="004276D8" w:rsidRDefault="003D59D1" w:rsidP="003D59D1">
            <w:pPr>
              <w:widowControl w:val="0"/>
              <w:pBdr>
                <w:top w:val="nil"/>
                <w:left w:val="nil"/>
                <w:bottom w:val="nil"/>
                <w:right w:val="nil"/>
                <w:between w:val="nil"/>
              </w:pBdr>
              <w:spacing w:line="240"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information modelling</w:t>
            </w:r>
          </w:p>
        </w:tc>
        <w:tc>
          <w:tcPr>
            <w:tcW w:w="517" w:type="dxa"/>
            <w:vMerge w:val="restart"/>
            <w:tcBorders>
              <w:top w:val="single" w:sz="4" w:space="0" w:color="auto"/>
              <w:bottom w:val="nil"/>
            </w:tcBorders>
            <w:tcMar>
              <w:top w:w="100" w:type="dxa"/>
              <w:left w:w="100" w:type="dxa"/>
              <w:bottom w:w="100" w:type="dxa"/>
              <w:right w:w="100" w:type="dxa"/>
            </w:tcMar>
            <w:textDirection w:val="btLr"/>
            <w:vAlign w:val="center"/>
          </w:tcPr>
          <w:p w14:paraId="5211B91B" w14:textId="77777777" w:rsidR="003D59D1" w:rsidRPr="004276D8" w:rsidRDefault="003D59D1" w:rsidP="003D59D1">
            <w:pPr>
              <w:widowControl w:val="0"/>
              <w:pBdr>
                <w:top w:val="nil"/>
                <w:left w:val="nil"/>
                <w:bottom w:val="nil"/>
                <w:right w:val="nil"/>
                <w:between w:val="nil"/>
              </w:pBdr>
              <w:spacing w:line="276"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maintenance</w:t>
            </w:r>
          </w:p>
        </w:tc>
        <w:tc>
          <w:tcPr>
            <w:tcW w:w="517" w:type="dxa"/>
            <w:vMerge w:val="restart"/>
            <w:tcBorders>
              <w:top w:val="single" w:sz="4" w:space="0" w:color="auto"/>
              <w:bottom w:val="nil"/>
            </w:tcBorders>
            <w:tcMar>
              <w:top w:w="100" w:type="dxa"/>
              <w:left w:w="100" w:type="dxa"/>
              <w:bottom w:w="100" w:type="dxa"/>
              <w:right w:w="100" w:type="dxa"/>
            </w:tcMar>
            <w:textDirection w:val="btLr"/>
            <w:vAlign w:val="center"/>
          </w:tcPr>
          <w:p w14:paraId="0CF71734" w14:textId="77777777" w:rsidR="003D59D1" w:rsidRPr="004276D8" w:rsidRDefault="003D59D1" w:rsidP="003D59D1">
            <w:pPr>
              <w:widowControl w:val="0"/>
              <w:pBdr>
                <w:top w:val="nil"/>
                <w:left w:val="nil"/>
                <w:bottom w:val="nil"/>
                <w:right w:val="nil"/>
                <w:between w:val="nil"/>
              </w:pBdr>
              <w:spacing w:line="276"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measurement</w:t>
            </w:r>
          </w:p>
        </w:tc>
        <w:tc>
          <w:tcPr>
            <w:tcW w:w="517" w:type="dxa"/>
            <w:vMerge w:val="restart"/>
            <w:tcBorders>
              <w:top w:val="single" w:sz="4" w:space="0" w:color="auto"/>
              <w:bottom w:val="nil"/>
            </w:tcBorders>
            <w:tcMar>
              <w:top w:w="100" w:type="dxa"/>
              <w:left w:w="100" w:type="dxa"/>
              <w:bottom w:w="100" w:type="dxa"/>
              <w:right w:w="100" w:type="dxa"/>
            </w:tcMar>
            <w:textDirection w:val="btLr"/>
            <w:vAlign w:val="center"/>
          </w:tcPr>
          <w:p w14:paraId="7E41E9EC" w14:textId="77777777" w:rsidR="003D59D1" w:rsidRPr="004276D8" w:rsidRDefault="003D59D1" w:rsidP="003D59D1">
            <w:pPr>
              <w:widowControl w:val="0"/>
              <w:pBdr>
                <w:top w:val="nil"/>
                <w:left w:val="nil"/>
                <w:bottom w:val="nil"/>
                <w:right w:val="nil"/>
                <w:between w:val="nil"/>
              </w:pBdr>
              <w:spacing w:line="276"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regulation</w:t>
            </w:r>
          </w:p>
        </w:tc>
        <w:tc>
          <w:tcPr>
            <w:tcW w:w="517" w:type="dxa"/>
            <w:vMerge w:val="restart"/>
            <w:tcBorders>
              <w:top w:val="single" w:sz="4" w:space="0" w:color="auto"/>
              <w:bottom w:val="nil"/>
            </w:tcBorders>
            <w:tcMar>
              <w:top w:w="100" w:type="dxa"/>
              <w:left w:w="100" w:type="dxa"/>
              <w:bottom w:w="100" w:type="dxa"/>
              <w:right w:w="100" w:type="dxa"/>
            </w:tcMar>
            <w:textDirection w:val="btLr"/>
            <w:vAlign w:val="center"/>
          </w:tcPr>
          <w:p w14:paraId="41B8003D" w14:textId="77777777" w:rsidR="003D59D1" w:rsidRPr="004276D8" w:rsidRDefault="003D59D1" w:rsidP="003D59D1">
            <w:pPr>
              <w:widowControl w:val="0"/>
              <w:pBdr>
                <w:top w:val="nil"/>
                <w:left w:val="nil"/>
                <w:bottom w:val="nil"/>
                <w:right w:val="nil"/>
                <w:between w:val="nil"/>
              </w:pBdr>
              <w:spacing w:line="276"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renovation</w:t>
            </w:r>
          </w:p>
        </w:tc>
        <w:tc>
          <w:tcPr>
            <w:tcW w:w="517" w:type="dxa"/>
            <w:vMerge w:val="restart"/>
            <w:tcBorders>
              <w:top w:val="single" w:sz="4" w:space="0" w:color="auto"/>
              <w:bottom w:val="nil"/>
            </w:tcBorders>
            <w:tcMar>
              <w:top w:w="100" w:type="dxa"/>
              <w:left w:w="100" w:type="dxa"/>
              <w:bottom w:w="100" w:type="dxa"/>
              <w:right w:w="100" w:type="dxa"/>
            </w:tcMar>
            <w:textDirection w:val="btLr"/>
            <w:vAlign w:val="center"/>
          </w:tcPr>
          <w:p w14:paraId="4AEE0797" w14:textId="77777777" w:rsidR="003D59D1" w:rsidRPr="004276D8" w:rsidRDefault="003D59D1" w:rsidP="003D59D1">
            <w:pPr>
              <w:widowControl w:val="0"/>
              <w:pBdr>
                <w:top w:val="nil"/>
                <w:left w:val="nil"/>
                <w:bottom w:val="nil"/>
                <w:right w:val="nil"/>
                <w:between w:val="nil"/>
              </w:pBdr>
              <w:spacing w:line="276"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validation</w:t>
            </w:r>
          </w:p>
        </w:tc>
      </w:tr>
      <w:tr w:rsidR="003D59D1" w:rsidRPr="004276D8" w14:paraId="57D269F6" w14:textId="77777777" w:rsidTr="003D59D1">
        <w:trPr>
          <w:trHeight w:val="1203"/>
        </w:trPr>
        <w:tc>
          <w:tcPr>
            <w:tcW w:w="2640" w:type="dxa"/>
            <w:tcBorders>
              <w:top w:val="nil"/>
              <w:bottom w:val="single" w:sz="4" w:space="0" w:color="auto"/>
            </w:tcBorders>
            <w:tcMar>
              <w:top w:w="100" w:type="dxa"/>
              <w:left w:w="100" w:type="dxa"/>
              <w:bottom w:w="100" w:type="dxa"/>
              <w:right w:w="100" w:type="dxa"/>
            </w:tcMar>
          </w:tcPr>
          <w:p w14:paraId="046BECE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b/>
                <w:sz w:val="20"/>
                <w:szCs w:val="20"/>
                <w:lang w:val="en-GB"/>
              </w:rPr>
            </w:pPr>
            <w:r w:rsidRPr="004276D8">
              <w:rPr>
                <w:rFonts w:ascii="Palatino Linotype" w:eastAsia="Palatino Linotype" w:hAnsi="Palatino Linotype" w:cs="Palatino Linotype"/>
                <w:b/>
                <w:sz w:val="20"/>
                <w:szCs w:val="20"/>
                <w:lang w:val="en-GB"/>
              </w:rPr>
              <w:t>Use Case</w:t>
            </w:r>
          </w:p>
        </w:tc>
        <w:tc>
          <w:tcPr>
            <w:tcW w:w="517" w:type="dxa"/>
            <w:vMerge/>
            <w:tcBorders>
              <w:top w:val="nil"/>
              <w:bottom w:val="single" w:sz="4" w:space="0" w:color="auto"/>
            </w:tcBorders>
            <w:shd w:val="clear" w:color="auto" w:fill="auto"/>
            <w:tcMar>
              <w:top w:w="100" w:type="dxa"/>
              <w:left w:w="100" w:type="dxa"/>
              <w:bottom w:w="100" w:type="dxa"/>
              <w:right w:w="100" w:type="dxa"/>
            </w:tcMar>
          </w:tcPr>
          <w:p w14:paraId="3B6B4B8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b/>
                <w:sz w:val="20"/>
                <w:szCs w:val="20"/>
                <w:lang w:val="en-GB"/>
              </w:rPr>
            </w:pPr>
          </w:p>
        </w:tc>
        <w:tc>
          <w:tcPr>
            <w:tcW w:w="517" w:type="dxa"/>
            <w:vMerge/>
            <w:tcBorders>
              <w:top w:val="nil"/>
              <w:bottom w:val="single" w:sz="4" w:space="0" w:color="auto"/>
            </w:tcBorders>
            <w:shd w:val="clear" w:color="auto" w:fill="auto"/>
            <w:tcMar>
              <w:top w:w="100" w:type="dxa"/>
              <w:left w:w="100" w:type="dxa"/>
              <w:bottom w:w="100" w:type="dxa"/>
              <w:right w:w="100" w:type="dxa"/>
            </w:tcMar>
          </w:tcPr>
          <w:p w14:paraId="1E3E5BE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b/>
                <w:sz w:val="20"/>
                <w:szCs w:val="20"/>
                <w:lang w:val="en-GB"/>
              </w:rPr>
            </w:pPr>
          </w:p>
        </w:tc>
        <w:tc>
          <w:tcPr>
            <w:tcW w:w="517" w:type="dxa"/>
            <w:vMerge/>
            <w:tcBorders>
              <w:top w:val="nil"/>
              <w:bottom w:val="single" w:sz="4" w:space="0" w:color="auto"/>
            </w:tcBorders>
            <w:shd w:val="clear" w:color="auto" w:fill="auto"/>
            <w:tcMar>
              <w:top w:w="100" w:type="dxa"/>
              <w:left w:w="100" w:type="dxa"/>
              <w:bottom w:w="100" w:type="dxa"/>
              <w:right w:w="100" w:type="dxa"/>
            </w:tcMar>
          </w:tcPr>
          <w:p w14:paraId="59598F0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b/>
                <w:sz w:val="20"/>
                <w:szCs w:val="20"/>
                <w:lang w:val="en-GB"/>
              </w:rPr>
            </w:pPr>
          </w:p>
        </w:tc>
        <w:tc>
          <w:tcPr>
            <w:tcW w:w="517" w:type="dxa"/>
            <w:vMerge/>
            <w:tcBorders>
              <w:top w:val="nil"/>
              <w:bottom w:val="single" w:sz="4" w:space="0" w:color="auto"/>
            </w:tcBorders>
            <w:shd w:val="clear" w:color="auto" w:fill="auto"/>
            <w:tcMar>
              <w:top w:w="100" w:type="dxa"/>
              <w:left w:w="100" w:type="dxa"/>
              <w:bottom w:w="100" w:type="dxa"/>
              <w:right w:w="100" w:type="dxa"/>
            </w:tcMar>
          </w:tcPr>
          <w:p w14:paraId="5BD0EA0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b/>
                <w:sz w:val="20"/>
                <w:szCs w:val="20"/>
                <w:lang w:val="en-GB"/>
              </w:rPr>
            </w:pPr>
          </w:p>
        </w:tc>
        <w:tc>
          <w:tcPr>
            <w:tcW w:w="517" w:type="dxa"/>
            <w:vMerge/>
            <w:tcBorders>
              <w:top w:val="nil"/>
              <w:bottom w:val="single" w:sz="4" w:space="0" w:color="auto"/>
            </w:tcBorders>
            <w:shd w:val="clear" w:color="auto" w:fill="auto"/>
            <w:tcMar>
              <w:top w:w="100" w:type="dxa"/>
              <w:left w:w="100" w:type="dxa"/>
              <w:bottom w:w="100" w:type="dxa"/>
              <w:right w:w="100" w:type="dxa"/>
            </w:tcMar>
          </w:tcPr>
          <w:p w14:paraId="78AE798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b/>
                <w:sz w:val="20"/>
                <w:szCs w:val="20"/>
                <w:lang w:val="en-GB"/>
              </w:rPr>
            </w:pPr>
          </w:p>
        </w:tc>
        <w:tc>
          <w:tcPr>
            <w:tcW w:w="517" w:type="dxa"/>
            <w:vMerge/>
            <w:tcBorders>
              <w:top w:val="nil"/>
              <w:bottom w:val="single" w:sz="4" w:space="0" w:color="auto"/>
            </w:tcBorders>
            <w:shd w:val="clear" w:color="auto" w:fill="auto"/>
            <w:tcMar>
              <w:top w:w="100" w:type="dxa"/>
              <w:left w:w="100" w:type="dxa"/>
              <w:bottom w:w="100" w:type="dxa"/>
              <w:right w:w="100" w:type="dxa"/>
            </w:tcMar>
          </w:tcPr>
          <w:p w14:paraId="587A688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b/>
                <w:sz w:val="20"/>
                <w:szCs w:val="20"/>
                <w:lang w:val="en-GB"/>
              </w:rPr>
            </w:pPr>
          </w:p>
        </w:tc>
        <w:tc>
          <w:tcPr>
            <w:tcW w:w="737" w:type="dxa"/>
            <w:vMerge/>
            <w:tcBorders>
              <w:top w:val="nil"/>
              <w:bottom w:val="single" w:sz="4" w:space="0" w:color="auto"/>
            </w:tcBorders>
            <w:shd w:val="clear" w:color="auto" w:fill="auto"/>
            <w:tcMar>
              <w:top w:w="100" w:type="dxa"/>
              <w:left w:w="100" w:type="dxa"/>
              <w:bottom w:w="100" w:type="dxa"/>
              <w:right w:w="100" w:type="dxa"/>
            </w:tcMar>
          </w:tcPr>
          <w:p w14:paraId="6B09979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b/>
                <w:sz w:val="20"/>
                <w:szCs w:val="20"/>
                <w:lang w:val="en-GB"/>
              </w:rPr>
            </w:pPr>
          </w:p>
        </w:tc>
        <w:tc>
          <w:tcPr>
            <w:tcW w:w="517" w:type="dxa"/>
            <w:vMerge/>
            <w:tcBorders>
              <w:top w:val="nil"/>
              <w:bottom w:val="single" w:sz="4" w:space="0" w:color="auto"/>
            </w:tcBorders>
            <w:shd w:val="clear" w:color="auto" w:fill="auto"/>
            <w:tcMar>
              <w:top w:w="100" w:type="dxa"/>
              <w:left w:w="100" w:type="dxa"/>
              <w:bottom w:w="100" w:type="dxa"/>
              <w:right w:w="100" w:type="dxa"/>
            </w:tcMar>
          </w:tcPr>
          <w:p w14:paraId="6A09D97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b/>
                <w:sz w:val="20"/>
                <w:szCs w:val="20"/>
                <w:lang w:val="en-GB"/>
              </w:rPr>
            </w:pPr>
          </w:p>
        </w:tc>
        <w:tc>
          <w:tcPr>
            <w:tcW w:w="517" w:type="dxa"/>
            <w:vMerge/>
            <w:tcBorders>
              <w:top w:val="nil"/>
              <w:bottom w:val="single" w:sz="4" w:space="0" w:color="auto"/>
            </w:tcBorders>
            <w:shd w:val="clear" w:color="auto" w:fill="auto"/>
            <w:tcMar>
              <w:top w:w="100" w:type="dxa"/>
              <w:left w:w="100" w:type="dxa"/>
              <w:bottom w:w="100" w:type="dxa"/>
              <w:right w:w="100" w:type="dxa"/>
            </w:tcMar>
          </w:tcPr>
          <w:p w14:paraId="16E99C0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b/>
                <w:sz w:val="20"/>
                <w:szCs w:val="20"/>
                <w:lang w:val="en-GB"/>
              </w:rPr>
            </w:pPr>
          </w:p>
        </w:tc>
        <w:tc>
          <w:tcPr>
            <w:tcW w:w="517" w:type="dxa"/>
            <w:vMerge/>
            <w:tcBorders>
              <w:top w:val="nil"/>
              <w:bottom w:val="single" w:sz="4" w:space="0" w:color="auto"/>
            </w:tcBorders>
            <w:shd w:val="clear" w:color="auto" w:fill="auto"/>
            <w:tcMar>
              <w:top w:w="100" w:type="dxa"/>
              <w:left w:w="100" w:type="dxa"/>
              <w:bottom w:w="100" w:type="dxa"/>
              <w:right w:w="100" w:type="dxa"/>
            </w:tcMar>
          </w:tcPr>
          <w:p w14:paraId="1B12950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b/>
                <w:sz w:val="20"/>
                <w:szCs w:val="20"/>
                <w:lang w:val="en-GB"/>
              </w:rPr>
            </w:pPr>
          </w:p>
        </w:tc>
        <w:tc>
          <w:tcPr>
            <w:tcW w:w="517" w:type="dxa"/>
            <w:vMerge/>
            <w:tcBorders>
              <w:top w:val="nil"/>
              <w:bottom w:val="single" w:sz="4" w:space="0" w:color="auto"/>
            </w:tcBorders>
            <w:shd w:val="clear" w:color="auto" w:fill="auto"/>
            <w:tcMar>
              <w:top w:w="100" w:type="dxa"/>
              <w:left w:w="100" w:type="dxa"/>
              <w:bottom w:w="100" w:type="dxa"/>
              <w:right w:w="100" w:type="dxa"/>
            </w:tcMar>
          </w:tcPr>
          <w:p w14:paraId="32ECE08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b/>
                <w:sz w:val="20"/>
                <w:szCs w:val="20"/>
                <w:lang w:val="en-GB"/>
              </w:rPr>
            </w:pPr>
          </w:p>
        </w:tc>
        <w:tc>
          <w:tcPr>
            <w:tcW w:w="517" w:type="dxa"/>
            <w:vMerge/>
            <w:tcBorders>
              <w:top w:val="nil"/>
              <w:bottom w:val="single" w:sz="4" w:space="0" w:color="auto"/>
            </w:tcBorders>
            <w:shd w:val="clear" w:color="auto" w:fill="auto"/>
            <w:tcMar>
              <w:top w:w="100" w:type="dxa"/>
              <w:left w:w="100" w:type="dxa"/>
              <w:bottom w:w="100" w:type="dxa"/>
              <w:right w:w="100" w:type="dxa"/>
            </w:tcMar>
          </w:tcPr>
          <w:p w14:paraId="446E557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b/>
                <w:sz w:val="20"/>
                <w:szCs w:val="20"/>
                <w:lang w:val="en-GB"/>
              </w:rPr>
            </w:pPr>
          </w:p>
        </w:tc>
      </w:tr>
      <w:tr w:rsidR="003D59D1" w:rsidRPr="004276D8" w14:paraId="4E8F89C3" w14:textId="77777777" w:rsidTr="003D59D1">
        <w:trPr>
          <w:trHeight w:val="20"/>
        </w:trPr>
        <w:tc>
          <w:tcPr>
            <w:tcW w:w="2640" w:type="dxa"/>
            <w:tcBorders>
              <w:top w:val="single" w:sz="4" w:space="0" w:color="auto"/>
            </w:tcBorders>
            <w:shd w:val="clear" w:color="auto" w:fill="auto"/>
            <w:tcMar>
              <w:top w:w="100" w:type="dxa"/>
              <w:left w:w="100" w:type="dxa"/>
              <w:bottom w:w="100" w:type="dxa"/>
              <w:right w:w="100" w:type="dxa"/>
            </w:tcMar>
          </w:tcPr>
          <w:p w14:paraId="3E37DC2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3d model</w:t>
            </w:r>
          </w:p>
        </w:tc>
        <w:tc>
          <w:tcPr>
            <w:tcW w:w="517" w:type="dxa"/>
            <w:tcBorders>
              <w:top w:val="single" w:sz="4" w:space="0" w:color="auto"/>
            </w:tcBorders>
            <w:shd w:val="clear" w:color="auto" w:fill="auto"/>
            <w:tcMar>
              <w:top w:w="100" w:type="dxa"/>
              <w:left w:w="100" w:type="dxa"/>
              <w:bottom w:w="100" w:type="dxa"/>
              <w:right w:w="100" w:type="dxa"/>
            </w:tcMar>
          </w:tcPr>
          <w:p w14:paraId="0004CF0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tcBorders>
              <w:top w:val="single" w:sz="4" w:space="0" w:color="auto"/>
            </w:tcBorders>
            <w:shd w:val="clear" w:color="auto" w:fill="auto"/>
            <w:tcMar>
              <w:top w:w="100" w:type="dxa"/>
              <w:left w:w="100" w:type="dxa"/>
              <w:bottom w:w="100" w:type="dxa"/>
              <w:right w:w="100" w:type="dxa"/>
            </w:tcMar>
          </w:tcPr>
          <w:p w14:paraId="5388299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tcBorders>
              <w:top w:val="single" w:sz="4" w:space="0" w:color="auto"/>
            </w:tcBorders>
            <w:shd w:val="clear" w:color="auto" w:fill="auto"/>
            <w:tcMar>
              <w:top w:w="100" w:type="dxa"/>
              <w:left w:w="100" w:type="dxa"/>
              <w:bottom w:w="100" w:type="dxa"/>
              <w:right w:w="100" w:type="dxa"/>
            </w:tcMar>
          </w:tcPr>
          <w:p w14:paraId="29B0A07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tcBorders>
              <w:top w:val="single" w:sz="4" w:space="0" w:color="auto"/>
            </w:tcBorders>
            <w:shd w:val="clear" w:color="auto" w:fill="FDEF9C"/>
            <w:tcMar>
              <w:top w:w="100" w:type="dxa"/>
              <w:left w:w="100" w:type="dxa"/>
              <w:bottom w:w="100" w:type="dxa"/>
              <w:right w:w="100" w:type="dxa"/>
            </w:tcMar>
          </w:tcPr>
          <w:p w14:paraId="78079F7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7" w:type="dxa"/>
            <w:tcBorders>
              <w:top w:val="single" w:sz="4" w:space="0" w:color="auto"/>
            </w:tcBorders>
            <w:shd w:val="clear" w:color="auto" w:fill="auto"/>
            <w:tcMar>
              <w:top w:w="100" w:type="dxa"/>
              <w:left w:w="100" w:type="dxa"/>
              <w:bottom w:w="100" w:type="dxa"/>
              <w:right w:w="100" w:type="dxa"/>
            </w:tcMar>
          </w:tcPr>
          <w:p w14:paraId="577D433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tcBorders>
              <w:top w:val="single" w:sz="4" w:space="0" w:color="auto"/>
            </w:tcBorders>
            <w:shd w:val="clear" w:color="auto" w:fill="auto"/>
            <w:tcMar>
              <w:top w:w="100" w:type="dxa"/>
              <w:left w:w="100" w:type="dxa"/>
              <w:bottom w:w="100" w:type="dxa"/>
              <w:right w:w="100" w:type="dxa"/>
            </w:tcMar>
          </w:tcPr>
          <w:p w14:paraId="7B895F3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37" w:type="dxa"/>
            <w:tcBorders>
              <w:top w:val="single" w:sz="4" w:space="0" w:color="auto"/>
            </w:tcBorders>
            <w:shd w:val="clear" w:color="auto" w:fill="FBEE9C"/>
            <w:tcMar>
              <w:top w:w="100" w:type="dxa"/>
              <w:left w:w="100" w:type="dxa"/>
              <w:bottom w:w="100" w:type="dxa"/>
              <w:right w:w="100" w:type="dxa"/>
            </w:tcMar>
          </w:tcPr>
          <w:p w14:paraId="6015A11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17" w:type="dxa"/>
            <w:tcBorders>
              <w:top w:val="single" w:sz="4" w:space="0" w:color="auto"/>
            </w:tcBorders>
            <w:shd w:val="clear" w:color="auto" w:fill="FDEF9C"/>
            <w:tcMar>
              <w:top w:w="100" w:type="dxa"/>
              <w:left w:w="100" w:type="dxa"/>
              <w:bottom w:w="100" w:type="dxa"/>
              <w:right w:w="100" w:type="dxa"/>
            </w:tcMar>
          </w:tcPr>
          <w:p w14:paraId="38D18B2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7" w:type="dxa"/>
            <w:tcBorders>
              <w:top w:val="single" w:sz="4" w:space="0" w:color="auto"/>
            </w:tcBorders>
            <w:shd w:val="clear" w:color="auto" w:fill="FFEF9C"/>
            <w:tcMar>
              <w:top w:w="100" w:type="dxa"/>
              <w:left w:w="100" w:type="dxa"/>
              <w:bottom w:w="100" w:type="dxa"/>
              <w:right w:w="100" w:type="dxa"/>
            </w:tcMar>
          </w:tcPr>
          <w:p w14:paraId="59D43FE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tcBorders>
              <w:top w:val="single" w:sz="4" w:space="0" w:color="auto"/>
            </w:tcBorders>
            <w:shd w:val="clear" w:color="auto" w:fill="FFEF9C"/>
            <w:tcMar>
              <w:top w:w="100" w:type="dxa"/>
              <w:left w:w="100" w:type="dxa"/>
              <w:bottom w:w="100" w:type="dxa"/>
              <w:right w:w="100" w:type="dxa"/>
            </w:tcMar>
          </w:tcPr>
          <w:p w14:paraId="3EA4F1A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tcBorders>
              <w:top w:val="single" w:sz="4" w:space="0" w:color="auto"/>
            </w:tcBorders>
            <w:shd w:val="clear" w:color="auto" w:fill="auto"/>
            <w:tcMar>
              <w:top w:w="100" w:type="dxa"/>
              <w:left w:w="100" w:type="dxa"/>
              <w:bottom w:w="100" w:type="dxa"/>
              <w:right w:w="100" w:type="dxa"/>
            </w:tcMar>
          </w:tcPr>
          <w:p w14:paraId="58D7D1A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tcBorders>
              <w:top w:val="single" w:sz="4" w:space="0" w:color="auto"/>
            </w:tcBorders>
            <w:shd w:val="clear" w:color="auto" w:fill="auto"/>
            <w:tcMar>
              <w:top w:w="100" w:type="dxa"/>
              <w:left w:w="100" w:type="dxa"/>
              <w:bottom w:w="100" w:type="dxa"/>
              <w:right w:w="100" w:type="dxa"/>
            </w:tcMar>
          </w:tcPr>
          <w:p w14:paraId="6A9418F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r>
      <w:tr w:rsidR="003D59D1" w:rsidRPr="004276D8" w14:paraId="18112AB0" w14:textId="77777777" w:rsidTr="003D59D1">
        <w:trPr>
          <w:trHeight w:val="20"/>
        </w:trPr>
        <w:tc>
          <w:tcPr>
            <w:tcW w:w="2640" w:type="dxa"/>
            <w:shd w:val="clear" w:color="auto" w:fill="auto"/>
            <w:tcMar>
              <w:top w:w="100" w:type="dxa"/>
              <w:left w:w="100" w:type="dxa"/>
              <w:bottom w:w="100" w:type="dxa"/>
              <w:right w:w="100" w:type="dxa"/>
            </w:tcMar>
          </w:tcPr>
          <w:p w14:paraId="73A4CE3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accuracy</w:t>
            </w:r>
          </w:p>
        </w:tc>
        <w:tc>
          <w:tcPr>
            <w:tcW w:w="517" w:type="dxa"/>
            <w:shd w:val="clear" w:color="auto" w:fill="auto"/>
            <w:tcMar>
              <w:top w:w="100" w:type="dxa"/>
              <w:left w:w="100" w:type="dxa"/>
              <w:bottom w:w="100" w:type="dxa"/>
              <w:right w:w="100" w:type="dxa"/>
            </w:tcMar>
          </w:tcPr>
          <w:p w14:paraId="1488D02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BEE9C"/>
            <w:tcMar>
              <w:top w:w="100" w:type="dxa"/>
              <w:left w:w="100" w:type="dxa"/>
              <w:bottom w:w="100" w:type="dxa"/>
              <w:right w:w="100" w:type="dxa"/>
            </w:tcMar>
          </w:tcPr>
          <w:p w14:paraId="5FA73C4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17" w:type="dxa"/>
            <w:shd w:val="clear" w:color="auto" w:fill="FFEF9C"/>
            <w:tcMar>
              <w:top w:w="100" w:type="dxa"/>
              <w:left w:w="100" w:type="dxa"/>
              <w:bottom w:w="100" w:type="dxa"/>
              <w:right w:w="100" w:type="dxa"/>
            </w:tcMar>
          </w:tcPr>
          <w:p w14:paraId="2DBFE87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1EB99"/>
            <w:tcMar>
              <w:top w:w="100" w:type="dxa"/>
              <w:left w:w="100" w:type="dxa"/>
              <w:bottom w:w="100" w:type="dxa"/>
              <w:right w:w="100" w:type="dxa"/>
            </w:tcMar>
          </w:tcPr>
          <w:p w14:paraId="3645654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8</w:t>
            </w:r>
          </w:p>
        </w:tc>
        <w:tc>
          <w:tcPr>
            <w:tcW w:w="517" w:type="dxa"/>
            <w:shd w:val="clear" w:color="auto" w:fill="auto"/>
            <w:tcMar>
              <w:top w:w="100" w:type="dxa"/>
              <w:left w:w="100" w:type="dxa"/>
              <w:bottom w:w="100" w:type="dxa"/>
              <w:right w:w="100" w:type="dxa"/>
            </w:tcMar>
          </w:tcPr>
          <w:p w14:paraId="1F4A7AE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9EE9B"/>
            <w:tcMar>
              <w:top w:w="100" w:type="dxa"/>
              <w:left w:w="100" w:type="dxa"/>
              <w:bottom w:w="100" w:type="dxa"/>
              <w:right w:w="100" w:type="dxa"/>
            </w:tcMar>
          </w:tcPr>
          <w:p w14:paraId="0758E4C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737" w:type="dxa"/>
            <w:shd w:val="clear" w:color="auto" w:fill="F7ED9B"/>
            <w:tcMar>
              <w:top w:w="100" w:type="dxa"/>
              <w:left w:w="100" w:type="dxa"/>
              <w:bottom w:w="100" w:type="dxa"/>
              <w:right w:w="100" w:type="dxa"/>
            </w:tcMar>
          </w:tcPr>
          <w:p w14:paraId="784D745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17" w:type="dxa"/>
            <w:shd w:val="clear" w:color="auto" w:fill="F9EE9B"/>
            <w:tcMar>
              <w:top w:w="100" w:type="dxa"/>
              <w:left w:w="100" w:type="dxa"/>
              <w:bottom w:w="100" w:type="dxa"/>
              <w:right w:w="100" w:type="dxa"/>
            </w:tcMar>
          </w:tcPr>
          <w:p w14:paraId="4E761E5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17" w:type="dxa"/>
            <w:shd w:val="clear" w:color="auto" w:fill="F9EE9B"/>
            <w:tcMar>
              <w:top w:w="100" w:type="dxa"/>
              <w:left w:w="100" w:type="dxa"/>
              <w:bottom w:w="100" w:type="dxa"/>
              <w:right w:w="100" w:type="dxa"/>
            </w:tcMar>
          </w:tcPr>
          <w:p w14:paraId="247650D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17" w:type="dxa"/>
            <w:shd w:val="clear" w:color="auto" w:fill="FFEF9C"/>
            <w:tcMar>
              <w:top w:w="100" w:type="dxa"/>
              <w:left w:w="100" w:type="dxa"/>
              <w:bottom w:w="100" w:type="dxa"/>
              <w:right w:w="100" w:type="dxa"/>
            </w:tcMar>
          </w:tcPr>
          <w:p w14:paraId="6A06FC4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FEF9C"/>
            <w:tcMar>
              <w:top w:w="100" w:type="dxa"/>
              <w:left w:w="100" w:type="dxa"/>
              <w:bottom w:w="100" w:type="dxa"/>
              <w:right w:w="100" w:type="dxa"/>
            </w:tcMar>
          </w:tcPr>
          <w:p w14:paraId="2909ED6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DEF9C"/>
            <w:tcMar>
              <w:top w:w="100" w:type="dxa"/>
              <w:left w:w="100" w:type="dxa"/>
              <w:bottom w:w="100" w:type="dxa"/>
              <w:right w:w="100" w:type="dxa"/>
            </w:tcMar>
          </w:tcPr>
          <w:p w14:paraId="7CE5D45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r>
      <w:tr w:rsidR="003D59D1" w:rsidRPr="004276D8" w14:paraId="2665A8C8" w14:textId="77777777" w:rsidTr="003D59D1">
        <w:trPr>
          <w:trHeight w:val="20"/>
        </w:trPr>
        <w:tc>
          <w:tcPr>
            <w:tcW w:w="2640" w:type="dxa"/>
            <w:shd w:val="clear" w:color="auto" w:fill="auto"/>
            <w:tcMar>
              <w:top w:w="100" w:type="dxa"/>
              <w:left w:w="100" w:type="dxa"/>
              <w:bottom w:w="100" w:type="dxa"/>
              <w:right w:w="100" w:type="dxa"/>
            </w:tcMar>
          </w:tcPr>
          <w:p w14:paraId="659F643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analysis / energy analysis</w:t>
            </w:r>
          </w:p>
        </w:tc>
        <w:tc>
          <w:tcPr>
            <w:tcW w:w="517" w:type="dxa"/>
            <w:shd w:val="clear" w:color="auto" w:fill="F3EC9A"/>
            <w:tcMar>
              <w:top w:w="100" w:type="dxa"/>
              <w:left w:w="100" w:type="dxa"/>
              <w:bottom w:w="100" w:type="dxa"/>
              <w:right w:w="100" w:type="dxa"/>
            </w:tcMar>
          </w:tcPr>
          <w:p w14:paraId="2ED5BB9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7</w:t>
            </w:r>
          </w:p>
        </w:tc>
        <w:tc>
          <w:tcPr>
            <w:tcW w:w="517" w:type="dxa"/>
            <w:shd w:val="clear" w:color="auto" w:fill="E1E696"/>
            <w:tcMar>
              <w:top w:w="100" w:type="dxa"/>
              <w:left w:w="100" w:type="dxa"/>
              <w:bottom w:w="100" w:type="dxa"/>
              <w:right w:w="100" w:type="dxa"/>
            </w:tcMar>
          </w:tcPr>
          <w:p w14:paraId="5889C57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16</w:t>
            </w:r>
          </w:p>
        </w:tc>
        <w:tc>
          <w:tcPr>
            <w:tcW w:w="517" w:type="dxa"/>
            <w:shd w:val="clear" w:color="auto" w:fill="FDEF9C"/>
            <w:tcMar>
              <w:top w:w="100" w:type="dxa"/>
              <w:left w:w="100" w:type="dxa"/>
              <w:bottom w:w="100" w:type="dxa"/>
              <w:right w:w="100" w:type="dxa"/>
            </w:tcMar>
          </w:tcPr>
          <w:p w14:paraId="3868BED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7" w:type="dxa"/>
            <w:shd w:val="clear" w:color="auto" w:fill="8ECC84"/>
            <w:tcMar>
              <w:top w:w="100" w:type="dxa"/>
              <w:left w:w="100" w:type="dxa"/>
              <w:bottom w:w="100" w:type="dxa"/>
              <w:right w:w="100" w:type="dxa"/>
            </w:tcMar>
          </w:tcPr>
          <w:p w14:paraId="256D434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57</w:t>
            </w:r>
          </w:p>
        </w:tc>
        <w:tc>
          <w:tcPr>
            <w:tcW w:w="517" w:type="dxa"/>
            <w:shd w:val="clear" w:color="auto" w:fill="D1E193"/>
            <w:tcMar>
              <w:top w:w="100" w:type="dxa"/>
              <w:left w:w="100" w:type="dxa"/>
              <w:bottom w:w="100" w:type="dxa"/>
              <w:right w:w="100" w:type="dxa"/>
            </w:tcMar>
          </w:tcPr>
          <w:p w14:paraId="6BBB9F9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24</w:t>
            </w:r>
          </w:p>
        </w:tc>
        <w:tc>
          <w:tcPr>
            <w:tcW w:w="517" w:type="dxa"/>
            <w:shd w:val="clear" w:color="auto" w:fill="DDE595"/>
            <w:tcMar>
              <w:top w:w="100" w:type="dxa"/>
              <w:left w:w="100" w:type="dxa"/>
              <w:bottom w:w="100" w:type="dxa"/>
              <w:right w:w="100" w:type="dxa"/>
            </w:tcMar>
          </w:tcPr>
          <w:p w14:paraId="17E71E2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18</w:t>
            </w:r>
          </w:p>
        </w:tc>
        <w:tc>
          <w:tcPr>
            <w:tcW w:w="737" w:type="dxa"/>
            <w:shd w:val="clear" w:color="auto" w:fill="63BE7B"/>
            <w:tcMar>
              <w:top w:w="100" w:type="dxa"/>
              <w:left w:w="100" w:type="dxa"/>
              <w:bottom w:w="100" w:type="dxa"/>
              <w:right w:w="100" w:type="dxa"/>
            </w:tcMar>
          </w:tcPr>
          <w:p w14:paraId="187DA3F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78</w:t>
            </w:r>
          </w:p>
        </w:tc>
        <w:tc>
          <w:tcPr>
            <w:tcW w:w="517" w:type="dxa"/>
            <w:shd w:val="clear" w:color="auto" w:fill="EFEA99"/>
            <w:tcMar>
              <w:top w:w="100" w:type="dxa"/>
              <w:left w:w="100" w:type="dxa"/>
              <w:bottom w:w="100" w:type="dxa"/>
              <w:right w:w="100" w:type="dxa"/>
            </w:tcMar>
          </w:tcPr>
          <w:p w14:paraId="270787E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w:t>
            </w:r>
          </w:p>
        </w:tc>
        <w:tc>
          <w:tcPr>
            <w:tcW w:w="517" w:type="dxa"/>
            <w:shd w:val="clear" w:color="auto" w:fill="E3E796"/>
            <w:tcMar>
              <w:top w:w="100" w:type="dxa"/>
              <w:left w:w="100" w:type="dxa"/>
              <w:bottom w:w="100" w:type="dxa"/>
              <w:right w:w="100" w:type="dxa"/>
            </w:tcMar>
          </w:tcPr>
          <w:p w14:paraId="66F6897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15</w:t>
            </w:r>
          </w:p>
        </w:tc>
        <w:tc>
          <w:tcPr>
            <w:tcW w:w="517" w:type="dxa"/>
            <w:shd w:val="clear" w:color="auto" w:fill="EBE998"/>
            <w:tcMar>
              <w:top w:w="100" w:type="dxa"/>
              <w:left w:w="100" w:type="dxa"/>
              <w:bottom w:w="100" w:type="dxa"/>
              <w:right w:w="100" w:type="dxa"/>
            </w:tcMar>
          </w:tcPr>
          <w:p w14:paraId="1B0418B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11</w:t>
            </w:r>
          </w:p>
        </w:tc>
        <w:tc>
          <w:tcPr>
            <w:tcW w:w="517" w:type="dxa"/>
            <w:shd w:val="clear" w:color="auto" w:fill="E5E797"/>
            <w:tcMar>
              <w:top w:w="100" w:type="dxa"/>
              <w:left w:w="100" w:type="dxa"/>
              <w:bottom w:w="100" w:type="dxa"/>
              <w:right w:w="100" w:type="dxa"/>
            </w:tcMar>
          </w:tcPr>
          <w:p w14:paraId="0735A5D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14</w:t>
            </w:r>
          </w:p>
        </w:tc>
        <w:tc>
          <w:tcPr>
            <w:tcW w:w="517" w:type="dxa"/>
            <w:shd w:val="clear" w:color="auto" w:fill="F5EC9A"/>
            <w:tcMar>
              <w:top w:w="100" w:type="dxa"/>
              <w:left w:w="100" w:type="dxa"/>
              <w:bottom w:w="100" w:type="dxa"/>
              <w:right w:w="100" w:type="dxa"/>
            </w:tcMar>
          </w:tcPr>
          <w:p w14:paraId="3028C04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6</w:t>
            </w:r>
          </w:p>
        </w:tc>
      </w:tr>
      <w:tr w:rsidR="003D59D1" w:rsidRPr="004276D8" w14:paraId="1CE07E08" w14:textId="77777777" w:rsidTr="003D59D1">
        <w:trPr>
          <w:trHeight w:val="20"/>
        </w:trPr>
        <w:tc>
          <w:tcPr>
            <w:tcW w:w="2640" w:type="dxa"/>
            <w:shd w:val="clear" w:color="auto" w:fill="auto"/>
            <w:tcMar>
              <w:top w:w="100" w:type="dxa"/>
              <w:left w:w="100" w:type="dxa"/>
              <w:bottom w:w="100" w:type="dxa"/>
              <w:right w:w="100" w:type="dxa"/>
            </w:tcMar>
          </w:tcPr>
          <w:p w14:paraId="2508C89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assessment / evaluation</w:t>
            </w:r>
          </w:p>
        </w:tc>
        <w:tc>
          <w:tcPr>
            <w:tcW w:w="517" w:type="dxa"/>
            <w:shd w:val="clear" w:color="auto" w:fill="FDEF9C"/>
            <w:tcMar>
              <w:top w:w="100" w:type="dxa"/>
              <w:left w:w="100" w:type="dxa"/>
              <w:bottom w:w="100" w:type="dxa"/>
              <w:right w:w="100" w:type="dxa"/>
            </w:tcMar>
          </w:tcPr>
          <w:p w14:paraId="5D040AB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7" w:type="dxa"/>
            <w:shd w:val="clear" w:color="auto" w:fill="F7ED9B"/>
            <w:tcMar>
              <w:top w:w="100" w:type="dxa"/>
              <w:left w:w="100" w:type="dxa"/>
              <w:bottom w:w="100" w:type="dxa"/>
              <w:right w:w="100" w:type="dxa"/>
            </w:tcMar>
          </w:tcPr>
          <w:p w14:paraId="7F1C01B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17" w:type="dxa"/>
            <w:shd w:val="clear" w:color="auto" w:fill="F9EE9B"/>
            <w:tcMar>
              <w:top w:w="100" w:type="dxa"/>
              <w:left w:w="100" w:type="dxa"/>
              <w:bottom w:w="100" w:type="dxa"/>
              <w:right w:w="100" w:type="dxa"/>
            </w:tcMar>
          </w:tcPr>
          <w:p w14:paraId="707AD79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17" w:type="dxa"/>
            <w:shd w:val="clear" w:color="auto" w:fill="C9DE91"/>
            <w:tcMar>
              <w:top w:w="100" w:type="dxa"/>
              <w:left w:w="100" w:type="dxa"/>
              <w:bottom w:w="100" w:type="dxa"/>
              <w:right w:w="100" w:type="dxa"/>
            </w:tcMar>
          </w:tcPr>
          <w:p w14:paraId="33AEB84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28</w:t>
            </w:r>
          </w:p>
        </w:tc>
        <w:tc>
          <w:tcPr>
            <w:tcW w:w="517" w:type="dxa"/>
            <w:shd w:val="clear" w:color="auto" w:fill="EBE998"/>
            <w:tcMar>
              <w:top w:w="100" w:type="dxa"/>
              <w:left w:w="100" w:type="dxa"/>
              <w:bottom w:w="100" w:type="dxa"/>
              <w:right w:w="100" w:type="dxa"/>
            </w:tcMar>
          </w:tcPr>
          <w:p w14:paraId="50DFE9E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11</w:t>
            </w:r>
          </w:p>
        </w:tc>
        <w:tc>
          <w:tcPr>
            <w:tcW w:w="517" w:type="dxa"/>
            <w:shd w:val="clear" w:color="auto" w:fill="DFE596"/>
            <w:tcMar>
              <w:top w:w="100" w:type="dxa"/>
              <w:left w:w="100" w:type="dxa"/>
              <w:bottom w:w="100" w:type="dxa"/>
              <w:right w:w="100" w:type="dxa"/>
            </w:tcMar>
          </w:tcPr>
          <w:p w14:paraId="391C737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17</w:t>
            </w:r>
          </w:p>
        </w:tc>
        <w:tc>
          <w:tcPr>
            <w:tcW w:w="737" w:type="dxa"/>
            <w:shd w:val="clear" w:color="auto" w:fill="82C882"/>
            <w:tcMar>
              <w:top w:w="100" w:type="dxa"/>
              <w:left w:w="100" w:type="dxa"/>
              <w:bottom w:w="100" w:type="dxa"/>
              <w:right w:w="100" w:type="dxa"/>
            </w:tcMar>
          </w:tcPr>
          <w:p w14:paraId="1387944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63</w:t>
            </w:r>
          </w:p>
        </w:tc>
        <w:tc>
          <w:tcPr>
            <w:tcW w:w="517" w:type="dxa"/>
            <w:shd w:val="clear" w:color="auto" w:fill="F3EC9A"/>
            <w:tcMar>
              <w:top w:w="100" w:type="dxa"/>
              <w:left w:w="100" w:type="dxa"/>
              <w:bottom w:w="100" w:type="dxa"/>
              <w:right w:w="100" w:type="dxa"/>
            </w:tcMar>
          </w:tcPr>
          <w:p w14:paraId="5350F42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7</w:t>
            </w:r>
          </w:p>
        </w:tc>
        <w:tc>
          <w:tcPr>
            <w:tcW w:w="517" w:type="dxa"/>
            <w:shd w:val="clear" w:color="auto" w:fill="F1EB99"/>
            <w:tcMar>
              <w:top w:w="100" w:type="dxa"/>
              <w:left w:w="100" w:type="dxa"/>
              <w:bottom w:w="100" w:type="dxa"/>
              <w:right w:w="100" w:type="dxa"/>
            </w:tcMar>
          </w:tcPr>
          <w:p w14:paraId="63B4A15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8</w:t>
            </w:r>
          </w:p>
        </w:tc>
        <w:tc>
          <w:tcPr>
            <w:tcW w:w="517" w:type="dxa"/>
            <w:shd w:val="clear" w:color="auto" w:fill="E7E897"/>
            <w:tcMar>
              <w:top w:w="100" w:type="dxa"/>
              <w:left w:w="100" w:type="dxa"/>
              <w:bottom w:w="100" w:type="dxa"/>
              <w:right w:w="100" w:type="dxa"/>
            </w:tcMar>
          </w:tcPr>
          <w:p w14:paraId="239E608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13</w:t>
            </w:r>
          </w:p>
        </w:tc>
        <w:tc>
          <w:tcPr>
            <w:tcW w:w="517" w:type="dxa"/>
            <w:shd w:val="clear" w:color="auto" w:fill="E9E898"/>
            <w:tcMar>
              <w:top w:w="100" w:type="dxa"/>
              <w:left w:w="100" w:type="dxa"/>
              <w:bottom w:w="100" w:type="dxa"/>
              <w:right w:w="100" w:type="dxa"/>
            </w:tcMar>
          </w:tcPr>
          <w:p w14:paraId="0DE9A6F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12</w:t>
            </w:r>
          </w:p>
        </w:tc>
        <w:tc>
          <w:tcPr>
            <w:tcW w:w="517" w:type="dxa"/>
            <w:shd w:val="clear" w:color="auto" w:fill="FDEF9C"/>
            <w:tcMar>
              <w:top w:w="100" w:type="dxa"/>
              <w:left w:w="100" w:type="dxa"/>
              <w:bottom w:w="100" w:type="dxa"/>
              <w:right w:w="100" w:type="dxa"/>
            </w:tcMar>
          </w:tcPr>
          <w:p w14:paraId="57B6DA4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r>
      <w:tr w:rsidR="003D59D1" w:rsidRPr="004276D8" w14:paraId="440638DC" w14:textId="77777777" w:rsidTr="003D59D1">
        <w:trPr>
          <w:trHeight w:val="20"/>
        </w:trPr>
        <w:tc>
          <w:tcPr>
            <w:tcW w:w="2640" w:type="dxa"/>
            <w:shd w:val="clear" w:color="auto" w:fill="auto"/>
            <w:tcMar>
              <w:top w:w="100" w:type="dxa"/>
              <w:left w:w="100" w:type="dxa"/>
              <w:bottom w:w="100" w:type="dxa"/>
              <w:right w:w="100" w:type="dxa"/>
            </w:tcMar>
          </w:tcPr>
          <w:p w14:paraId="6B4FC12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building energy performance / lighting</w:t>
            </w:r>
          </w:p>
        </w:tc>
        <w:tc>
          <w:tcPr>
            <w:tcW w:w="517" w:type="dxa"/>
            <w:shd w:val="clear" w:color="auto" w:fill="FBEE9C"/>
            <w:tcMar>
              <w:top w:w="100" w:type="dxa"/>
              <w:left w:w="100" w:type="dxa"/>
              <w:bottom w:w="100" w:type="dxa"/>
              <w:right w:w="100" w:type="dxa"/>
            </w:tcMar>
          </w:tcPr>
          <w:p w14:paraId="6DB1397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17" w:type="dxa"/>
            <w:shd w:val="clear" w:color="auto" w:fill="F5EC9A"/>
            <w:tcMar>
              <w:top w:w="100" w:type="dxa"/>
              <w:left w:w="100" w:type="dxa"/>
              <w:bottom w:w="100" w:type="dxa"/>
              <w:right w:w="100" w:type="dxa"/>
            </w:tcMar>
          </w:tcPr>
          <w:p w14:paraId="42F5D39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6</w:t>
            </w:r>
          </w:p>
        </w:tc>
        <w:tc>
          <w:tcPr>
            <w:tcW w:w="517" w:type="dxa"/>
            <w:shd w:val="clear" w:color="auto" w:fill="F9EE9B"/>
            <w:tcMar>
              <w:top w:w="100" w:type="dxa"/>
              <w:left w:w="100" w:type="dxa"/>
              <w:bottom w:w="100" w:type="dxa"/>
              <w:right w:w="100" w:type="dxa"/>
            </w:tcMar>
          </w:tcPr>
          <w:p w14:paraId="6BC3D1A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17" w:type="dxa"/>
            <w:shd w:val="clear" w:color="auto" w:fill="D7E394"/>
            <w:tcMar>
              <w:top w:w="100" w:type="dxa"/>
              <w:left w:w="100" w:type="dxa"/>
              <w:bottom w:w="100" w:type="dxa"/>
              <w:right w:w="100" w:type="dxa"/>
            </w:tcMar>
          </w:tcPr>
          <w:p w14:paraId="524DCBA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21</w:t>
            </w:r>
          </w:p>
        </w:tc>
        <w:tc>
          <w:tcPr>
            <w:tcW w:w="517" w:type="dxa"/>
            <w:shd w:val="clear" w:color="auto" w:fill="FBEE9C"/>
            <w:tcMar>
              <w:top w:w="100" w:type="dxa"/>
              <w:left w:w="100" w:type="dxa"/>
              <w:bottom w:w="100" w:type="dxa"/>
              <w:right w:w="100" w:type="dxa"/>
            </w:tcMar>
          </w:tcPr>
          <w:p w14:paraId="0D8BA31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17" w:type="dxa"/>
            <w:shd w:val="clear" w:color="auto" w:fill="EDEA99"/>
            <w:tcMar>
              <w:top w:w="100" w:type="dxa"/>
              <w:left w:w="100" w:type="dxa"/>
              <w:bottom w:w="100" w:type="dxa"/>
              <w:right w:w="100" w:type="dxa"/>
            </w:tcMar>
          </w:tcPr>
          <w:p w14:paraId="40FB4FE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10</w:t>
            </w:r>
          </w:p>
        </w:tc>
        <w:tc>
          <w:tcPr>
            <w:tcW w:w="737" w:type="dxa"/>
            <w:shd w:val="clear" w:color="auto" w:fill="CDE092"/>
            <w:tcMar>
              <w:top w:w="100" w:type="dxa"/>
              <w:left w:w="100" w:type="dxa"/>
              <w:bottom w:w="100" w:type="dxa"/>
              <w:right w:w="100" w:type="dxa"/>
            </w:tcMar>
          </w:tcPr>
          <w:p w14:paraId="0435993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26</w:t>
            </w:r>
          </w:p>
        </w:tc>
        <w:tc>
          <w:tcPr>
            <w:tcW w:w="517" w:type="dxa"/>
            <w:shd w:val="clear" w:color="auto" w:fill="FDEF9C"/>
            <w:tcMar>
              <w:top w:w="100" w:type="dxa"/>
              <w:left w:w="100" w:type="dxa"/>
              <w:bottom w:w="100" w:type="dxa"/>
              <w:right w:w="100" w:type="dxa"/>
            </w:tcMar>
          </w:tcPr>
          <w:p w14:paraId="1743278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7" w:type="dxa"/>
            <w:shd w:val="clear" w:color="auto" w:fill="FBEE9C"/>
            <w:tcMar>
              <w:top w:w="100" w:type="dxa"/>
              <w:left w:w="100" w:type="dxa"/>
              <w:bottom w:w="100" w:type="dxa"/>
              <w:right w:w="100" w:type="dxa"/>
            </w:tcMar>
          </w:tcPr>
          <w:p w14:paraId="06500C0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17" w:type="dxa"/>
            <w:shd w:val="clear" w:color="auto" w:fill="F1EB99"/>
            <w:tcMar>
              <w:top w:w="100" w:type="dxa"/>
              <w:left w:w="100" w:type="dxa"/>
              <w:bottom w:w="100" w:type="dxa"/>
              <w:right w:w="100" w:type="dxa"/>
            </w:tcMar>
          </w:tcPr>
          <w:p w14:paraId="47EA6C4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8</w:t>
            </w:r>
          </w:p>
        </w:tc>
        <w:tc>
          <w:tcPr>
            <w:tcW w:w="517" w:type="dxa"/>
            <w:shd w:val="clear" w:color="auto" w:fill="EBE998"/>
            <w:tcMar>
              <w:top w:w="100" w:type="dxa"/>
              <w:left w:w="100" w:type="dxa"/>
              <w:bottom w:w="100" w:type="dxa"/>
              <w:right w:w="100" w:type="dxa"/>
            </w:tcMar>
          </w:tcPr>
          <w:p w14:paraId="074852F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11</w:t>
            </w:r>
          </w:p>
        </w:tc>
        <w:tc>
          <w:tcPr>
            <w:tcW w:w="517" w:type="dxa"/>
            <w:shd w:val="clear" w:color="auto" w:fill="FFEF9C"/>
            <w:tcMar>
              <w:top w:w="100" w:type="dxa"/>
              <w:left w:w="100" w:type="dxa"/>
              <w:bottom w:w="100" w:type="dxa"/>
              <w:right w:w="100" w:type="dxa"/>
            </w:tcMar>
          </w:tcPr>
          <w:p w14:paraId="7CA43EB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r>
      <w:tr w:rsidR="003D59D1" w:rsidRPr="004276D8" w14:paraId="7F29A80A" w14:textId="77777777" w:rsidTr="003D59D1">
        <w:trPr>
          <w:trHeight w:val="20"/>
        </w:trPr>
        <w:tc>
          <w:tcPr>
            <w:tcW w:w="2640" w:type="dxa"/>
            <w:shd w:val="clear" w:color="auto" w:fill="auto"/>
            <w:tcMar>
              <w:top w:w="100" w:type="dxa"/>
              <w:left w:w="100" w:type="dxa"/>
              <w:bottom w:w="100" w:type="dxa"/>
              <w:right w:w="100" w:type="dxa"/>
            </w:tcMar>
          </w:tcPr>
          <w:p w14:paraId="3DC0360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building model</w:t>
            </w:r>
          </w:p>
        </w:tc>
        <w:tc>
          <w:tcPr>
            <w:tcW w:w="517" w:type="dxa"/>
            <w:shd w:val="clear" w:color="auto" w:fill="FFEF9C"/>
            <w:tcMar>
              <w:top w:w="100" w:type="dxa"/>
              <w:left w:w="100" w:type="dxa"/>
              <w:bottom w:w="100" w:type="dxa"/>
              <w:right w:w="100" w:type="dxa"/>
            </w:tcMar>
          </w:tcPr>
          <w:p w14:paraId="11E65A4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FEF9C"/>
            <w:tcMar>
              <w:top w:w="100" w:type="dxa"/>
              <w:left w:w="100" w:type="dxa"/>
              <w:bottom w:w="100" w:type="dxa"/>
              <w:right w:w="100" w:type="dxa"/>
            </w:tcMar>
          </w:tcPr>
          <w:p w14:paraId="4D23240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FEF9C"/>
            <w:tcMar>
              <w:top w:w="100" w:type="dxa"/>
              <w:left w:w="100" w:type="dxa"/>
              <w:bottom w:w="100" w:type="dxa"/>
              <w:right w:w="100" w:type="dxa"/>
            </w:tcMar>
          </w:tcPr>
          <w:p w14:paraId="582AC5A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E5E797"/>
            <w:tcMar>
              <w:top w:w="100" w:type="dxa"/>
              <w:left w:w="100" w:type="dxa"/>
              <w:bottom w:w="100" w:type="dxa"/>
              <w:right w:w="100" w:type="dxa"/>
            </w:tcMar>
          </w:tcPr>
          <w:p w14:paraId="7BEDD46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14</w:t>
            </w:r>
          </w:p>
        </w:tc>
        <w:tc>
          <w:tcPr>
            <w:tcW w:w="517" w:type="dxa"/>
            <w:shd w:val="clear" w:color="auto" w:fill="F5EC9A"/>
            <w:tcMar>
              <w:top w:w="100" w:type="dxa"/>
              <w:left w:w="100" w:type="dxa"/>
              <w:bottom w:w="100" w:type="dxa"/>
              <w:right w:w="100" w:type="dxa"/>
            </w:tcMar>
          </w:tcPr>
          <w:p w14:paraId="6DFAAF3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6</w:t>
            </w:r>
          </w:p>
        </w:tc>
        <w:tc>
          <w:tcPr>
            <w:tcW w:w="517" w:type="dxa"/>
            <w:shd w:val="clear" w:color="auto" w:fill="F7ED9B"/>
            <w:tcMar>
              <w:top w:w="100" w:type="dxa"/>
              <w:left w:w="100" w:type="dxa"/>
              <w:bottom w:w="100" w:type="dxa"/>
              <w:right w:w="100" w:type="dxa"/>
            </w:tcMar>
          </w:tcPr>
          <w:p w14:paraId="451FA5C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737" w:type="dxa"/>
            <w:shd w:val="clear" w:color="auto" w:fill="EBE998"/>
            <w:tcMar>
              <w:top w:w="100" w:type="dxa"/>
              <w:left w:w="100" w:type="dxa"/>
              <w:bottom w:w="100" w:type="dxa"/>
              <w:right w:w="100" w:type="dxa"/>
            </w:tcMar>
          </w:tcPr>
          <w:p w14:paraId="6A274E9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11</w:t>
            </w:r>
          </w:p>
        </w:tc>
        <w:tc>
          <w:tcPr>
            <w:tcW w:w="517" w:type="dxa"/>
            <w:shd w:val="clear" w:color="auto" w:fill="FFEF9C"/>
            <w:tcMar>
              <w:top w:w="100" w:type="dxa"/>
              <w:left w:w="100" w:type="dxa"/>
              <w:bottom w:w="100" w:type="dxa"/>
              <w:right w:w="100" w:type="dxa"/>
            </w:tcMar>
          </w:tcPr>
          <w:p w14:paraId="00FF7A9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auto"/>
            <w:tcMar>
              <w:top w:w="100" w:type="dxa"/>
              <w:left w:w="100" w:type="dxa"/>
              <w:bottom w:w="100" w:type="dxa"/>
              <w:right w:w="100" w:type="dxa"/>
            </w:tcMar>
          </w:tcPr>
          <w:p w14:paraId="640D892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FEF9C"/>
            <w:tcMar>
              <w:top w:w="100" w:type="dxa"/>
              <w:left w:w="100" w:type="dxa"/>
              <w:bottom w:w="100" w:type="dxa"/>
              <w:right w:w="100" w:type="dxa"/>
            </w:tcMar>
          </w:tcPr>
          <w:p w14:paraId="765388C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DEF9C"/>
            <w:tcMar>
              <w:top w:w="100" w:type="dxa"/>
              <w:left w:w="100" w:type="dxa"/>
              <w:bottom w:w="100" w:type="dxa"/>
              <w:right w:w="100" w:type="dxa"/>
            </w:tcMar>
          </w:tcPr>
          <w:p w14:paraId="7DB2A63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7" w:type="dxa"/>
            <w:shd w:val="clear" w:color="auto" w:fill="FFEF9C"/>
            <w:tcMar>
              <w:top w:w="100" w:type="dxa"/>
              <w:left w:w="100" w:type="dxa"/>
              <w:bottom w:w="100" w:type="dxa"/>
              <w:right w:w="100" w:type="dxa"/>
            </w:tcMar>
          </w:tcPr>
          <w:p w14:paraId="499F4BB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r>
      <w:tr w:rsidR="003D59D1" w:rsidRPr="004276D8" w14:paraId="629E511D" w14:textId="77777777" w:rsidTr="003D59D1">
        <w:trPr>
          <w:trHeight w:val="20"/>
        </w:trPr>
        <w:tc>
          <w:tcPr>
            <w:tcW w:w="2640" w:type="dxa"/>
            <w:shd w:val="clear" w:color="auto" w:fill="auto"/>
            <w:tcMar>
              <w:top w:w="100" w:type="dxa"/>
              <w:left w:w="100" w:type="dxa"/>
              <w:bottom w:w="100" w:type="dxa"/>
              <w:right w:w="100" w:type="dxa"/>
            </w:tcMar>
          </w:tcPr>
          <w:p w14:paraId="7C2076A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collaboration</w:t>
            </w:r>
          </w:p>
        </w:tc>
        <w:tc>
          <w:tcPr>
            <w:tcW w:w="517" w:type="dxa"/>
            <w:shd w:val="clear" w:color="auto" w:fill="F9EE9B"/>
            <w:tcMar>
              <w:top w:w="100" w:type="dxa"/>
              <w:left w:w="100" w:type="dxa"/>
              <w:bottom w:w="100" w:type="dxa"/>
              <w:right w:w="100" w:type="dxa"/>
            </w:tcMar>
          </w:tcPr>
          <w:p w14:paraId="0475AC2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17" w:type="dxa"/>
            <w:shd w:val="clear" w:color="auto" w:fill="auto"/>
            <w:tcMar>
              <w:top w:w="100" w:type="dxa"/>
              <w:left w:w="100" w:type="dxa"/>
              <w:bottom w:w="100" w:type="dxa"/>
              <w:right w:w="100" w:type="dxa"/>
            </w:tcMar>
          </w:tcPr>
          <w:p w14:paraId="315B38C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139D080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EFEA99"/>
            <w:tcMar>
              <w:top w:w="100" w:type="dxa"/>
              <w:left w:w="100" w:type="dxa"/>
              <w:bottom w:w="100" w:type="dxa"/>
              <w:right w:w="100" w:type="dxa"/>
            </w:tcMar>
          </w:tcPr>
          <w:p w14:paraId="0A48B13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w:t>
            </w:r>
          </w:p>
        </w:tc>
        <w:tc>
          <w:tcPr>
            <w:tcW w:w="517" w:type="dxa"/>
            <w:shd w:val="clear" w:color="auto" w:fill="F9EE9B"/>
            <w:tcMar>
              <w:top w:w="100" w:type="dxa"/>
              <w:left w:w="100" w:type="dxa"/>
              <w:bottom w:w="100" w:type="dxa"/>
              <w:right w:w="100" w:type="dxa"/>
            </w:tcMar>
          </w:tcPr>
          <w:p w14:paraId="21C3037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17" w:type="dxa"/>
            <w:shd w:val="clear" w:color="auto" w:fill="F9EE9B"/>
            <w:tcMar>
              <w:top w:w="100" w:type="dxa"/>
              <w:left w:w="100" w:type="dxa"/>
              <w:bottom w:w="100" w:type="dxa"/>
              <w:right w:w="100" w:type="dxa"/>
            </w:tcMar>
          </w:tcPr>
          <w:p w14:paraId="5169A5F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737" w:type="dxa"/>
            <w:shd w:val="clear" w:color="auto" w:fill="F3EC9A"/>
            <w:tcMar>
              <w:top w:w="100" w:type="dxa"/>
              <w:left w:w="100" w:type="dxa"/>
              <w:bottom w:w="100" w:type="dxa"/>
              <w:right w:w="100" w:type="dxa"/>
            </w:tcMar>
          </w:tcPr>
          <w:p w14:paraId="5D106FC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7</w:t>
            </w:r>
          </w:p>
        </w:tc>
        <w:tc>
          <w:tcPr>
            <w:tcW w:w="517" w:type="dxa"/>
            <w:shd w:val="clear" w:color="auto" w:fill="FDEF9C"/>
            <w:tcMar>
              <w:top w:w="100" w:type="dxa"/>
              <w:left w:w="100" w:type="dxa"/>
              <w:bottom w:w="100" w:type="dxa"/>
              <w:right w:w="100" w:type="dxa"/>
            </w:tcMar>
          </w:tcPr>
          <w:p w14:paraId="5A9D4C4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7" w:type="dxa"/>
            <w:shd w:val="clear" w:color="auto" w:fill="auto"/>
            <w:tcMar>
              <w:top w:w="100" w:type="dxa"/>
              <w:left w:w="100" w:type="dxa"/>
              <w:bottom w:w="100" w:type="dxa"/>
              <w:right w:w="100" w:type="dxa"/>
            </w:tcMar>
          </w:tcPr>
          <w:p w14:paraId="5F8547D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DEF9C"/>
            <w:tcMar>
              <w:top w:w="100" w:type="dxa"/>
              <w:left w:w="100" w:type="dxa"/>
              <w:bottom w:w="100" w:type="dxa"/>
              <w:right w:w="100" w:type="dxa"/>
            </w:tcMar>
          </w:tcPr>
          <w:p w14:paraId="172103F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7" w:type="dxa"/>
            <w:shd w:val="clear" w:color="auto" w:fill="FFEF9C"/>
            <w:tcMar>
              <w:top w:w="100" w:type="dxa"/>
              <w:left w:w="100" w:type="dxa"/>
              <w:bottom w:w="100" w:type="dxa"/>
              <w:right w:w="100" w:type="dxa"/>
            </w:tcMar>
          </w:tcPr>
          <w:p w14:paraId="68A1781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FEF9C"/>
            <w:tcMar>
              <w:top w:w="100" w:type="dxa"/>
              <w:left w:w="100" w:type="dxa"/>
              <w:bottom w:w="100" w:type="dxa"/>
              <w:right w:w="100" w:type="dxa"/>
            </w:tcMar>
          </w:tcPr>
          <w:p w14:paraId="1589CD8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r>
      <w:tr w:rsidR="003D59D1" w:rsidRPr="004276D8" w14:paraId="15344C4F" w14:textId="77777777" w:rsidTr="003D59D1">
        <w:trPr>
          <w:trHeight w:val="20"/>
        </w:trPr>
        <w:tc>
          <w:tcPr>
            <w:tcW w:w="2640" w:type="dxa"/>
            <w:shd w:val="clear" w:color="auto" w:fill="auto"/>
            <w:tcMar>
              <w:top w:w="100" w:type="dxa"/>
              <w:left w:w="100" w:type="dxa"/>
              <w:bottom w:w="100" w:type="dxa"/>
              <w:right w:w="100" w:type="dxa"/>
            </w:tcMar>
          </w:tcPr>
          <w:p w14:paraId="6E9AB1A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consumption</w:t>
            </w:r>
          </w:p>
        </w:tc>
        <w:tc>
          <w:tcPr>
            <w:tcW w:w="517" w:type="dxa"/>
            <w:shd w:val="clear" w:color="auto" w:fill="auto"/>
            <w:tcMar>
              <w:top w:w="100" w:type="dxa"/>
              <w:left w:w="100" w:type="dxa"/>
              <w:bottom w:w="100" w:type="dxa"/>
              <w:right w:w="100" w:type="dxa"/>
            </w:tcMar>
          </w:tcPr>
          <w:p w14:paraId="3F9E57F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FEF9C"/>
            <w:tcMar>
              <w:top w:w="100" w:type="dxa"/>
              <w:left w:w="100" w:type="dxa"/>
              <w:bottom w:w="100" w:type="dxa"/>
              <w:right w:w="100" w:type="dxa"/>
            </w:tcMar>
          </w:tcPr>
          <w:p w14:paraId="38A27CB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FEF9C"/>
            <w:tcMar>
              <w:top w:w="100" w:type="dxa"/>
              <w:left w:w="100" w:type="dxa"/>
              <w:bottom w:w="100" w:type="dxa"/>
              <w:right w:w="100" w:type="dxa"/>
            </w:tcMar>
          </w:tcPr>
          <w:p w14:paraId="4C9789B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E1E696"/>
            <w:tcMar>
              <w:top w:w="100" w:type="dxa"/>
              <w:left w:w="100" w:type="dxa"/>
              <w:bottom w:w="100" w:type="dxa"/>
              <w:right w:w="100" w:type="dxa"/>
            </w:tcMar>
          </w:tcPr>
          <w:p w14:paraId="6C8A25E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16</w:t>
            </w:r>
          </w:p>
        </w:tc>
        <w:tc>
          <w:tcPr>
            <w:tcW w:w="517" w:type="dxa"/>
            <w:shd w:val="clear" w:color="auto" w:fill="F7ED9B"/>
            <w:tcMar>
              <w:top w:w="100" w:type="dxa"/>
              <w:left w:w="100" w:type="dxa"/>
              <w:bottom w:w="100" w:type="dxa"/>
              <w:right w:w="100" w:type="dxa"/>
            </w:tcMar>
          </w:tcPr>
          <w:p w14:paraId="0ADC667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17" w:type="dxa"/>
            <w:shd w:val="clear" w:color="auto" w:fill="EDEA99"/>
            <w:tcMar>
              <w:top w:w="100" w:type="dxa"/>
              <w:left w:w="100" w:type="dxa"/>
              <w:bottom w:w="100" w:type="dxa"/>
              <w:right w:w="100" w:type="dxa"/>
            </w:tcMar>
          </w:tcPr>
          <w:p w14:paraId="44536D0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10</w:t>
            </w:r>
          </w:p>
        </w:tc>
        <w:tc>
          <w:tcPr>
            <w:tcW w:w="737" w:type="dxa"/>
            <w:shd w:val="clear" w:color="auto" w:fill="D7E394"/>
            <w:tcMar>
              <w:top w:w="100" w:type="dxa"/>
              <w:left w:w="100" w:type="dxa"/>
              <w:bottom w:w="100" w:type="dxa"/>
              <w:right w:w="100" w:type="dxa"/>
            </w:tcMar>
          </w:tcPr>
          <w:p w14:paraId="4F8B375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21</w:t>
            </w:r>
          </w:p>
        </w:tc>
        <w:tc>
          <w:tcPr>
            <w:tcW w:w="517" w:type="dxa"/>
            <w:shd w:val="clear" w:color="auto" w:fill="FBEE9C"/>
            <w:tcMar>
              <w:top w:w="100" w:type="dxa"/>
              <w:left w:w="100" w:type="dxa"/>
              <w:bottom w:w="100" w:type="dxa"/>
              <w:right w:w="100" w:type="dxa"/>
            </w:tcMar>
          </w:tcPr>
          <w:p w14:paraId="2AD686C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17" w:type="dxa"/>
            <w:shd w:val="clear" w:color="auto" w:fill="FBEE9C"/>
            <w:tcMar>
              <w:top w:w="100" w:type="dxa"/>
              <w:left w:w="100" w:type="dxa"/>
              <w:bottom w:w="100" w:type="dxa"/>
              <w:right w:w="100" w:type="dxa"/>
            </w:tcMar>
          </w:tcPr>
          <w:p w14:paraId="02FD646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17" w:type="dxa"/>
            <w:shd w:val="clear" w:color="auto" w:fill="FBEE9C"/>
            <w:tcMar>
              <w:top w:w="100" w:type="dxa"/>
              <w:left w:w="100" w:type="dxa"/>
              <w:bottom w:w="100" w:type="dxa"/>
              <w:right w:w="100" w:type="dxa"/>
            </w:tcMar>
          </w:tcPr>
          <w:p w14:paraId="4E016A4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17" w:type="dxa"/>
            <w:shd w:val="clear" w:color="auto" w:fill="F9EE9B"/>
            <w:tcMar>
              <w:top w:w="100" w:type="dxa"/>
              <w:left w:w="100" w:type="dxa"/>
              <w:bottom w:w="100" w:type="dxa"/>
              <w:right w:w="100" w:type="dxa"/>
            </w:tcMar>
          </w:tcPr>
          <w:p w14:paraId="2758169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17" w:type="dxa"/>
            <w:shd w:val="clear" w:color="auto" w:fill="FBEE9C"/>
            <w:tcMar>
              <w:top w:w="100" w:type="dxa"/>
              <w:left w:w="100" w:type="dxa"/>
              <w:bottom w:w="100" w:type="dxa"/>
              <w:right w:w="100" w:type="dxa"/>
            </w:tcMar>
          </w:tcPr>
          <w:p w14:paraId="7967910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r>
      <w:tr w:rsidR="003D59D1" w:rsidRPr="004276D8" w14:paraId="78A6CC6C" w14:textId="77777777" w:rsidTr="003D59D1">
        <w:trPr>
          <w:trHeight w:val="20"/>
        </w:trPr>
        <w:tc>
          <w:tcPr>
            <w:tcW w:w="2640" w:type="dxa"/>
            <w:shd w:val="clear" w:color="auto" w:fill="auto"/>
            <w:tcMar>
              <w:top w:w="100" w:type="dxa"/>
              <w:left w:w="100" w:type="dxa"/>
              <w:bottom w:w="100" w:type="dxa"/>
              <w:right w:w="100" w:type="dxa"/>
            </w:tcMar>
          </w:tcPr>
          <w:p w14:paraId="1260292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correlation</w:t>
            </w:r>
          </w:p>
        </w:tc>
        <w:tc>
          <w:tcPr>
            <w:tcW w:w="517" w:type="dxa"/>
            <w:shd w:val="clear" w:color="auto" w:fill="auto"/>
            <w:tcMar>
              <w:top w:w="100" w:type="dxa"/>
              <w:left w:w="100" w:type="dxa"/>
              <w:bottom w:w="100" w:type="dxa"/>
              <w:right w:w="100" w:type="dxa"/>
            </w:tcMar>
          </w:tcPr>
          <w:p w14:paraId="0E1858D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57154AD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FEF9C"/>
            <w:tcMar>
              <w:top w:w="100" w:type="dxa"/>
              <w:left w:w="100" w:type="dxa"/>
              <w:bottom w:w="100" w:type="dxa"/>
              <w:right w:w="100" w:type="dxa"/>
            </w:tcMar>
          </w:tcPr>
          <w:p w14:paraId="66E4AA9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DEF9C"/>
            <w:tcMar>
              <w:top w:w="100" w:type="dxa"/>
              <w:left w:w="100" w:type="dxa"/>
              <w:bottom w:w="100" w:type="dxa"/>
              <w:right w:w="100" w:type="dxa"/>
            </w:tcMar>
          </w:tcPr>
          <w:p w14:paraId="6D713B3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7" w:type="dxa"/>
            <w:shd w:val="clear" w:color="auto" w:fill="auto"/>
            <w:tcMar>
              <w:top w:w="100" w:type="dxa"/>
              <w:left w:w="100" w:type="dxa"/>
              <w:bottom w:w="100" w:type="dxa"/>
              <w:right w:w="100" w:type="dxa"/>
            </w:tcMar>
          </w:tcPr>
          <w:p w14:paraId="2BF8CCE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FEF9C"/>
            <w:tcMar>
              <w:top w:w="100" w:type="dxa"/>
              <w:left w:w="100" w:type="dxa"/>
              <w:bottom w:w="100" w:type="dxa"/>
              <w:right w:w="100" w:type="dxa"/>
            </w:tcMar>
          </w:tcPr>
          <w:p w14:paraId="02DA58F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737" w:type="dxa"/>
            <w:shd w:val="clear" w:color="auto" w:fill="F9EE9B"/>
            <w:tcMar>
              <w:top w:w="100" w:type="dxa"/>
              <w:left w:w="100" w:type="dxa"/>
              <w:bottom w:w="100" w:type="dxa"/>
              <w:right w:w="100" w:type="dxa"/>
            </w:tcMar>
          </w:tcPr>
          <w:p w14:paraId="0D93F6C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17" w:type="dxa"/>
            <w:shd w:val="clear" w:color="auto" w:fill="FFEF9C"/>
            <w:tcMar>
              <w:top w:w="100" w:type="dxa"/>
              <w:left w:w="100" w:type="dxa"/>
              <w:bottom w:w="100" w:type="dxa"/>
              <w:right w:w="100" w:type="dxa"/>
            </w:tcMar>
          </w:tcPr>
          <w:p w14:paraId="006E7A6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FEF9C"/>
            <w:tcMar>
              <w:top w:w="100" w:type="dxa"/>
              <w:left w:w="100" w:type="dxa"/>
              <w:bottom w:w="100" w:type="dxa"/>
              <w:right w:w="100" w:type="dxa"/>
            </w:tcMar>
          </w:tcPr>
          <w:p w14:paraId="295B5B1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FEF9C"/>
            <w:tcMar>
              <w:top w:w="100" w:type="dxa"/>
              <w:left w:w="100" w:type="dxa"/>
              <w:bottom w:w="100" w:type="dxa"/>
              <w:right w:w="100" w:type="dxa"/>
            </w:tcMar>
          </w:tcPr>
          <w:p w14:paraId="30C1B99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auto"/>
            <w:tcMar>
              <w:top w:w="100" w:type="dxa"/>
              <w:left w:w="100" w:type="dxa"/>
              <w:bottom w:w="100" w:type="dxa"/>
              <w:right w:w="100" w:type="dxa"/>
            </w:tcMar>
          </w:tcPr>
          <w:p w14:paraId="12F9214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FEF9C"/>
            <w:tcMar>
              <w:top w:w="100" w:type="dxa"/>
              <w:left w:w="100" w:type="dxa"/>
              <w:bottom w:w="100" w:type="dxa"/>
              <w:right w:w="100" w:type="dxa"/>
            </w:tcMar>
          </w:tcPr>
          <w:p w14:paraId="7A7F171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r>
      <w:tr w:rsidR="003D59D1" w:rsidRPr="004276D8" w14:paraId="290FB9A4" w14:textId="77777777" w:rsidTr="003D59D1">
        <w:trPr>
          <w:trHeight w:val="20"/>
        </w:trPr>
        <w:tc>
          <w:tcPr>
            <w:tcW w:w="2640" w:type="dxa"/>
            <w:shd w:val="clear" w:color="auto" w:fill="auto"/>
            <w:tcMar>
              <w:top w:w="100" w:type="dxa"/>
              <w:left w:w="100" w:type="dxa"/>
              <w:bottom w:w="100" w:type="dxa"/>
              <w:right w:w="100" w:type="dxa"/>
            </w:tcMar>
          </w:tcPr>
          <w:p w14:paraId="31FD50D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decision making</w:t>
            </w:r>
          </w:p>
        </w:tc>
        <w:tc>
          <w:tcPr>
            <w:tcW w:w="517" w:type="dxa"/>
            <w:shd w:val="clear" w:color="auto" w:fill="auto"/>
            <w:tcMar>
              <w:top w:w="100" w:type="dxa"/>
              <w:left w:w="100" w:type="dxa"/>
              <w:bottom w:w="100" w:type="dxa"/>
              <w:right w:w="100" w:type="dxa"/>
            </w:tcMar>
          </w:tcPr>
          <w:p w14:paraId="5E12D01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12C71FD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BEE9C"/>
            <w:tcMar>
              <w:top w:w="100" w:type="dxa"/>
              <w:left w:w="100" w:type="dxa"/>
              <w:bottom w:w="100" w:type="dxa"/>
              <w:right w:w="100" w:type="dxa"/>
            </w:tcMar>
          </w:tcPr>
          <w:p w14:paraId="7C1C2D4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17" w:type="dxa"/>
            <w:shd w:val="clear" w:color="auto" w:fill="CBDF91"/>
            <w:tcMar>
              <w:top w:w="100" w:type="dxa"/>
              <w:left w:w="100" w:type="dxa"/>
              <w:bottom w:w="100" w:type="dxa"/>
              <w:right w:w="100" w:type="dxa"/>
            </w:tcMar>
          </w:tcPr>
          <w:p w14:paraId="6001D7E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27</w:t>
            </w:r>
          </w:p>
        </w:tc>
        <w:tc>
          <w:tcPr>
            <w:tcW w:w="517" w:type="dxa"/>
            <w:shd w:val="clear" w:color="auto" w:fill="F1EB99"/>
            <w:tcMar>
              <w:top w:w="100" w:type="dxa"/>
              <w:left w:w="100" w:type="dxa"/>
              <w:bottom w:w="100" w:type="dxa"/>
              <w:right w:w="100" w:type="dxa"/>
            </w:tcMar>
          </w:tcPr>
          <w:p w14:paraId="41C4B45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8</w:t>
            </w:r>
          </w:p>
        </w:tc>
        <w:tc>
          <w:tcPr>
            <w:tcW w:w="517" w:type="dxa"/>
            <w:shd w:val="clear" w:color="auto" w:fill="EFEA99"/>
            <w:tcMar>
              <w:top w:w="100" w:type="dxa"/>
              <w:left w:w="100" w:type="dxa"/>
              <w:bottom w:w="100" w:type="dxa"/>
              <w:right w:w="100" w:type="dxa"/>
            </w:tcMar>
          </w:tcPr>
          <w:p w14:paraId="3246B43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w:t>
            </w:r>
          </w:p>
        </w:tc>
        <w:tc>
          <w:tcPr>
            <w:tcW w:w="737" w:type="dxa"/>
            <w:shd w:val="clear" w:color="auto" w:fill="CDE092"/>
            <w:tcMar>
              <w:top w:w="100" w:type="dxa"/>
              <w:left w:w="100" w:type="dxa"/>
              <w:bottom w:w="100" w:type="dxa"/>
              <w:right w:w="100" w:type="dxa"/>
            </w:tcMar>
          </w:tcPr>
          <w:p w14:paraId="5D7C503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26</w:t>
            </w:r>
          </w:p>
        </w:tc>
        <w:tc>
          <w:tcPr>
            <w:tcW w:w="517" w:type="dxa"/>
            <w:shd w:val="clear" w:color="auto" w:fill="F7ED9B"/>
            <w:tcMar>
              <w:top w:w="100" w:type="dxa"/>
              <w:left w:w="100" w:type="dxa"/>
              <w:bottom w:w="100" w:type="dxa"/>
              <w:right w:w="100" w:type="dxa"/>
            </w:tcMar>
          </w:tcPr>
          <w:p w14:paraId="051E043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17" w:type="dxa"/>
            <w:shd w:val="clear" w:color="auto" w:fill="FBEE9C"/>
            <w:tcMar>
              <w:top w:w="100" w:type="dxa"/>
              <w:left w:w="100" w:type="dxa"/>
              <w:bottom w:w="100" w:type="dxa"/>
              <w:right w:w="100" w:type="dxa"/>
            </w:tcMar>
          </w:tcPr>
          <w:p w14:paraId="6B95126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17" w:type="dxa"/>
            <w:shd w:val="clear" w:color="auto" w:fill="FBEE9C"/>
            <w:tcMar>
              <w:top w:w="100" w:type="dxa"/>
              <w:left w:w="100" w:type="dxa"/>
              <w:bottom w:w="100" w:type="dxa"/>
              <w:right w:w="100" w:type="dxa"/>
            </w:tcMar>
          </w:tcPr>
          <w:p w14:paraId="50EF60B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17" w:type="dxa"/>
            <w:shd w:val="clear" w:color="auto" w:fill="EFEA99"/>
            <w:tcMar>
              <w:top w:w="100" w:type="dxa"/>
              <w:left w:w="100" w:type="dxa"/>
              <w:bottom w:w="100" w:type="dxa"/>
              <w:right w:w="100" w:type="dxa"/>
            </w:tcMar>
          </w:tcPr>
          <w:p w14:paraId="0A5D428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w:t>
            </w:r>
          </w:p>
        </w:tc>
        <w:tc>
          <w:tcPr>
            <w:tcW w:w="517" w:type="dxa"/>
            <w:shd w:val="clear" w:color="auto" w:fill="auto"/>
            <w:tcMar>
              <w:top w:w="100" w:type="dxa"/>
              <w:left w:w="100" w:type="dxa"/>
              <w:bottom w:w="100" w:type="dxa"/>
              <w:right w:w="100" w:type="dxa"/>
            </w:tcMar>
          </w:tcPr>
          <w:p w14:paraId="36CE729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r>
      <w:tr w:rsidR="003D59D1" w:rsidRPr="004276D8" w14:paraId="5234A971" w14:textId="77777777" w:rsidTr="003D59D1">
        <w:trPr>
          <w:trHeight w:val="20"/>
        </w:trPr>
        <w:tc>
          <w:tcPr>
            <w:tcW w:w="2640" w:type="dxa"/>
            <w:shd w:val="clear" w:color="auto" w:fill="auto"/>
            <w:tcMar>
              <w:top w:w="100" w:type="dxa"/>
              <w:left w:w="100" w:type="dxa"/>
              <w:bottom w:w="100" w:type="dxa"/>
              <w:right w:w="100" w:type="dxa"/>
            </w:tcMar>
          </w:tcPr>
          <w:p w14:paraId="5B51A2C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design alternative</w:t>
            </w:r>
          </w:p>
        </w:tc>
        <w:tc>
          <w:tcPr>
            <w:tcW w:w="517" w:type="dxa"/>
            <w:shd w:val="clear" w:color="auto" w:fill="auto"/>
            <w:tcMar>
              <w:top w:w="100" w:type="dxa"/>
              <w:left w:w="100" w:type="dxa"/>
              <w:bottom w:w="100" w:type="dxa"/>
              <w:right w:w="100" w:type="dxa"/>
            </w:tcMar>
          </w:tcPr>
          <w:p w14:paraId="65DF13E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3A0B235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FEF9C"/>
            <w:tcMar>
              <w:top w:w="100" w:type="dxa"/>
              <w:left w:w="100" w:type="dxa"/>
              <w:bottom w:w="100" w:type="dxa"/>
              <w:right w:w="100" w:type="dxa"/>
            </w:tcMar>
          </w:tcPr>
          <w:p w14:paraId="585790B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7ED9B"/>
            <w:tcMar>
              <w:top w:w="100" w:type="dxa"/>
              <w:left w:w="100" w:type="dxa"/>
              <w:bottom w:w="100" w:type="dxa"/>
              <w:right w:w="100" w:type="dxa"/>
            </w:tcMar>
          </w:tcPr>
          <w:p w14:paraId="325729E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17" w:type="dxa"/>
            <w:shd w:val="clear" w:color="auto" w:fill="auto"/>
            <w:tcMar>
              <w:top w:w="100" w:type="dxa"/>
              <w:left w:w="100" w:type="dxa"/>
              <w:bottom w:w="100" w:type="dxa"/>
              <w:right w:w="100" w:type="dxa"/>
            </w:tcMar>
          </w:tcPr>
          <w:p w14:paraId="54EF349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BEE9C"/>
            <w:tcMar>
              <w:top w:w="100" w:type="dxa"/>
              <w:left w:w="100" w:type="dxa"/>
              <w:bottom w:w="100" w:type="dxa"/>
              <w:right w:w="100" w:type="dxa"/>
            </w:tcMar>
          </w:tcPr>
          <w:p w14:paraId="77C1957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737" w:type="dxa"/>
            <w:shd w:val="clear" w:color="auto" w:fill="F7ED9B"/>
            <w:tcMar>
              <w:top w:w="100" w:type="dxa"/>
              <w:left w:w="100" w:type="dxa"/>
              <w:bottom w:w="100" w:type="dxa"/>
              <w:right w:w="100" w:type="dxa"/>
            </w:tcMar>
          </w:tcPr>
          <w:p w14:paraId="588FE5C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17" w:type="dxa"/>
            <w:shd w:val="clear" w:color="auto" w:fill="auto"/>
            <w:tcMar>
              <w:top w:w="100" w:type="dxa"/>
              <w:left w:w="100" w:type="dxa"/>
              <w:bottom w:w="100" w:type="dxa"/>
              <w:right w:w="100" w:type="dxa"/>
            </w:tcMar>
          </w:tcPr>
          <w:p w14:paraId="236FAEC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0E91092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FEF9C"/>
            <w:tcMar>
              <w:top w:w="100" w:type="dxa"/>
              <w:left w:w="100" w:type="dxa"/>
              <w:bottom w:w="100" w:type="dxa"/>
              <w:right w:w="100" w:type="dxa"/>
            </w:tcMar>
          </w:tcPr>
          <w:p w14:paraId="6D19A0A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FEF9C"/>
            <w:tcMar>
              <w:top w:w="100" w:type="dxa"/>
              <w:left w:w="100" w:type="dxa"/>
              <w:bottom w:w="100" w:type="dxa"/>
              <w:right w:w="100" w:type="dxa"/>
            </w:tcMar>
          </w:tcPr>
          <w:p w14:paraId="0B34B49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auto"/>
            <w:tcMar>
              <w:top w:w="100" w:type="dxa"/>
              <w:left w:w="100" w:type="dxa"/>
              <w:bottom w:w="100" w:type="dxa"/>
              <w:right w:w="100" w:type="dxa"/>
            </w:tcMar>
          </w:tcPr>
          <w:p w14:paraId="0001700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r>
      <w:tr w:rsidR="003D59D1" w:rsidRPr="004276D8" w14:paraId="1EA1147D" w14:textId="77777777" w:rsidTr="003D59D1">
        <w:trPr>
          <w:trHeight w:val="20"/>
        </w:trPr>
        <w:tc>
          <w:tcPr>
            <w:tcW w:w="2640" w:type="dxa"/>
            <w:shd w:val="clear" w:color="auto" w:fill="auto"/>
            <w:tcMar>
              <w:top w:w="100" w:type="dxa"/>
              <w:left w:w="100" w:type="dxa"/>
              <w:bottom w:w="100" w:type="dxa"/>
              <w:right w:w="100" w:type="dxa"/>
            </w:tcMar>
          </w:tcPr>
          <w:p w14:paraId="4955448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documentation</w:t>
            </w:r>
          </w:p>
        </w:tc>
        <w:tc>
          <w:tcPr>
            <w:tcW w:w="517" w:type="dxa"/>
            <w:shd w:val="clear" w:color="auto" w:fill="auto"/>
            <w:tcMar>
              <w:top w:w="100" w:type="dxa"/>
              <w:left w:w="100" w:type="dxa"/>
              <w:bottom w:w="100" w:type="dxa"/>
              <w:right w:w="100" w:type="dxa"/>
            </w:tcMar>
          </w:tcPr>
          <w:p w14:paraId="67327C4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16D79BF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6886640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06B988C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DEF9C"/>
            <w:tcMar>
              <w:top w:w="100" w:type="dxa"/>
              <w:left w:w="100" w:type="dxa"/>
              <w:bottom w:w="100" w:type="dxa"/>
              <w:right w:w="100" w:type="dxa"/>
            </w:tcMar>
          </w:tcPr>
          <w:p w14:paraId="16C1721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7" w:type="dxa"/>
            <w:shd w:val="clear" w:color="auto" w:fill="auto"/>
            <w:tcMar>
              <w:top w:w="100" w:type="dxa"/>
              <w:left w:w="100" w:type="dxa"/>
              <w:bottom w:w="100" w:type="dxa"/>
              <w:right w:w="100" w:type="dxa"/>
            </w:tcMar>
          </w:tcPr>
          <w:p w14:paraId="1642CBD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37" w:type="dxa"/>
            <w:shd w:val="clear" w:color="auto" w:fill="EFEA99"/>
            <w:tcMar>
              <w:top w:w="100" w:type="dxa"/>
              <w:left w:w="100" w:type="dxa"/>
              <w:bottom w:w="100" w:type="dxa"/>
              <w:right w:w="100" w:type="dxa"/>
            </w:tcMar>
          </w:tcPr>
          <w:p w14:paraId="1B93287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w:t>
            </w:r>
          </w:p>
        </w:tc>
        <w:tc>
          <w:tcPr>
            <w:tcW w:w="517" w:type="dxa"/>
            <w:shd w:val="clear" w:color="auto" w:fill="FDEF9C"/>
            <w:tcMar>
              <w:top w:w="100" w:type="dxa"/>
              <w:left w:w="100" w:type="dxa"/>
              <w:bottom w:w="100" w:type="dxa"/>
              <w:right w:w="100" w:type="dxa"/>
            </w:tcMar>
          </w:tcPr>
          <w:p w14:paraId="77840E8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7" w:type="dxa"/>
            <w:shd w:val="clear" w:color="auto" w:fill="FDEF9C"/>
            <w:tcMar>
              <w:top w:w="100" w:type="dxa"/>
              <w:left w:w="100" w:type="dxa"/>
              <w:bottom w:w="100" w:type="dxa"/>
              <w:right w:w="100" w:type="dxa"/>
            </w:tcMar>
          </w:tcPr>
          <w:p w14:paraId="202E652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7" w:type="dxa"/>
            <w:shd w:val="clear" w:color="auto" w:fill="FFEF9C"/>
            <w:tcMar>
              <w:top w:w="100" w:type="dxa"/>
              <w:left w:w="100" w:type="dxa"/>
              <w:bottom w:w="100" w:type="dxa"/>
              <w:right w:w="100" w:type="dxa"/>
            </w:tcMar>
          </w:tcPr>
          <w:p w14:paraId="2EEC4D3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9EE9B"/>
            <w:tcMar>
              <w:top w:w="100" w:type="dxa"/>
              <w:left w:w="100" w:type="dxa"/>
              <w:bottom w:w="100" w:type="dxa"/>
              <w:right w:w="100" w:type="dxa"/>
            </w:tcMar>
          </w:tcPr>
          <w:p w14:paraId="3A5BC12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17" w:type="dxa"/>
            <w:shd w:val="clear" w:color="auto" w:fill="FFEF9C"/>
            <w:tcMar>
              <w:top w:w="100" w:type="dxa"/>
              <w:left w:w="100" w:type="dxa"/>
              <w:bottom w:w="100" w:type="dxa"/>
              <w:right w:w="100" w:type="dxa"/>
            </w:tcMar>
          </w:tcPr>
          <w:p w14:paraId="6D0CC9A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r>
      <w:tr w:rsidR="003D59D1" w:rsidRPr="004276D8" w14:paraId="43FBE058" w14:textId="77777777" w:rsidTr="003D59D1">
        <w:trPr>
          <w:trHeight w:val="20"/>
        </w:trPr>
        <w:tc>
          <w:tcPr>
            <w:tcW w:w="2640" w:type="dxa"/>
            <w:shd w:val="clear" w:color="auto" w:fill="auto"/>
            <w:tcMar>
              <w:top w:w="100" w:type="dxa"/>
              <w:left w:w="100" w:type="dxa"/>
              <w:bottom w:w="100" w:type="dxa"/>
              <w:right w:w="100" w:type="dxa"/>
            </w:tcMar>
          </w:tcPr>
          <w:p w14:paraId="249BCCF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efficiency</w:t>
            </w:r>
          </w:p>
        </w:tc>
        <w:tc>
          <w:tcPr>
            <w:tcW w:w="517" w:type="dxa"/>
            <w:shd w:val="clear" w:color="auto" w:fill="auto"/>
            <w:tcMar>
              <w:top w:w="100" w:type="dxa"/>
              <w:left w:w="100" w:type="dxa"/>
              <w:bottom w:w="100" w:type="dxa"/>
              <w:right w:w="100" w:type="dxa"/>
            </w:tcMar>
          </w:tcPr>
          <w:p w14:paraId="0812D32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553A8A0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41CF189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40EF736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BEE9C"/>
            <w:tcMar>
              <w:top w:w="100" w:type="dxa"/>
              <w:left w:w="100" w:type="dxa"/>
              <w:bottom w:w="100" w:type="dxa"/>
              <w:right w:w="100" w:type="dxa"/>
            </w:tcMar>
          </w:tcPr>
          <w:p w14:paraId="3D2C389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17" w:type="dxa"/>
            <w:shd w:val="clear" w:color="auto" w:fill="F5EC9A"/>
            <w:tcMar>
              <w:top w:w="100" w:type="dxa"/>
              <w:left w:w="100" w:type="dxa"/>
              <w:bottom w:w="100" w:type="dxa"/>
              <w:right w:w="100" w:type="dxa"/>
            </w:tcMar>
          </w:tcPr>
          <w:p w14:paraId="6484262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6</w:t>
            </w:r>
          </w:p>
        </w:tc>
        <w:tc>
          <w:tcPr>
            <w:tcW w:w="737" w:type="dxa"/>
            <w:shd w:val="clear" w:color="auto" w:fill="D9E394"/>
            <w:tcMar>
              <w:top w:w="100" w:type="dxa"/>
              <w:left w:w="100" w:type="dxa"/>
              <w:bottom w:w="100" w:type="dxa"/>
              <w:right w:w="100" w:type="dxa"/>
            </w:tcMar>
          </w:tcPr>
          <w:p w14:paraId="3CB8F84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w:t>
            </w:r>
          </w:p>
        </w:tc>
        <w:tc>
          <w:tcPr>
            <w:tcW w:w="517" w:type="dxa"/>
            <w:shd w:val="clear" w:color="auto" w:fill="auto"/>
            <w:tcMar>
              <w:top w:w="100" w:type="dxa"/>
              <w:left w:w="100" w:type="dxa"/>
              <w:bottom w:w="100" w:type="dxa"/>
              <w:right w:w="100" w:type="dxa"/>
            </w:tcMar>
          </w:tcPr>
          <w:p w14:paraId="1F192ED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BEE9C"/>
            <w:tcMar>
              <w:top w:w="100" w:type="dxa"/>
              <w:left w:w="100" w:type="dxa"/>
              <w:bottom w:w="100" w:type="dxa"/>
              <w:right w:w="100" w:type="dxa"/>
            </w:tcMar>
          </w:tcPr>
          <w:p w14:paraId="24266AF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17" w:type="dxa"/>
            <w:shd w:val="clear" w:color="auto" w:fill="FFEF9C"/>
            <w:tcMar>
              <w:top w:w="100" w:type="dxa"/>
              <w:left w:w="100" w:type="dxa"/>
              <w:bottom w:w="100" w:type="dxa"/>
              <w:right w:w="100" w:type="dxa"/>
            </w:tcMar>
          </w:tcPr>
          <w:p w14:paraId="70E2211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FEF9C"/>
            <w:tcMar>
              <w:top w:w="100" w:type="dxa"/>
              <w:left w:w="100" w:type="dxa"/>
              <w:bottom w:w="100" w:type="dxa"/>
              <w:right w:w="100" w:type="dxa"/>
            </w:tcMar>
          </w:tcPr>
          <w:p w14:paraId="2E1BE19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DEF9C"/>
            <w:tcMar>
              <w:top w:w="100" w:type="dxa"/>
              <w:left w:w="100" w:type="dxa"/>
              <w:bottom w:w="100" w:type="dxa"/>
              <w:right w:w="100" w:type="dxa"/>
            </w:tcMar>
          </w:tcPr>
          <w:p w14:paraId="7EA967B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r>
      <w:tr w:rsidR="003D59D1" w:rsidRPr="004276D8" w14:paraId="13211C20" w14:textId="77777777" w:rsidTr="003D59D1">
        <w:trPr>
          <w:trHeight w:val="20"/>
        </w:trPr>
        <w:tc>
          <w:tcPr>
            <w:tcW w:w="2640" w:type="dxa"/>
            <w:shd w:val="clear" w:color="auto" w:fill="auto"/>
            <w:tcMar>
              <w:top w:w="100" w:type="dxa"/>
              <w:left w:w="100" w:type="dxa"/>
              <w:bottom w:w="100" w:type="dxa"/>
              <w:right w:w="100" w:type="dxa"/>
            </w:tcMar>
          </w:tcPr>
          <w:p w14:paraId="30DA714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energy conservation/energy saving</w:t>
            </w:r>
          </w:p>
        </w:tc>
        <w:tc>
          <w:tcPr>
            <w:tcW w:w="517" w:type="dxa"/>
            <w:shd w:val="clear" w:color="auto" w:fill="auto"/>
            <w:tcMar>
              <w:top w:w="100" w:type="dxa"/>
              <w:left w:w="100" w:type="dxa"/>
              <w:bottom w:w="100" w:type="dxa"/>
              <w:right w:w="100" w:type="dxa"/>
            </w:tcMar>
          </w:tcPr>
          <w:p w14:paraId="47396EF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0161D07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208758E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036B1A9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BEE9C"/>
            <w:tcMar>
              <w:top w:w="100" w:type="dxa"/>
              <w:left w:w="100" w:type="dxa"/>
              <w:bottom w:w="100" w:type="dxa"/>
              <w:right w:w="100" w:type="dxa"/>
            </w:tcMar>
          </w:tcPr>
          <w:p w14:paraId="3EE81BC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17" w:type="dxa"/>
            <w:shd w:val="clear" w:color="auto" w:fill="EDEA99"/>
            <w:tcMar>
              <w:top w:w="100" w:type="dxa"/>
              <w:left w:w="100" w:type="dxa"/>
              <w:bottom w:w="100" w:type="dxa"/>
              <w:right w:w="100" w:type="dxa"/>
            </w:tcMar>
          </w:tcPr>
          <w:p w14:paraId="697ED90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10</w:t>
            </w:r>
          </w:p>
        </w:tc>
        <w:tc>
          <w:tcPr>
            <w:tcW w:w="737" w:type="dxa"/>
            <w:shd w:val="clear" w:color="auto" w:fill="DFE596"/>
            <w:tcMar>
              <w:top w:w="100" w:type="dxa"/>
              <w:left w:w="100" w:type="dxa"/>
              <w:bottom w:w="100" w:type="dxa"/>
              <w:right w:w="100" w:type="dxa"/>
            </w:tcMar>
          </w:tcPr>
          <w:p w14:paraId="4259C6F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17</w:t>
            </w:r>
          </w:p>
        </w:tc>
        <w:tc>
          <w:tcPr>
            <w:tcW w:w="517" w:type="dxa"/>
            <w:shd w:val="clear" w:color="auto" w:fill="FBEE9C"/>
            <w:tcMar>
              <w:top w:w="100" w:type="dxa"/>
              <w:left w:w="100" w:type="dxa"/>
              <w:bottom w:w="100" w:type="dxa"/>
              <w:right w:w="100" w:type="dxa"/>
            </w:tcMar>
          </w:tcPr>
          <w:p w14:paraId="0932427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17" w:type="dxa"/>
            <w:shd w:val="clear" w:color="auto" w:fill="FFEF9C"/>
            <w:tcMar>
              <w:top w:w="100" w:type="dxa"/>
              <w:left w:w="100" w:type="dxa"/>
              <w:bottom w:w="100" w:type="dxa"/>
              <w:right w:w="100" w:type="dxa"/>
            </w:tcMar>
          </w:tcPr>
          <w:p w14:paraId="682C1E6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auto"/>
            <w:tcMar>
              <w:top w:w="100" w:type="dxa"/>
              <w:left w:w="100" w:type="dxa"/>
              <w:bottom w:w="100" w:type="dxa"/>
              <w:right w:w="100" w:type="dxa"/>
            </w:tcMar>
          </w:tcPr>
          <w:p w14:paraId="7F96389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9EE9B"/>
            <w:tcMar>
              <w:top w:w="100" w:type="dxa"/>
              <w:left w:w="100" w:type="dxa"/>
              <w:bottom w:w="100" w:type="dxa"/>
              <w:right w:w="100" w:type="dxa"/>
            </w:tcMar>
          </w:tcPr>
          <w:p w14:paraId="4105F26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17" w:type="dxa"/>
            <w:shd w:val="clear" w:color="auto" w:fill="auto"/>
            <w:tcMar>
              <w:top w:w="100" w:type="dxa"/>
              <w:left w:w="100" w:type="dxa"/>
              <w:bottom w:w="100" w:type="dxa"/>
              <w:right w:w="100" w:type="dxa"/>
            </w:tcMar>
          </w:tcPr>
          <w:p w14:paraId="1C30B1C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r>
      <w:tr w:rsidR="003D59D1" w:rsidRPr="004276D8" w14:paraId="32FCDB70" w14:textId="77777777" w:rsidTr="003D59D1">
        <w:trPr>
          <w:trHeight w:val="20"/>
        </w:trPr>
        <w:tc>
          <w:tcPr>
            <w:tcW w:w="2640" w:type="dxa"/>
            <w:shd w:val="clear" w:color="auto" w:fill="auto"/>
            <w:tcMar>
              <w:top w:w="100" w:type="dxa"/>
              <w:left w:w="100" w:type="dxa"/>
              <w:bottom w:w="100" w:type="dxa"/>
              <w:right w:w="100" w:type="dxa"/>
            </w:tcMar>
          </w:tcPr>
          <w:p w14:paraId="7840C2A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energy demand</w:t>
            </w:r>
          </w:p>
        </w:tc>
        <w:tc>
          <w:tcPr>
            <w:tcW w:w="517" w:type="dxa"/>
            <w:shd w:val="clear" w:color="auto" w:fill="auto"/>
            <w:tcMar>
              <w:top w:w="100" w:type="dxa"/>
              <w:left w:w="100" w:type="dxa"/>
              <w:bottom w:w="100" w:type="dxa"/>
              <w:right w:w="100" w:type="dxa"/>
            </w:tcMar>
          </w:tcPr>
          <w:p w14:paraId="67776D8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6BB0F7F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7F2542C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537F9EF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6201448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EDEA99"/>
            <w:tcMar>
              <w:top w:w="100" w:type="dxa"/>
              <w:left w:w="100" w:type="dxa"/>
              <w:bottom w:w="100" w:type="dxa"/>
              <w:right w:w="100" w:type="dxa"/>
            </w:tcMar>
          </w:tcPr>
          <w:p w14:paraId="65AE41E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10</w:t>
            </w:r>
          </w:p>
        </w:tc>
        <w:tc>
          <w:tcPr>
            <w:tcW w:w="737" w:type="dxa"/>
            <w:shd w:val="clear" w:color="auto" w:fill="F1EB99"/>
            <w:tcMar>
              <w:top w:w="100" w:type="dxa"/>
              <w:left w:w="100" w:type="dxa"/>
              <w:bottom w:w="100" w:type="dxa"/>
              <w:right w:w="100" w:type="dxa"/>
            </w:tcMar>
          </w:tcPr>
          <w:p w14:paraId="692460B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8</w:t>
            </w:r>
          </w:p>
        </w:tc>
        <w:tc>
          <w:tcPr>
            <w:tcW w:w="517" w:type="dxa"/>
            <w:shd w:val="clear" w:color="auto" w:fill="auto"/>
            <w:tcMar>
              <w:top w:w="100" w:type="dxa"/>
              <w:left w:w="100" w:type="dxa"/>
              <w:bottom w:w="100" w:type="dxa"/>
              <w:right w:w="100" w:type="dxa"/>
            </w:tcMar>
          </w:tcPr>
          <w:p w14:paraId="339E2B3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55ED7AD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128E15A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7ED9B"/>
            <w:tcMar>
              <w:top w:w="100" w:type="dxa"/>
              <w:left w:w="100" w:type="dxa"/>
              <w:bottom w:w="100" w:type="dxa"/>
              <w:right w:w="100" w:type="dxa"/>
            </w:tcMar>
          </w:tcPr>
          <w:p w14:paraId="6FE133B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17" w:type="dxa"/>
            <w:shd w:val="clear" w:color="auto" w:fill="auto"/>
            <w:tcMar>
              <w:top w:w="100" w:type="dxa"/>
              <w:left w:w="100" w:type="dxa"/>
              <w:bottom w:w="100" w:type="dxa"/>
              <w:right w:w="100" w:type="dxa"/>
            </w:tcMar>
          </w:tcPr>
          <w:p w14:paraId="2D8A702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r>
      <w:tr w:rsidR="003D59D1" w:rsidRPr="004276D8" w14:paraId="4D0DC3D8" w14:textId="77777777" w:rsidTr="003D59D1">
        <w:trPr>
          <w:trHeight w:val="20"/>
        </w:trPr>
        <w:tc>
          <w:tcPr>
            <w:tcW w:w="2640" w:type="dxa"/>
            <w:shd w:val="clear" w:color="auto" w:fill="auto"/>
            <w:tcMar>
              <w:top w:w="100" w:type="dxa"/>
              <w:left w:w="100" w:type="dxa"/>
              <w:bottom w:w="100" w:type="dxa"/>
              <w:right w:w="100" w:type="dxa"/>
            </w:tcMar>
          </w:tcPr>
          <w:p w14:paraId="297B20A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energy efficiency</w:t>
            </w:r>
          </w:p>
        </w:tc>
        <w:tc>
          <w:tcPr>
            <w:tcW w:w="517" w:type="dxa"/>
            <w:shd w:val="clear" w:color="auto" w:fill="auto"/>
            <w:tcMar>
              <w:top w:w="100" w:type="dxa"/>
              <w:left w:w="100" w:type="dxa"/>
              <w:bottom w:w="100" w:type="dxa"/>
              <w:right w:w="100" w:type="dxa"/>
            </w:tcMar>
          </w:tcPr>
          <w:p w14:paraId="73A116C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05F5097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24792D9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57D7C4E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EBE998"/>
            <w:tcMar>
              <w:top w:w="100" w:type="dxa"/>
              <w:left w:w="100" w:type="dxa"/>
              <w:bottom w:w="100" w:type="dxa"/>
              <w:right w:w="100" w:type="dxa"/>
            </w:tcMar>
          </w:tcPr>
          <w:p w14:paraId="0BA9250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11</w:t>
            </w:r>
          </w:p>
        </w:tc>
        <w:tc>
          <w:tcPr>
            <w:tcW w:w="517" w:type="dxa"/>
            <w:shd w:val="clear" w:color="auto" w:fill="E9E898"/>
            <w:tcMar>
              <w:top w:w="100" w:type="dxa"/>
              <w:left w:w="100" w:type="dxa"/>
              <w:bottom w:w="100" w:type="dxa"/>
              <w:right w:w="100" w:type="dxa"/>
            </w:tcMar>
          </w:tcPr>
          <w:p w14:paraId="72FEABA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12</w:t>
            </w:r>
          </w:p>
        </w:tc>
        <w:tc>
          <w:tcPr>
            <w:tcW w:w="737" w:type="dxa"/>
            <w:shd w:val="clear" w:color="auto" w:fill="CBDF91"/>
            <w:tcMar>
              <w:top w:w="100" w:type="dxa"/>
              <w:left w:w="100" w:type="dxa"/>
              <w:bottom w:w="100" w:type="dxa"/>
              <w:right w:w="100" w:type="dxa"/>
            </w:tcMar>
          </w:tcPr>
          <w:p w14:paraId="2F0CEAC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27</w:t>
            </w:r>
          </w:p>
        </w:tc>
        <w:tc>
          <w:tcPr>
            <w:tcW w:w="517" w:type="dxa"/>
            <w:shd w:val="clear" w:color="auto" w:fill="F7ED9B"/>
            <w:tcMar>
              <w:top w:w="100" w:type="dxa"/>
              <w:left w:w="100" w:type="dxa"/>
              <w:bottom w:w="100" w:type="dxa"/>
              <w:right w:w="100" w:type="dxa"/>
            </w:tcMar>
          </w:tcPr>
          <w:p w14:paraId="1D97D9E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17" w:type="dxa"/>
            <w:shd w:val="clear" w:color="auto" w:fill="FBEE9C"/>
            <w:tcMar>
              <w:top w:w="100" w:type="dxa"/>
              <w:left w:w="100" w:type="dxa"/>
              <w:bottom w:w="100" w:type="dxa"/>
              <w:right w:w="100" w:type="dxa"/>
            </w:tcMar>
          </w:tcPr>
          <w:p w14:paraId="658ED47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17" w:type="dxa"/>
            <w:shd w:val="clear" w:color="auto" w:fill="F7ED9B"/>
            <w:tcMar>
              <w:top w:w="100" w:type="dxa"/>
              <w:left w:w="100" w:type="dxa"/>
              <w:bottom w:w="100" w:type="dxa"/>
              <w:right w:w="100" w:type="dxa"/>
            </w:tcMar>
          </w:tcPr>
          <w:p w14:paraId="337AEFB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17" w:type="dxa"/>
            <w:shd w:val="clear" w:color="auto" w:fill="F3EC9A"/>
            <w:tcMar>
              <w:top w:w="100" w:type="dxa"/>
              <w:left w:w="100" w:type="dxa"/>
              <w:bottom w:w="100" w:type="dxa"/>
              <w:right w:w="100" w:type="dxa"/>
            </w:tcMar>
          </w:tcPr>
          <w:p w14:paraId="0E4B28A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7</w:t>
            </w:r>
          </w:p>
        </w:tc>
        <w:tc>
          <w:tcPr>
            <w:tcW w:w="517" w:type="dxa"/>
            <w:shd w:val="clear" w:color="auto" w:fill="FDEF9C"/>
            <w:tcMar>
              <w:top w:w="100" w:type="dxa"/>
              <w:left w:w="100" w:type="dxa"/>
              <w:bottom w:w="100" w:type="dxa"/>
              <w:right w:w="100" w:type="dxa"/>
            </w:tcMar>
          </w:tcPr>
          <w:p w14:paraId="746475F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r>
      <w:tr w:rsidR="003D59D1" w:rsidRPr="004276D8" w14:paraId="73E2F9E9" w14:textId="77777777" w:rsidTr="003D59D1">
        <w:trPr>
          <w:trHeight w:val="20"/>
        </w:trPr>
        <w:tc>
          <w:tcPr>
            <w:tcW w:w="2640" w:type="dxa"/>
            <w:shd w:val="clear" w:color="auto" w:fill="auto"/>
            <w:tcMar>
              <w:top w:w="100" w:type="dxa"/>
              <w:left w:w="100" w:type="dxa"/>
              <w:bottom w:w="100" w:type="dxa"/>
              <w:right w:w="100" w:type="dxa"/>
            </w:tcMar>
          </w:tcPr>
          <w:p w14:paraId="241F03E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energy management</w:t>
            </w:r>
          </w:p>
        </w:tc>
        <w:tc>
          <w:tcPr>
            <w:tcW w:w="517" w:type="dxa"/>
            <w:shd w:val="clear" w:color="auto" w:fill="auto"/>
            <w:tcMar>
              <w:top w:w="100" w:type="dxa"/>
              <w:left w:w="100" w:type="dxa"/>
              <w:bottom w:w="100" w:type="dxa"/>
              <w:right w:w="100" w:type="dxa"/>
            </w:tcMar>
          </w:tcPr>
          <w:p w14:paraId="54E62F0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1DA7058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2B8BA15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26B8B71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DEF9C"/>
            <w:tcMar>
              <w:top w:w="100" w:type="dxa"/>
              <w:left w:w="100" w:type="dxa"/>
              <w:bottom w:w="100" w:type="dxa"/>
              <w:right w:w="100" w:type="dxa"/>
            </w:tcMar>
          </w:tcPr>
          <w:p w14:paraId="17556B5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7" w:type="dxa"/>
            <w:shd w:val="clear" w:color="auto" w:fill="FFEF9C"/>
            <w:tcMar>
              <w:top w:w="100" w:type="dxa"/>
              <w:left w:w="100" w:type="dxa"/>
              <w:bottom w:w="100" w:type="dxa"/>
              <w:right w:w="100" w:type="dxa"/>
            </w:tcMar>
          </w:tcPr>
          <w:p w14:paraId="43049F7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737" w:type="dxa"/>
            <w:shd w:val="clear" w:color="auto" w:fill="F9EE9B"/>
            <w:tcMar>
              <w:top w:w="100" w:type="dxa"/>
              <w:left w:w="100" w:type="dxa"/>
              <w:bottom w:w="100" w:type="dxa"/>
              <w:right w:w="100" w:type="dxa"/>
            </w:tcMar>
          </w:tcPr>
          <w:p w14:paraId="2367239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17" w:type="dxa"/>
            <w:shd w:val="clear" w:color="auto" w:fill="FDEF9C"/>
            <w:tcMar>
              <w:top w:w="100" w:type="dxa"/>
              <w:left w:w="100" w:type="dxa"/>
              <w:bottom w:w="100" w:type="dxa"/>
              <w:right w:w="100" w:type="dxa"/>
            </w:tcMar>
          </w:tcPr>
          <w:p w14:paraId="46CC9BD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7" w:type="dxa"/>
            <w:shd w:val="clear" w:color="auto" w:fill="FDEF9C"/>
            <w:tcMar>
              <w:top w:w="100" w:type="dxa"/>
              <w:left w:w="100" w:type="dxa"/>
              <w:bottom w:w="100" w:type="dxa"/>
              <w:right w:w="100" w:type="dxa"/>
            </w:tcMar>
          </w:tcPr>
          <w:p w14:paraId="32834DF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7" w:type="dxa"/>
            <w:shd w:val="clear" w:color="auto" w:fill="auto"/>
            <w:tcMar>
              <w:top w:w="100" w:type="dxa"/>
              <w:left w:w="100" w:type="dxa"/>
              <w:bottom w:w="100" w:type="dxa"/>
              <w:right w:w="100" w:type="dxa"/>
            </w:tcMar>
          </w:tcPr>
          <w:p w14:paraId="7253B64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FEF9C"/>
            <w:tcMar>
              <w:top w:w="100" w:type="dxa"/>
              <w:left w:w="100" w:type="dxa"/>
              <w:bottom w:w="100" w:type="dxa"/>
              <w:right w:w="100" w:type="dxa"/>
            </w:tcMar>
          </w:tcPr>
          <w:p w14:paraId="1085AE8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auto"/>
            <w:tcMar>
              <w:top w:w="100" w:type="dxa"/>
              <w:left w:w="100" w:type="dxa"/>
              <w:bottom w:w="100" w:type="dxa"/>
              <w:right w:w="100" w:type="dxa"/>
            </w:tcMar>
          </w:tcPr>
          <w:p w14:paraId="7385ED0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r>
      <w:tr w:rsidR="003D59D1" w:rsidRPr="004276D8" w14:paraId="2DB4C186" w14:textId="77777777" w:rsidTr="003D59D1">
        <w:trPr>
          <w:trHeight w:val="20"/>
        </w:trPr>
        <w:tc>
          <w:tcPr>
            <w:tcW w:w="2640" w:type="dxa"/>
            <w:shd w:val="clear" w:color="auto" w:fill="auto"/>
            <w:tcMar>
              <w:top w:w="100" w:type="dxa"/>
              <w:left w:w="100" w:type="dxa"/>
              <w:bottom w:w="100" w:type="dxa"/>
              <w:right w:w="100" w:type="dxa"/>
            </w:tcMar>
          </w:tcPr>
          <w:p w14:paraId="659A4DD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energy model</w:t>
            </w:r>
          </w:p>
        </w:tc>
        <w:tc>
          <w:tcPr>
            <w:tcW w:w="517" w:type="dxa"/>
            <w:shd w:val="clear" w:color="auto" w:fill="auto"/>
            <w:tcMar>
              <w:top w:w="100" w:type="dxa"/>
              <w:left w:w="100" w:type="dxa"/>
              <w:bottom w:w="100" w:type="dxa"/>
              <w:right w:w="100" w:type="dxa"/>
            </w:tcMar>
          </w:tcPr>
          <w:p w14:paraId="6BA9F89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72B39D5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6FA8DC3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3C15055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DEF9C"/>
            <w:tcMar>
              <w:top w:w="100" w:type="dxa"/>
              <w:left w:w="100" w:type="dxa"/>
              <w:bottom w:w="100" w:type="dxa"/>
              <w:right w:w="100" w:type="dxa"/>
            </w:tcMar>
          </w:tcPr>
          <w:p w14:paraId="0D79DE7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7" w:type="dxa"/>
            <w:shd w:val="clear" w:color="auto" w:fill="FDEF9C"/>
            <w:tcMar>
              <w:top w:w="100" w:type="dxa"/>
              <w:left w:w="100" w:type="dxa"/>
              <w:bottom w:w="100" w:type="dxa"/>
              <w:right w:w="100" w:type="dxa"/>
            </w:tcMar>
          </w:tcPr>
          <w:p w14:paraId="1757BC7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737" w:type="dxa"/>
            <w:shd w:val="clear" w:color="auto" w:fill="F3EC9A"/>
            <w:tcMar>
              <w:top w:w="100" w:type="dxa"/>
              <w:left w:w="100" w:type="dxa"/>
              <w:bottom w:w="100" w:type="dxa"/>
              <w:right w:w="100" w:type="dxa"/>
            </w:tcMar>
          </w:tcPr>
          <w:p w14:paraId="1BE50CA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7</w:t>
            </w:r>
          </w:p>
        </w:tc>
        <w:tc>
          <w:tcPr>
            <w:tcW w:w="517" w:type="dxa"/>
            <w:shd w:val="clear" w:color="auto" w:fill="auto"/>
            <w:tcMar>
              <w:top w:w="100" w:type="dxa"/>
              <w:left w:w="100" w:type="dxa"/>
              <w:bottom w:w="100" w:type="dxa"/>
              <w:right w:w="100" w:type="dxa"/>
            </w:tcMar>
          </w:tcPr>
          <w:p w14:paraId="3D230EB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04F8C7E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571A4DB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FEF9C"/>
            <w:tcMar>
              <w:top w:w="100" w:type="dxa"/>
              <w:left w:w="100" w:type="dxa"/>
              <w:bottom w:w="100" w:type="dxa"/>
              <w:right w:w="100" w:type="dxa"/>
            </w:tcMar>
          </w:tcPr>
          <w:p w14:paraId="27258E4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FEF9C"/>
            <w:tcMar>
              <w:top w:w="100" w:type="dxa"/>
              <w:left w:w="100" w:type="dxa"/>
              <w:bottom w:w="100" w:type="dxa"/>
              <w:right w:w="100" w:type="dxa"/>
            </w:tcMar>
          </w:tcPr>
          <w:p w14:paraId="66CEFC5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r>
      <w:tr w:rsidR="003D59D1" w:rsidRPr="004276D8" w14:paraId="7AD09ACA" w14:textId="77777777" w:rsidTr="003D59D1">
        <w:trPr>
          <w:trHeight w:val="20"/>
        </w:trPr>
        <w:tc>
          <w:tcPr>
            <w:tcW w:w="2640" w:type="dxa"/>
            <w:shd w:val="clear" w:color="auto" w:fill="auto"/>
            <w:tcMar>
              <w:top w:w="100" w:type="dxa"/>
              <w:left w:w="100" w:type="dxa"/>
              <w:bottom w:w="100" w:type="dxa"/>
              <w:right w:w="100" w:type="dxa"/>
            </w:tcMar>
          </w:tcPr>
          <w:p w14:paraId="0A70F29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energy simulation/simulation</w:t>
            </w:r>
          </w:p>
        </w:tc>
        <w:tc>
          <w:tcPr>
            <w:tcW w:w="517" w:type="dxa"/>
            <w:shd w:val="clear" w:color="auto" w:fill="auto"/>
            <w:tcMar>
              <w:top w:w="100" w:type="dxa"/>
              <w:left w:w="100" w:type="dxa"/>
              <w:bottom w:w="100" w:type="dxa"/>
              <w:right w:w="100" w:type="dxa"/>
            </w:tcMar>
          </w:tcPr>
          <w:p w14:paraId="2A168A0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3DBB0BB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4BBD09A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2E29136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EFEA99"/>
            <w:tcMar>
              <w:top w:w="100" w:type="dxa"/>
              <w:left w:w="100" w:type="dxa"/>
              <w:bottom w:w="100" w:type="dxa"/>
              <w:right w:w="100" w:type="dxa"/>
            </w:tcMar>
          </w:tcPr>
          <w:p w14:paraId="78DA434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w:t>
            </w:r>
          </w:p>
        </w:tc>
        <w:tc>
          <w:tcPr>
            <w:tcW w:w="517" w:type="dxa"/>
            <w:shd w:val="clear" w:color="auto" w:fill="EFEA99"/>
            <w:tcMar>
              <w:top w:w="100" w:type="dxa"/>
              <w:left w:w="100" w:type="dxa"/>
              <w:bottom w:w="100" w:type="dxa"/>
              <w:right w:w="100" w:type="dxa"/>
            </w:tcMar>
          </w:tcPr>
          <w:p w14:paraId="685444C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w:t>
            </w:r>
          </w:p>
        </w:tc>
        <w:tc>
          <w:tcPr>
            <w:tcW w:w="737" w:type="dxa"/>
            <w:shd w:val="clear" w:color="auto" w:fill="DDE595"/>
            <w:tcMar>
              <w:top w:w="100" w:type="dxa"/>
              <w:left w:w="100" w:type="dxa"/>
              <w:bottom w:w="100" w:type="dxa"/>
              <w:right w:w="100" w:type="dxa"/>
            </w:tcMar>
          </w:tcPr>
          <w:p w14:paraId="03E03AE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18</w:t>
            </w:r>
          </w:p>
        </w:tc>
        <w:tc>
          <w:tcPr>
            <w:tcW w:w="517" w:type="dxa"/>
            <w:shd w:val="clear" w:color="auto" w:fill="FBEE9C"/>
            <w:tcMar>
              <w:top w:w="100" w:type="dxa"/>
              <w:left w:w="100" w:type="dxa"/>
              <w:bottom w:w="100" w:type="dxa"/>
              <w:right w:w="100" w:type="dxa"/>
            </w:tcMar>
          </w:tcPr>
          <w:p w14:paraId="4C41506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17" w:type="dxa"/>
            <w:shd w:val="clear" w:color="auto" w:fill="F7ED9B"/>
            <w:tcMar>
              <w:top w:w="100" w:type="dxa"/>
              <w:left w:w="100" w:type="dxa"/>
              <w:bottom w:w="100" w:type="dxa"/>
              <w:right w:w="100" w:type="dxa"/>
            </w:tcMar>
          </w:tcPr>
          <w:p w14:paraId="00B5F24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17" w:type="dxa"/>
            <w:shd w:val="clear" w:color="auto" w:fill="F7ED9B"/>
            <w:tcMar>
              <w:top w:w="100" w:type="dxa"/>
              <w:left w:w="100" w:type="dxa"/>
              <w:bottom w:w="100" w:type="dxa"/>
              <w:right w:w="100" w:type="dxa"/>
            </w:tcMar>
          </w:tcPr>
          <w:p w14:paraId="5F1D7C5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17" w:type="dxa"/>
            <w:shd w:val="clear" w:color="auto" w:fill="F3EC9A"/>
            <w:tcMar>
              <w:top w:w="100" w:type="dxa"/>
              <w:left w:w="100" w:type="dxa"/>
              <w:bottom w:w="100" w:type="dxa"/>
              <w:right w:w="100" w:type="dxa"/>
            </w:tcMar>
          </w:tcPr>
          <w:p w14:paraId="093805E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7</w:t>
            </w:r>
          </w:p>
        </w:tc>
        <w:tc>
          <w:tcPr>
            <w:tcW w:w="517" w:type="dxa"/>
            <w:shd w:val="clear" w:color="auto" w:fill="F3EC9A"/>
            <w:tcMar>
              <w:top w:w="100" w:type="dxa"/>
              <w:left w:w="100" w:type="dxa"/>
              <w:bottom w:w="100" w:type="dxa"/>
              <w:right w:w="100" w:type="dxa"/>
            </w:tcMar>
          </w:tcPr>
          <w:p w14:paraId="45481EC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7</w:t>
            </w:r>
          </w:p>
        </w:tc>
      </w:tr>
      <w:tr w:rsidR="003D59D1" w:rsidRPr="004276D8" w14:paraId="0C10BC41" w14:textId="77777777" w:rsidTr="003D59D1">
        <w:trPr>
          <w:trHeight w:val="20"/>
        </w:trPr>
        <w:tc>
          <w:tcPr>
            <w:tcW w:w="2640" w:type="dxa"/>
            <w:shd w:val="clear" w:color="auto" w:fill="auto"/>
            <w:tcMar>
              <w:top w:w="100" w:type="dxa"/>
              <w:left w:w="100" w:type="dxa"/>
              <w:bottom w:w="100" w:type="dxa"/>
              <w:right w:w="100" w:type="dxa"/>
            </w:tcMar>
          </w:tcPr>
          <w:p w14:paraId="2FCF3EE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environmental design</w:t>
            </w:r>
          </w:p>
        </w:tc>
        <w:tc>
          <w:tcPr>
            <w:tcW w:w="517" w:type="dxa"/>
            <w:shd w:val="clear" w:color="auto" w:fill="auto"/>
            <w:tcMar>
              <w:top w:w="100" w:type="dxa"/>
              <w:left w:w="100" w:type="dxa"/>
              <w:bottom w:w="100" w:type="dxa"/>
              <w:right w:w="100" w:type="dxa"/>
            </w:tcMar>
          </w:tcPr>
          <w:p w14:paraId="3CADFA9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797258C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32C59F4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627CCC9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68C1E6F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FEF9C"/>
            <w:tcMar>
              <w:top w:w="100" w:type="dxa"/>
              <w:left w:w="100" w:type="dxa"/>
              <w:bottom w:w="100" w:type="dxa"/>
              <w:right w:w="100" w:type="dxa"/>
            </w:tcMar>
          </w:tcPr>
          <w:p w14:paraId="71C591D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737" w:type="dxa"/>
            <w:shd w:val="clear" w:color="auto" w:fill="EBE998"/>
            <w:tcMar>
              <w:top w:w="100" w:type="dxa"/>
              <w:left w:w="100" w:type="dxa"/>
              <w:bottom w:w="100" w:type="dxa"/>
              <w:right w:w="100" w:type="dxa"/>
            </w:tcMar>
          </w:tcPr>
          <w:p w14:paraId="4378498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11</w:t>
            </w:r>
          </w:p>
        </w:tc>
        <w:tc>
          <w:tcPr>
            <w:tcW w:w="517" w:type="dxa"/>
            <w:shd w:val="clear" w:color="auto" w:fill="auto"/>
            <w:tcMar>
              <w:top w:w="100" w:type="dxa"/>
              <w:left w:w="100" w:type="dxa"/>
              <w:bottom w:w="100" w:type="dxa"/>
              <w:right w:w="100" w:type="dxa"/>
            </w:tcMar>
          </w:tcPr>
          <w:p w14:paraId="78A9C63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2426F83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060D18B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3F7B04C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FEF9C"/>
            <w:tcMar>
              <w:top w:w="100" w:type="dxa"/>
              <w:left w:w="100" w:type="dxa"/>
              <w:bottom w:w="100" w:type="dxa"/>
              <w:right w:w="100" w:type="dxa"/>
            </w:tcMar>
          </w:tcPr>
          <w:p w14:paraId="6D73BC6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r>
      <w:tr w:rsidR="003D59D1" w:rsidRPr="004276D8" w14:paraId="2BBA4E06" w14:textId="77777777" w:rsidTr="003D59D1">
        <w:trPr>
          <w:trHeight w:val="20"/>
        </w:trPr>
        <w:tc>
          <w:tcPr>
            <w:tcW w:w="2640" w:type="dxa"/>
            <w:shd w:val="clear" w:color="auto" w:fill="auto"/>
            <w:tcMar>
              <w:top w:w="100" w:type="dxa"/>
              <w:left w:w="100" w:type="dxa"/>
              <w:bottom w:w="100" w:type="dxa"/>
              <w:right w:w="100" w:type="dxa"/>
            </w:tcMar>
          </w:tcPr>
          <w:p w14:paraId="7912B97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lastRenderedPageBreak/>
              <w:t>environmental impact / environmental performance</w:t>
            </w:r>
          </w:p>
        </w:tc>
        <w:tc>
          <w:tcPr>
            <w:tcW w:w="517" w:type="dxa"/>
            <w:shd w:val="clear" w:color="auto" w:fill="auto"/>
            <w:tcMar>
              <w:top w:w="100" w:type="dxa"/>
              <w:left w:w="100" w:type="dxa"/>
              <w:bottom w:w="100" w:type="dxa"/>
              <w:right w:w="100" w:type="dxa"/>
            </w:tcMar>
          </w:tcPr>
          <w:p w14:paraId="5E62F33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151A245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26F09B0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7779618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069FFC3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3EC9A"/>
            <w:tcMar>
              <w:top w:w="100" w:type="dxa"/>
              <w:left w:w="100" w:type="dxa"/>
              <w:bottom w:w="100" w:type="dxa"/>
              <w:right w:w="100" w:type="dxa"/>
            </w:tcMar>
          </w:tcPr>
          <w:p w14:paraId="429AD6D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7</w:t>
            </w:r>
          </w:p>
        </w:tc>
        <w:tc>
          <w:tcPr>
            <w:tcW w:w="737" w:type="dxa"/>
            <w:shd w:val="clear" w:color="auto" w:fill="D7E394"/>
            <w:tcMar>
              <w:top w:w="100" w:type="dxa"/>
              <w:left w:w="100" w:type="dxa"/>
              <w:bottom w:w="100" w:type="dxa"/>
              <w:right w:w="100" w:type="dxa"/>
            </w:tcMar>
          </w:tcPr>
          <w:p w14:paraId="492FE2C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21</w:t>
            </w:r>
          </w:p>
        </w:tc>
        <w:tc>
          <w:tcPr>
            <w:tcW w:w="517" w:type="dxa"/>
            <w:shd w:val="clear" w:color="auto" w:fill="FDEF9C"/>
            <w:tcMar>
              <w:top w:w="100" w:type="dxa"/>
              <w:left w:w="100" w:type="dxa"/>
              <w:bottom w:w="100" w:type="dxa"/>
              <w:right w:w="100" w:type="dxa"/>
            </w:tcMar>
          </w:tcPr>
          <w:p w14:paraId="4D1C81E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7" w:type="dxa"/>
            <w:shd w:val="clear" w:color="auto" w:fill="FFEF9C"/>
            <w:tcMar>
              <w:top w:w="100" w:type="dxa"/>
              <w:left w:w="100" w:type="dxa"/>
              <w:bottom w:w="100" w:type="dxa"/>
              <w:right w:w="100" w:type="dxa"/>
            </w:tcMar>
          </w:tcPr>
          <w:p w14:paraId="59B053E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9EE9B"/>
            <w:tcMar>
              <w:top w:w="100" w:type="dxa"/>
              <w:left w:w="100" w:type="dxa"/>
              <w:bottom w:w="100" w:type="dxa"/>
              <w:right w:w="100" w:type="dxa"/>
            </w:tcMar>
          </w:tcPr>
          <w:p w14:paraId="5C90C99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17" w:type="dxa"/>
            <w:shd w:val="clear" w:color="auto" w:fill="F7ED9B"/>
            <w:tcMar>
              <w:top w:w="100" w:type="dxa"/>
              <w:left w:w="100" w:type="dxa"/>
              <w:bottom w:w="100" w:type="dxa"/>
              <w:right w:w="100" w:type="dxa"/>
            </w:tcMar>
          </w:tcPr>
          <w:p w14:paraId="3991C66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17" w:type="dxa"/>
            <w:shd w:val="clear" w:color="auto" w:fill="FDEF9C"/>
            <w:tcMar>
              <w:top w:w="100" w:type="dxa"/>
              <w:left w:w="100" w:type="dxa"/>
              <w:bottom w:w="100" w:type="dxa"/>
              <w:right w:w="100" w:type="dxa"/>
            </w:tcMar>
          </w:tcPr>
          <w:p w14:paraId="2875012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r>
      <w:tr w:rsidR="003D59D1" w:rsidRPr="004276D8" w14:paraId="33520886" w14:textId="77777777" w:rsidTr="003D59D1">
        <w:trPr>
          <w:trHeight w:val="20"/>
        </w:trPr>
        <w:tc>
          <w:tcPr>
            <w:tcW w:w="2640" w:type="dxa"/>
            <w:shd w:val="clear" w:color="auto" w:fill="auto"/>
            <w:tcMar>
              <w:top w:w="100" w:type="dxa"/>
              <w:left w:w="100" w:type="dxa"/>
              <w:bottom w:w="100" w:type="dxa"/>
              <w:right w:w="100" w:type="dxa"/>
            </w:tcMar>
          </w:tcPr>
          <w:p w14:paraId="255004A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estimation / life cycle cost</w:t>
            </w:r>
          </w:p>
        </w:tc>
        <w:tc>
          <w:tcPr>
            <w:tcW w:w="517" w:type="dxa"/>
            <w:shd w:val="clear" w:color="auto" w:fill="auto"/>
            <w:tcMar>
              <w:top w:w="100" w:type="dxa"/>
              <w:left w:w="100" w:type="dxa"/>
              <w:bottom w:w="100" w:type="dxa"/>
              <w:right w:w="100" w:type="dxa"/>
            </w:tcMar>
          </w:tcPr>
          <w:p w14:paraId="09CEAD7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58E2912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06E7E2A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08EF1E2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5865615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DEF9C"/>
            <w:tcMar>
              <w:top w:w="100" w:type="dxa"/>
              <w:left w:w="100" w:type="dxa"/>
              <w:bottom w:w="100" w:type="dxa"/>
              <w:right w:w="100" w:type="dxa"/>
            </w:tcMar>
          </w:tcPr>
          <w:p w14:paraId="44541AE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737" w:type="dxa"/>
            <w:shd w:val="clear" w:color="auto" w:fill="F7ED9B"/>
            <w:tcMar>
              <w:top w:w="100" w:type="dxa"/>
              <w:left w:w="100" w:type="dxa"/>
              <w:bottom w:w="100" w:type="dxa"/>
              <w:right w:w="100" w:type="dxa"/>
            </w:tcMar>
          </w:tcPr>
          <w:p w14:paraId="6998D0A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17" w:type="dxa"/>
            <w:shd w:val="clear" w:color="auto" w:fill="FFEF9C"/>
            <w:tcMar>
              <w:top w:w="100" w:type="dxa"/>
              <w:left w:w="100" w:type="dxa"/>
              <w:bottom w:w="100" w:type="dxa"/>
              <w:right w:w="100" w:type="dxa"/>
            </w:tcMar>
          </w:tcPr>
          <w:p w14:paraId="2689947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FEF9C"/>
            <w:tcMar>
              <w:top w:w="100" w:type="dxa"/>
              <w:left w:w="100" w:type="dxa"/>
              <w:bottom w:w="100" w:type="dxa"/>
              <w:right w:w="100" w:type="dxa"/>
            </w:tcMar>
          </w:tcPr>
          <w:p w14:paraId="0711BED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FEF9C"/>
            <w:tcMar>
              <w:top w:w="100" w:type="dxa"/>
              <w:left w:w="100" w:type="dxa"/>
              <w:bottom w:w="100" w:type="dxa"/>
              <w:right w:w="100" w:type="dxa"/>
            </w:tcMar>
          </w:tcPr>
          <w:p w14:paraId="4ED2687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DEF9C"/>
            <w:tcMar>
              <w:top w:w="100" w:type="dxa"/>
              <w:left w:w="100" w:type="dxa"/>
              <w:bottom w:w="100" w:type="dxa"/>
              <w:right w:w="100" w:type="dxa"/>
            </w:tcMar>
          </w:tcPr>
          <w:p w14:paraId="78FE5F7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7" w:type="dxa"/>
            <w:shd w:val="clear" w:color="auto" w:fill="auto"/>
            <w:tcMar>
              <w:top w:w="100" w:type="dxa"/>
              <w:left w:w="100" w:type="dxa"/>
              <w:bottom w:w="100" w:type="dxa"/>
              <w:right w:w="100" w:type="dxa"/>
            </w:tcMar>
          </w:tcPr>
          <w:p w14:paraId="51A147F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r>
      <w:tr w:rsidR="003D59D1" w:rsidRPr="004276D8" w14:paraId="53FD8325" w14:textId="77777777" w:rsidTr="003D59D1">
        <w:trPr>
          <w:trHeight w:val="20"/>
        </w:trPr>
        <w:tc>
          <w:tcPr>
            <w:tcW w:w="2640" w:type="dxa"/>
            <w:shd w:val="clear" w:color="auto" w:fill="auto"/>
            <w:tcMar>
              <w:top w:w="100" w:type="dxa"/>
              <w:left w:w="100" w:type="dxa"/>
              <w:bottom w:w="100" w:type="dxa"/>
              <w:right w:w="100" w:type="dxa"/>
            </w:tcMar>
          </w:tcPr>
          <w:p w14:paraId="6D1DCEF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exchange</w:t>
            </w:r>
          </w:p>
        </w:tc>
        <w:tc>
          <w:tcPr>
            <w:tcW w:w="517" w:type="dxa"/>
            <w:shd w:val="clear" w:color="auto" w:fill="auto"/>
            <w:tcMar>
              <w:top w:w="100" w:type="dxa"/>
              <w:left w:w="100" w:type="dxa"/>
              <w:bottom w:w="100" w:type="dxa"/>
              <w:right w:w="100" w:type="dxa"/>
            </w:tcMar>
          </w:tcPr>
          <w:p w14:paraId="2B992B0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2E15656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05E08F9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12F165E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51DF24C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7893130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37" w:type="dxa"/>
            <w:shd w:val="clear" w:color="auto" w:fill="E5E797"/>
            <w:tcMar>
              <w:top w:w="100" w:type="dxa"/>
              <w:left w:w="100" w:type="dxa"/>
              <w:bottom w:w="100" w:type="dxa"/>
              <w:right w:w="100" w:type="dxa"/>
            </w:tcMar>
          </w:tcPr>
          <w:p w14:paraId="3D4CDAF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14</w:t>
            </w:r>
          </w:p>
        </w:tc>
        <w:tc>
          <w:tcPr>
            <w:tcW w:w="517" w:type="dxa"/>
            <w:shd w:val="clear" w:color="auto" w:fill="FFEF9C"/>
            <w:tcMar>
              <w:top w:w="100" w:type="dxa"/>
              <w:left w:w="100" w:type="dxa"/>
              <w:bottom w:w="100" w:type="dxa"/>
              <w:right w:w="100" w:type="dxa"/>
            </w:tcMar>
          </w:tcPr>
          <w:p w14:paraId="4879FCA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FEF9C"/>
            <w:tcMar>
              <w:top w:w="100" w:type="dxa"/>
              <w:left w:w="100" w:type="dxa"/>
              <w:bottom w:w="100" w:type="dxa"/>
              <w:right w:w="100" w:type="dxa"/>
            </w:tcMar>
          </w:tcPr>
          <w:p w14:paraId="0ADE0C8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auto"/>
            <w:tcMar>
              <w:top w:w="100" w:type="dxa"/>
              <w:left w:w="100" w:type="dxa"/>
              <w:bottom w:w="100" w:type="dxa"/>
              <w:right w:w="100" w:type="dxa"/>
            </w:tcMar>
          </w:tcPr>
          <w:p w14:paraId="03934E9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FEF9C"/>
            <w:tcMar>
              <w:top w:w="100" w:type="dxa"/>
              <w:left w:w="100" w:type="dxa"/>
              <w:bottom w:w="100" w:type="dxa"/>
              <w:right w:w="100" w:type="dxa"/>
            </w:tcMar>
          </w:tcPr>
          <w:p w14:paraId="4539DB0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auto"/>
            <w:tcMar>
              <w:top w:w="100" w:type="dxa"/>
              <w:left w:w="100" w:type="dxa"/>
              <w:bottom w:w="100" w:type="dxa"/>
              <w:right w:w="100" w:type="dxa"/>
            </w:tcMar>
          </w:tcPr>
          <w:p w14:paraId="5793966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r>
      <w:tr w:rsidR="003D59D1" w:rsidRPr="004276D8" w14:paraId="37FA3F2D" w14:textId="77777777" w:rsidTr="003D59D1">
        <w:trPr>
          <w:trHeight w:val="20"/>
        </w:trPr>
        <w:tc>
          <w:tcPr>
            <w:tcW w:w="2640" w:type="dxa"/>
            <w:shd w:val="clear" w:color="auto" w:fill="auto"/>
            <w:tcMar>
              <w:top w:w="100" w:type="dxa"/>
              <w:left w:w="100" w:type="dxa"/>
              <w:bottom w:w="100" w:type="dxa"/>
              <w:right w:w="100" w:type="dxa"/>
            </w:tcMar>
          </w:tcPr>
          <w:p w14:paraId="3F9D163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influence</w:t>
            </w:r>
          </w:p>
        </w:tc>
        <w:tc>
          <w:tcPr>
            <w:tcW w:w="517" w:type="dxa"/>
            <w:shd w:val="clear" w:color="auto" w:fill="auto"/>
            <w:tcMar>
              <w:top w:w="100" w:type="dxa"/>
              <w:left w:w="100" w:type="dxa"/>
              <w:bottom w:w="100" w:type="dxa"/>
              <w:right w:w="100" w:type="dxa"/>
            </w:tcMar>
          </w:tcPr>
          <w:p w14:paraId="0869BB1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5B3AE79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7DD2CF2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1B62532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261CD15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3A98C09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37" w:type="dxa"/>
            <w:shd w:val="clear" w:color="auto" w:fill="EFEA99"/>
            <w:tcMar>
              <w:top w:w="100" w:type="dxa"/>
              <w:left w:w="100" w:type="dxa"/>
              <w:bottom w:w="100" w:type="dxa"/>
              <w:right w:w="100" w:type="dxa"/>
            </w:tcMar>
          </w:tcPr>
          <w:p w14:paraId="1121389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w:t>
            </w:r>
          </w:p>
        </w:tc>
        <w:tc>
          <w:tcPr>
            <w:tcW w:w="517" w:type="dxa"/>
            <w:shd w:val="clear" w:color="auto" w:fill="auto"/>
            <w:tcMar>
              <w:top w:w="100" w:type="dxa"/>
              <w:left w:w="100" w:type="dxa"/>
              <w:bottom w:w="100" w:type="dxa"/>
              <w:right w:w="100" w:type="dxa"/>
            </w:tcMar>
          </w:tcPr>
          <w:p w14:paraId="428513F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FEF9C"/>
            <w:tcMar>
              <w:top w:w="100" w:type="dxa"/>
              <w:left w:w="100" w:type="dxa"/>
              <w:bottom w:w="100" w:type="dxa"/>
              <w:right w:w="100" w:type="dxa"/>
            </w:tcMar>
          </w:tcPr>
          <w:p w14:paraId="065B77B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FEF9C"/>
            <w:tcMar>
              <w:top w:w="100" w:type="dxa"/>
              <w:left w:w="100" w:type="dxa"/>
              <w:bottom w:w="100" w:type="dxa"/>
              <w:right w:w="100" w:type="dxa"/>
            </w:tcMar>
          </w:tcPr>
          <w:p w14:paraId="7E0BAB6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FEF9C"/>
            <w:tcMar>
              <w:top w:w="100" w:type="dxa"/>
              <w:left w:w="100" w:type="dxa"/>
              <w:bottom w:w="100" w:type="dxa"/>
              <w:right w:w="100" w:type="dxa"/>
            </w:tcMar>
          </w:tcPr>
          <w:p w14:paraId="20BB49B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FEF9C"/>
            <w:tcMar>
              <w:top w:w="100" w:type="dxa"/>
              <w:left w:w="100" w:type="dxa"/>
              <w:bottom w:w="100" w:type="dxa"/>
              <w:right w:w="100" w:type="dxa"/>
            </w:tcMar>
          </w:tcPr>
          <w:p w14:paraId="4C06B27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r>
      <w:tr w:rsidR="003D59D1" w:rsidRPr="004276D8" w14:paraId="2671AFD0" w14:textId="77777777" w:rsidTr="003D59D1">
        <w:trPr>
          <w:trHeight w:val="20"/>
        </w:trPr>
        <w:tc>
          <w:tcPr>
            <w:tcW w:w="2640" w:type="dxa"/>
            <w:shd w:val="clear" w:color="auto" w:fill="auto"/>
            <w:tcMar>
              <w:top w:w="100" w:type="dxa"/>
              <w:left w:w="100" w:type="dxa"/>
              <w:bottom w:w="100" w:type="dxa"/>
              <w:right w:w="100" w:type="dxa"/>
            </w:tcMar>
          </w:tcPr>
          <w:p w14:paraId="16566C0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integration / interoperability</w:t>
            </w:r>
          </w:p>
        </w:tc>
        <w:tc>
          <w:tcPr>
            <w:tcW w:w="517" w:type="dxa"/>
            <w:shd w:val="clear" w:color="auto" w:fill="auto"/>
            <w:tcMar>
              <w:top w:w="100" w:type="dxa"/>
              <w:left w:w="100" w:type="dxa"/>
              <w:bottom w:w="100" w:type="dxa"/>
              <w:right w:w="100" w:type="dxa"/>
            </w:tcMar>
          </w:tcPr>
          <w:p w14:paraId="0C7C0C3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0DEE27A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0473DA9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6B95405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57D2755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3FEC70B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37" w:type="dxa"/>
            <w:shd w:val="clear" w:color="auto" w:fill="auto"/>
            <w:tcMar>
              <w:top w:w="100" w:type="dxa"/>
              <w:left w:w="100" w:type="dxa"/>
              <w:bottom w:w="100" w:type="dxa"/>
              <w:right w:w="100" w:type="dxa"/>
            </w:tcMar>
          </w:tcPr>
          <w:p w14:paraId="6CADA5E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E7E897"/>
            <w:tcMar>
              <w:top w:w="100" w:type="dxa"/>
              <w:left w:w="100" w:type="dxa"/>
              <w:bottom w:w="100" w:type="dxa"/>
              <w:right w:w="100" w:type="dxa"/>
            </w:tcMar>
          </w:tcPr>
          <w:p w14:paraId="5CC16A7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13</w:t>
            </w:r>
          </w:p>
        </w:tc>
        <w:tc>
          <w:tcPr>
            <w:tcW w:w="517" w:type="dxa"/>
            <w:shd w:val="clear" w:color="auto" w:fill="FBEE9C"/>
            <w:tcMar>
              <w:top w:w="100" w:type="dxa"/>
              <w:left w:w="100" w:type="dxa"/>
              <w:bottom w:w="100" w:type="dxa"/>
              <w:right w:w="100" w:type="dxa"/>
            </w:tcMar>
          </w:tcPr>
          <w:p w14:paraId="031DA32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17" w:type="dxa"/>
            <w:shd w:val="clear" w:color="auto" w:fill="F7ED9B"/>
            <w:tcMar>
              <w:top w:w="100" w:type="dxa"/>
              <w:left w:w="100" w:type="dxa"/>
              <w:bottom w:w="100" w:type="dxa"/>
              <w:right w:w="100" w:type="dxa"/>
            </w:tcMar>
          </w:tcPr>
          <w:p w14:paraId="2309062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17" w:type="dxa"/>
            <w:shd w:val="clear" w:color="auto" w:fill="EFEA99"/>
            <w:tcMar>
              <w:top w:w="100" w:type="dxa"/>
              <w:left w:w="100" w:type="dxa"/>
              <w:bottom w:w="100" w:type="dxa"/>
              <w:right w:w="100" w:type="dxa"/>
            </w:tcMar>
          </w:tcPr>
          <w:p w14:paraId="2C3DF11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w:t>
            </w:r>
          </w:p>
        </w:tc>
        <w:tc>
          <w:tcPr>
            <w:tcW w:w="517" w:type="dxa"/>
            <w:shd w:val="clear" w:color="auto" w:fill="FDEF9C"/>
            <w:tcMar>
              <w:top w:w="100" w:type="dxa"/>
              <w:left w:w="100" w:type="dxa"/>
              <w:bottom w:w="100" w:type="dxa"/>
              <w:right w:w="100" w:type="dxa"/>
            </w:tcMar>
          </w:tcPr>
          <w:p w14:paraId="5F56F7E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r>
      <w:tr w:rsidR="003D59D1" w:rsidRPr="004276D8" w14:paraId="31DC25B6" w14:textId="77777777" w:rsidTr="003D59D1">
        <w:trPr>
          <w:trHeight w:val="20"/>
        </w:trPr>
        <w:tc>
          <w:tcPr>
            <w:tcW w:w="2640" w:type="dxa"/>
            <w:shd w:val="clear" w:color="auto" w:fill="auto"/>
            <w:tcMar>
              <w:top w:w="100" w:type="dxa"/>
              <w:left w:w="100" w:type="dxa"/>
              <w:bottom w:w="100" w:type="dxa"/>
              <w:right w:w="100" w:type="dxa"/>
            </w:tcMar>
          </w:tcPr>
          <w:p w14:paraId="7272964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interaction</w:t>
            </w:r>
          </w:p>
        </w:tc>
        <w:tc>
          <w:tcPr>
            <w:tcW w:w="517" w:type="dxa"/>
            <w:shd w:val="clear" w:color="auto" w:fill="auto"/>
            <w:tcMar>
              <w:top w:w="100" w:type="dxa"/>
              <w:left w:w="100" w:type="dxa"/>
              <w:bottom w:w="100" w:type="dxa"/>
              <w:right w:w="100" w:type="dxa"/>
            </w:tcMar>
          </w:tcPr>
          <w:p w14:paraId="30FCFCB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7477ABF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2E0CA7A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3689716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51CFBF2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29E4188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37" w:type="dxa"/>
            <w:shd w:val="clear" w:color="auto" w:fill="auto"/>
            <w:tcMar>
              <w:top w:w="100" w:type="dxa"/>
              <w:left w:w="100" w:type="dxa"/>
              <w:bottom w:w="100" w:type="dxa"/>
              <w:right w:w="100" w:type="dxa"/>
            </w:tcMar>
          </w:tcPr>
          <w:p w14:paraId="2E8CB33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FEF9C"/>
            <w:tcMar>
              <w:top w:w="100" w:type="dxa"/>
              <w:left w:w="100" w:type="dxa"/>
              <w:bottom w:w="100" w:type="dxa"/>
              <w:right w:w="100" w:type="dxa"/>
            </w:tcMar>
          </w:tcPr>
          <w:p w14:paraId="66C491E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FEF9C"/>
            <w:tcMar>
              <w:top w:w="100" w:type="dxa"/>
              <w:left w:w="100" w:type="dxa"/>
              <w:bottom w:w="100" w:type="dxa"/>
              <w:right w:w="100" w:type="dxa"/>
            </w:tcMar>
          </w:tcPr>
          <w:p w14:paraId="1E1E695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auto"/>
            <w:tcMar>
              <w:top w:w="100" w:type="dxa"/>
              <w:left w:w="100" w:type="dxa"/>
              <w:bottom w:w="100" w:type="dxa"/>
              <w:right w:w="100" w:type="dxa"/>
            </w:tcMar>
          </w:tcPr>
          <w:p w14:paraId="0FBB21D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190D1D2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27242CE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r>
      <w:tr w:rsidR="003D59D1" w:rsidRPr="004276D8" w14:paraId="29405ED5" w14:textId="77777777" w:rsidTr="003D59D1">
        <w:trPr>
          <w:trHeight w:val="20"/>
        </w:trPr>
        <w:tc>
          <w:tcPr>
            <w:tcW w:w="2640" w:type="dxa"/>
            <w:shd w:val="clear" w:color="auto" w:fill="auto"/>
            <w:tcMar>
              <w:top w:w="100" w:type="dxa"/>
              <w:left w:w="100" w:type="dxa"/>
              <w:bottom w:w="100" w:type="dxa"/>
              <w:right w:w="100" w:type="dxa"/>
            </w:tcMar>
          </w:tcPr>
          <w:p w14:paraId="659F97F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investment</w:t>
            </w:r>
          </w:p>
        </w:tc>
        <w:tc>
          <w:tcPr>
            <w:tcW w:w="517" w:type="dxa"/>
            <w:shd w:val="clear" w:color="auto" w:fill="auto"/>
            <w:tcMar>
              <w:top w:w="100" w:type="dxa"/>
              <w:left w:w="100" w:type="dxa"/>
              <w:bottom w:w="100" w:type="dxa"/>
              <w:right w:w="100" w:type="dxa"/>
            </w:tcMar>
          </w:tcPr>
          <w:p w14:paraId="36970C8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5BC81FF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277EEB7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4B1B4E6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719BA50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7B16CEB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37" w:type="dxa"/>
            <w:shd w:val="clear" w:color="auto" w:fill="auto"/>
            <w:tcMar>
              <w:top w:w="100" w:type="dxa"/>
              <w:left w:w="100" w:type="dxa"/>
              <w:bottom w:w="100" w:type="dxa"/>
              <w:right w:w="100" w:type="dxa"/>
            </w:tcMar>
          </w:tcPr>
          <w:p w14:paraId="35042B5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FEF9C"/>
            <w:tcMar>
              <w:top w:w="100" w:type="dxa"/>
              <w:left w:w="100" w:type="dxa"/>
              <w:bottom w:w="100" w:type="dxa"/>
              <w:right w:w="100" w:type="dxa"/>
            </w:tcMar>
          </w:tcPr>
          <w:p w14:paraId="7BFFE77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FEF9C"/>
            <w:tcMar>
              <w:top w:w="100" w:type="dxa"/>
              <w:left w:w="100" w:type="dxa"/>
              <w:bottom w:w="100" w:type="dxa"/>
              <w:right w:w="100" w:type="dxa"/>
            </w:tcMar>
          </w:tcPr>
          <w:p w14:paraId="235EF2C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auto"/>
            <w:tcMar>
              <w:top w:w="100" w:type="dxa"/>
              <w:left w:w="100" w:type="dxa"/>
              <w:bottom w:w="100" w:type="dxa"/>
              <w:right w:w="100" w:type="dxa"/>
            </w:tcMar>
          </w:tcPr>
          <w:p w14:paraId="0C93B72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DEF9C"/>
            <w:tcMar>
              <w:top w:w="100" w:type="dxa"/>
              <w:left w:w="100" w:type="dxa"/>
              <w:bottom w:w="100" w:type="dxa"/>
              <w:right w:w="100" w:type="dxa"/>
            </w:tcMar>
          </w:tcPr>
          <w:p w14:paraId="19E5E8E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7" w:type="dxa"/>
            <w:shd w:val="clear" w:color="auto" w:fill="auto"/>
            <w:tcMar>
              <w:top w:w="100" w:type="dxa"/>
              <w:left w:w="100" w:type="dxa"/>
              <w:bottom w:w="100" w:type="dxa"/>
              <w:right w:w="100" w:type="dxa"/>
            </w:tcMar>
          </w:tcPr>
          <w:p w14:paraId="24248CF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r>
      <w:tr w:rsidR="003D59D1" w:rsidRPr="004276D8" w14:paraId="3477D025" w14:textId="77777777" w:rsidTr="003D59D1">
        <w:trPr>
          <w:trHeight w:val="20"/>
        </w:trPr>
        <w:tc>
          <w:tcPr>
            <w:tcW w:w="2640" w:type="dxa"/>
            <w:shd w:val="clear" w:color="auto" w:fill="auto"/>
            <w:tcMar>
              <w:top w:w="100" w:type="dxa"/>
              <w:left w:w="100" w:type="dxa"/>
              <w:bottom w:w="100" w:type="dxa"/>
              <w:right w:w="100" w:type="dxa"/>
            </w:tcMar>
          </w:tcPr>
          <w:p w14:paraId="2582E45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management</w:t>
            </w:r>
          </w:p>
        </w:tc>
        <w:tc>
          <w:tcPr>
            <w:tcW w:w="517" w:type="dxa"/>
            <w:shd w:val="clear" w:color="auto" w:fill="auto"/>
            <w:tcMar>
              <w:top w:w="100" w:type="dxa"/>
              <w:left w:w="100" w:type="dxa"/>
              <w:bottom w:w="100" w:type="dxa"/>
              <w:right w:w="100" w:type="dxa"/>
            </w:tcMar>
          </w:tcPr>
          <w:p w14:paraId="297E20E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66C185E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293AC10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4E0C797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4F9CCC7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4D5C728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37" w:type="dxa"/>
            <w:shd w:val="clear" w:color="auto" w:fill="auto"/>
            <w:tcMar>
              <w:top w:w="100" w:type="dxa"/>
              <w:left w:w="100" w:type="dxa"/>
              <w:bottom w:w="100" w:type="dxa"/>
              <w:right w:w="100" w:type="dxa"/>
            </w:tcMar>
          </w:tcPr>
          <w:p w14:paraId="6EA19C1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48ED5D3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BEE9C"/>
            <w:tcMar>
              <w:top w:w="100" w:type="dxa"/>
              <w:left w:w="100" w:type="dxa"/>
              <w:bottom w:w="100" w:type="dxa"/>
              <w:right w:w="100" w:type="dxa"/>
            </w:tcMar>
          </w:tcPr>
          <w:p w14:paraId="551EF35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17" w:type="dxa"/>
            <w:shd w:val="clear" w:color="auto" w:fill="F7ED9B"/>
            <w:tcMar>
              <w:top w:w="100" w:type="dxa"/>
              <w:left w:w="100" w:type="dxa"/>
              <w:bottom w:w="100" w:type="dxa"/>
              <w:right w:w="100" w:type="dxa"/>
            </w:tcMar>
          </w:tcPr>
          <w:p w14:paraId="1F6AD01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17" w:type="dxa"/>
            <w:shd w:val="clear" w:color="auto" w:fill="F3EC9A"/>
            <w:tcMar>
              <w:top w:w="100" w:type="dxa"/>
              <w:left w:w="100" w:type="dxa"/>
              <w:bottom w:w="100" w:type="dxa"/>
              <w:right w:w="100" w:type="dxa"/>
            </w:tcMar>
          </w:tcPr>
          <w:p w14:paraId="5FBEAB2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7</w:t>
            </w:r>
          </w:p>
        </w:tc>
        <w:tc>
          <w:tcPr>
            <w:tcW w:w="517" w:type="dxa"/>
            <w:shd w:val="clear" w:color="auto" w:fill="FFEF9C"/>
            <w:tcMar>
              <w:top w:w="100" w:type="dxa"/>
              <w:left w:w="100" w:type="dxa"/>
              <w:bottom w:w="100" w:type="dxa"/>
              <w:right w:w="100" w:type="dxa"/>
            </w:tcMar>
          </w:tcPr>
          <w:p w14:paraId="30B896A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r>
      <w:tr w:rsidR="003D59D1" w:rsidRPr="004276D8" w14:paraId="088AD7D6" w14:textId="77777777" w:rsidTr="003D59D1">
        <w:trPr>
          <w:trHeight w:val="20"/>
        </w:trPr>
        <w:tc>
          <w:tcPr>
            <w:tcW w:w="2640" w:type="dxa"/>
            <w:shd w:val="clear" w:color="auto" w:fill="auto"/>
            <w:tcMar>
              <w:top w:w="100" w:type="dxa"/>
              <w:left w:w="100" w:type="dxa"/>
              <w:bottom w:w="100" w:type="dxa"/>
              <w:right w:w="100" w:type="dxa"/>
            </w:tcMar>
          </w:tcPr>
          <w:p w14:paraId="7378E89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modelling</w:t>
            </w:r>
          </w:p>
        </w:tc>
        <w:tc>
          <w:tcPr>
            <w:tcW w:w="517" w:type="dxa"/>
            <w:shd w:val="clear" w:color="auto" w:fill="auto"/>
            <w:tcMar>
              <w:top w:w="100" w:type="dxa"/>
              <w:left w:w="100" w:type="dxa"/>
              <w:bottom w:w="100" w:type="dxa"/>
              <w:right w:w="100" w:type="dxa"/>
            </w:tcMar>
          </w:tcPr>
          <w:p w14:paraId="0080D2B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691F62F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7424339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2BDCCE7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50E9D9E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3658C2D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37" w:type="dxa"/>
            <w:shd w:val="clear" w:color="auto" w:fill="auto"/>
            <w:tcMar>
              <w:top w:w="100" w:type="dxa"/>
              <w:left w:w="100" w:type="dxa"/>
              <w:bottom w:w="100" w:type="dxa"/>
              <w:right w:w="100" w:type="dxa"/>
            </w:tcMar>
          </w:tcPr>
          <w:p w14:paraId="06368E3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75FB8A7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4DFC861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DEF9C"/>
            <w:tcMar>
              <w:top w:w="100" w:type="dxa"/>
              <w:left w:w="100" w:type="dxa"/>
              <w:bottom w:w="100" w:type="dxa"/>
              <w:right w:w="100" w:type="dxa"/>
            </w:tcMar>
          </w:tcPr>
          <w:p w14:paraId="6BB138D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7" w:type="dxa"/>
            <w:shd w:val="clear" w:color="auto" w:fill="F5EC9A"/>
            <w:tcMar>
              <w:top w:w="100" w:type="dxa"/>
              <w:left w:w="100" w:type="dxa"/>
              <w:bottom w:w="100" w:type="dxa"/>
              <w:right w:w="100" w:type="dxa"/>
            </w:tcMar>
          </w:tcPr>
          <w:p w14:paraId="08DE35B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6</w:t>
            </w:r>
          </w:p>
        </w:tc>
        <w:tc>
          <w:tcPr>
            <w:tcW w:w="517" w:type="dxa"/>
            <w:shd w:val="clear" w:color="auto" w:fill="FFEF9C"/>
            <w:tcMar>
              <w:top w:w="100" w:type="dxa"/>
              <w:left w:w="100" w:type="dxa"/>
              <w:bottom w:w="100" w:type="dxa"/>
              <w:right w:w="100" w:type="dxa"/>
            </w:tcMar>
          </w:tcPr>
          <w:p w14:paraId="4FBFB4E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r>
      <w:tr w:rsidR="003D59D1" w:rsidRPr="004276D8" w14:paraId="6DF484F8" w14:textId="77777777" w:rsidTr="003D59D1">
        <w:trPr>
          <w:trHeight w:val="20"/>
        </w:trPr>
        <w:tc>
          <w:tcPr>
            <w:tcW w:w="2640" w:type="dxa"/>
            <w:shd w:val="clear" w:color="auto" w:fill="auto"/>
            <w:tcMar>
              <w:top w:w="100" w:type="dxa"/>
              <w:left w:w="100" w:type="dxa"/>
              <w:bottom w:w="100" w:type="dxa"/>
              <w:right w:w="100" w:type="dxa"/>
            </w:tcMar>
          </w:tcPr>
          <w:p w14:paraId="5186D3C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monitoring</w:t>
            </w:r>
          </w:p>
        </w:tc>
        <w:tc>
          <w:tcPr>
            <w:tcW w:w="517" w:type="dxa"/>
            <w:shd w:val="clear" w:color="auto" w:fill="auto"/>
            <w:tcMar>
              <w:top w:w="100" w:type="dxa"/>
              <w:left w:w="100" w:type="dxa"/>
              <w:bottom w:w="100" w:type="dxa"/>
              <w:right w:w="100" w:type="dxa"/>
            </w:tcMar>
          </w:tcPr>
          <w:p w14:paraId="3C776B7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4C6346F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17A75B0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0A5C3D2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0FA3466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05CFD41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37" w:type="dxa"/>
            <w:shd w:val="clear" w:color="auto" w:fill="auto"/>
            <w:tcMar>
              <w:top w:w="100" w:type="dxa"/>
              <w:left w:w="100" w:type="dxa"/>
              <w:bottom w:w="100" w:type="dxa"/>
              <w:right w:w="100" w:type="dxa"/>
            </w:tcMar>
          </w:tcPr>
          <w:p w14:paraId="1107B8C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7048053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15FC791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DEF9C"/>
            <w:tcMar>
              <w:top w:w="100" w:type="dxa"/>
              <w:left w:w="100" w:type="dxa"/>
              <w:bottom w:w="100" w:type="dxa"/>
              <w:right w:w="100" w:type="dxa"/>
            </w:tcMar>
          </w:tcPr>
          <w:p w14:paraId="11BEB2C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7" w:type="dxa"/>
            <w:shd w:val="clear" w:color="auto" w:fill="F3EC9A"/>
            <w:tcMar>
              <w:top w:w="100" w:type="dxa"/>
              <w:left w:w="100" w:type="dxa"/>
              <w:bottom w:w="100" w:type="dxa"/>
              <w:right w:w="100" w:type="dxa"/>
            </w:tcMar>
          </w:tcPr>
          <w:p w14:paraId="5BDDA8C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7</w:t>
            </w:r>
          </w:p>
        </w:tc>
        <w:tc>
          <w:tcPr>
            <w:tcW w:w="517" w:type="dxa"/>
            <w:shd w:val="clear" w:color="auto" w:fill="FFEF9C"/>
            <w:tcMar>
              <w:top w:w="100" w:type="dxa"/>
              <w:left w:w="100" w:type="dxa"/>
              <w:bottom w:w="100" w:type="dxa"/>
              <w:right w:w="100" w:type="dxa"/>
            </w:tcMar>
          </w:tcPr>
          <w:p w14:paraId="61A0B96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r>
      <w:tr w:rsidR="003D59D1" w:rsidRPr="004276D8" w14:paraId="06DA7499" w14:textId="77777777" w:rsidTr="003D59D1">
        <w:trPr>
          <w:trHeight w:val="20"/>
        </w:trPr>
        <w:tc>
          <w:tcPr>
            <w:tcW w:w="2640" w:type="dxa"/>
            <w:shd w:val="clear" w:color="auto" w:fill="auto"/>
            <w:tcMar>
              <w:top w:w="100" w:type="dxa"/>
              <w:left w:w="100" w:type="dxa"/>
              <w:bottom w:w="100" w:type="dxa"/>
              <w:right w:w="100" w:type="dxa"/>
            </w:tcMar>
          </w:tcPr>
          <w:p w14:paraId="589E09E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optimization</w:t>
            </w:r>
          </w:p>
        </w:tc>
        <w:tc>
          <w:tcPr>
            <w:tcW w:w="517" w:type="dxa"/>
            <w:shd w:val="clear" w:color="auto" w:fill="auto"/>
            <w:tcMar>
              <w:top w:w="100" w:type="dxa"/>
              <w:left w:w="100" w:type="dxa"/>
              <w:bottom w:w="100" w:type="dxa"/>
              <w:right w:w="100" w:type="dxa"/>
            </w:tcMar>
          </w:tcPr>
          <w:p w14:paraId="41EF3E8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123ED02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0EC465D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1F831A9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039F922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1BB7D69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37" w:type="dxa"/>
            <w:shd w:val="clear" w:color="auto" w:fill="auto"/>
            <w:tcMar>
              <w:top w:w="100" w:type="dxa"/>
              <w:left w:w="100" w:type="dxa"/>
              <w:bottom w:w="100" w:type="dxa"/>
              <w:right w:w="100" w:type="dxa"/>
            </w:tcMar>
          </w:tcPr>
          <w:p w14:paraId="76AF22B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37D3762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4667E44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DEF9C"/>
            <w:tcMar>
              <w:top w:w="100" w:type="dxa"/>
              <w:left w:w="100" w:type="dxa"/>
              <w:bottom w:w="100" w:type="dxa"/>
              <w:right w:w="100" w:type="dxa"/>
            </w:tcMar>
          </w:tcPr>
          <w:p w14:paraId="1AAD16D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17" w:type="dxa"/>
            <w:shd w:val="clear" w:color="auto" w:fill="F7ED9B"/>
            <w:tcMar>
              <w:top w:w="100" w:type="dxa"/>
              <w:left w:w="100" w:type="dxa"/>
              <w:bottom w:w="100" w:type="dxa"/>
              <w:right w:w="100" w:type="dxa"/>
            </w:tcMar>
          </w:tcPr>
          <w:p w14:paraId="7D510B0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17" w:type="dxa"/>
            <w:shd w:val="clear" w:color="auto" w:fill="FFEF9C"/>
            <w:tcMar>
              <w:top w:w="100" w:type="dxa"/>
              <w:left w:w="100" w:type="dxa"/>
              <w:bottom w:w="100" w:type="dxa"/>
              <w:right w:w="100" w:type="dxa"/>
            </w:tcMar>
          </w:tcPr>
          <w:p w14:paraId="29218AE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r>
      <w:tr w:rsidR="003D59D1" w:rsidRPr="004276D8" w14:paraId="49E360AF" w14:textId="77777777" w:rsidTr="003D59D1">
        <w:trPr>
          <w:trHeight w:val="20"/>
        </w:trPr>
        <w:tc>
          <w:tcPr>
            <w:tcW w:w="2640" w:type="dxa"/>
            <w:shd w:val="clear" w:color="auto" w:fill="auto"/>
            <w:tcMar>
              <w:top w:w="100" w:type="dxa"/>
              <w:left w:w="100" w:type="dxa"/>
              <w:bottom w:w="100" w:type="dxa"/>
              <w:right w:w="100" w:type="dxa"/>
            </w:tcMar>
          </w:tcPr>
          <w:p w14:paraId="05B7B94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prototype</w:t>
            </w:r>
          </w:p>
        </w:tc>
        <w:tc>
          <w:tcPr>
            <w:tcW w:w="517" w:type="dxa"/>
            <w:shd w:val="clear" w:color="auto" w:fill="auto"/>
            <w:tcMar>
              <w:top w:w="100" w:type="dxa"/>
              <w:left w:w="100" w:type="dxa"/>
              <w:bottom w:w="100" w:type="dxa"/>
              <w:right w:w="100" w:type="dxa"/>
            </w:tcMar>
          </w:tcPr>
          <w:p w14:paraId="744C566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2F9C67D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1E479D1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3C61240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75AF5F9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63F29E7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37" w:type="dxa"/>
            <w:shd w:val="clear" w:color="auto" w:fill="auto"/>
            <w:tcMar>
              <w:top w:w="100" w:type="dxa"/>
              <w:left w:w="100" w:type="dxa"/>
              <w:bottom w:w="100" w:type="dxa"/>
              <w:right w:w="100" w:type="dxa"/>
            </w:tcMar>
          </w:tcPr>
          <w:p w14:paraId="6DB5EBB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77206C9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31F30E8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FEF9C"/>
            <w:tcMar>
              <w:top w:w="100" w:type="dxa"/>
              <w:left w:w="100" w:type="dxa"/>
              <w:bottom w:w="100" w:type="dxa"/>
              <w:right w:w="100" w:type="dxa"/>
            </w:tcMar>
          </w:tcPr>
          <w:p w14:paraId="548084D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FEF9C"/>
            <w:tcMar>
              <w:top w:w="100" w:type="dxa"/>
              <w:left w:w="100" w:type="dxa"/>
              <w:bottom w:w="100" w:type="dxa"/>
              <w:right w:w="100" w:type="dxa"/>
            </w:tcMar>
          </w:tcPr>
          <w:p w14:paraId="6175105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17" w:type="dxa"/>
            <w:shd w:val="clear" w:color="auto" w:fill="FFEF9C"/>
            <w:tcMar>
              <w:top w:w="100" w:type="dxa"/>
              <w:left w:w="100" w:type="dxa"/>
              <w:bottom w:w="100" w:type="dxa"/>
              <w:right w:w="100" w:type="dxa"/>
            </w:tcMar>
          </w:tcPr>
          <w:p w14:paraId="6301749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r>
      <w:tr w:rsidR="003D59D1" w:rsidRPr="004276D8" w14:paraId="1A9BC539" w14:textId="77777777" w:rsidTr="003D59D1">
        <w:trPr>
          <w:trHeight w:val="20"/>
        </w:trPr>
        <w:tc>
          <w:tcPr>
            <w:tcW w:w="2640" w:type="dxa"/>
            <w:shd w:val="clear" w:color="auto" w:fill="auto"/>
            <w:tcMar>
              <w:top w:w="100" w:type="dxa"/>
              <w:left w:w="100" w:type="dxa"/>
              <w:bottom w:w="100" w:type="dxa"/>
              <w:right w:w="100" w:type="dxa"/>
            </w:tcMar>
          </w:tcPr>
          <w:p w14:paraId="3300F583"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quality</w:t>
            </w:r>
          </w:p>
        </w:tc>
        <w:tc>
          <w:tcPr>
            <w:tcW w:w="517" w:type="dxa"/>
            <w:shd w:val="clear" w:color="auto" w:fill="auto"/>
            <w:tcMar>
              <w:top w:w="100" w:type="dxa"/>
              <w:left w:w="100" w:type="dxa"/>
              <w:bottom w:w="100" w:type="dxa"/>
              <w:right w:w="100" w:type="dxa"/>
            </w:tcMar>
          </w:tcPr>
          <w:p w14:paraId="46D7778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5312820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0813925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71E23C9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0F3A778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5107F21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737" w:type="dxa"/>
            <w:shd w:val="clear" w:color="auto" w:fill="auto"/>
            <w:tcMar>
              <w:top w:w="100" w:type="dxa"/>
              <w:left w:w="100" w:type="dxa"/>
              <w:bottom w:w="100" w:type="dxa"/>
              <w:right w:w="100" w:type="dxa"/>
            </w:tcMar>
          </w:tcPr>
          <w:p w14:paraId="38DE84B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4B95403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auto"/>
            <w:tcMar>
              <w:top w:w="100" w:type="dxa"/>
              <w:left w:w="100" w:type="dxa"/>
              <w:bottom w:w="100" w:type="dxa"/>
              <w:right w:w="100" w:type="dxa"/>
            </w:tcMar>
          </w:tcPr>
          <w:p w14:paraId="37CD1D2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p>
        </w:tc>
        <w:tc>
          <w:tcPr>
            <w:tcW w:w="517" w:type="dxa"/>
            <w:shd w:val="clear" w:color="auto" w:fill="F7ED9B"/>
            <w:tcMar>
              <w:top w:w="100" w:type="dxa"/>
              <w:left w:w="100" w:type="dxa"/>
              <w:bottom w:w="100" w:type="dxa"/>
              <w:right w:w="100" w:type="dxa"/>
            </w:tcMar>
          </w:tcPr>
          <w:p w14:paraId="52E42A3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17" w:type="dxa"/>
            <w:shd w:val="clear" w:color="auto" w:fill="F7ED9B"/>
            <w:tcMar>
              <w:top w:w="100" w:type="dxa"/>
              <w:left w:w="100" w:type="dxa"/>
              <w:bottom w:w="100" w:type="dxa"/>
              <w:right w:w="100" w:type="dxa"/>
            </w:tcMar>
          </w:tcPr>
          <w:p w14:paraId="1634AA5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17" w:type="dxa"/>
            <w:shd w:val="clear" w:color="auto" w:fill="FDEF9C"/>
            <w:tcMar>
              <w:top w:w="100" w:type="dxa"/>
              <w:left w:w="100" w:type="dxa"/>
              <w:bottom w:w="100" w:type="dxa"/>
              <w:right w:w="100" w:type="dxa"/>
            </w:tcMar>
          </w:tcPr>
          <w:p w14:paraId="7D78B3E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r>
    </w:tbl>
    <w:p w14:paraId="64E9D6AC" w14:textId="77777777" w:rsidR="003D59D1" w:rsidRPr="004276D8" w:rsidRDefault="003D59D1" w:rsidP="003D59D1">
      <w:pPr>
        <w:pBdr>
          <w:top w:val="nil"/>
          <w:left w:val="nil"/>
          <w:bottom w:val="nil"/>
          <w:right w:val="nil"/>
          <w:between w:val="nil"/>
        </w:pBdr>
        <w:spacing w:line="240" w:lineRule="auto"/>
        <w:ind w:firstLine="425"/>
        <w:rPr>
          <w:rFonts w:ascii="Palatino Linotype" w:eastAsia="Palatino Linotype" w:hAnsi="Palatino Linotype" w:cs="Palatino Linotype"/>
          <w:sz w:val="20"/>
          <w:szCs w:val="20"/>
          <w:lang w:val="en-GB"/>
        </w:rPr>
      </w:pPr>
    </w:p>
    <w:p w14:paraId="79DD82CF" w14:textId="77777777" w:rsidR="003D59D1" w:rsidRDefault="003D59D1" w:rsidP="003D59D1">
      <w:pPr>
        <w:spacing w:line="240" w:lineRule="auto"/>
        <w:rPr>
          <w:rFonts w:ascii="Palatino Linotype" w:eastAsia="Palatino Linotype" w:hAnsi="Palatino Linotype" w:cs="Palatino Linotype"/>
          <w:b/>
          <w:color w:val="auto"/>
          <w:sz w:val="20"/>
          <w:szCs w:val="20"/>
          <w:lang w:val="en-GB"/>
        </w:rPr>
      </w:pPr>
      <w:r>
        <w:rPr>
          <w:rFonts w:ascii="Palatino Linotype" w:eastAsia="Palatino Linotype" w:hAnsi="Palatino Linotype" w:cs="Palatino Linotype"/>
          <w:b/>
          <w:color w:val="auto"/>
          <w:sz w:val="20"/>
          <w:szCs w:val="20"/>
          <w:lang w:val="en-GB"/>
        </w:rPr>
        <w:br w:type="page"/>
      </w:r>
    </w:p>
    <w:p w14:paraId="41F048D8" w14:textId="77777777" w:rsidR="003D59D1" w:rsidRPr="004276D8" w:rsidRDefault="003D59D1" w:rsidP="003D59D1">
      <w:pPr>
        <w:spacing w:line="240" w:lineRule="auto"/>
        <w:rPr>
          <w:rFonts w:ascii="Palatino Linotype" w:eastAsia="Palatino Linotype" w:hAnsi="Palatino Linotype" w:cs="Palatino Linotype"/>
          <w:color w:val="auto"/>
          <w:sz w:val="20"/>
          <w:szCs w:val="20"/>
          <w:lang w:val="en-GB"/>
        </w:rPr>
      </w:pPr>
      <w:r w:rsidRPr="004276D8">
        <w:rPr>
          <w:rFonts w:ascii="Palatino Linotype" w:eastAsia="Palatino Linotype" w:hAnsi="Palatino Linotype" w:cs="Palatino Linotype"/>
          <w:b/>
          <w:color w:val="auto"/>
          <w:sz w:val="20"/>
          <w:szCs w:val="20"/>
          <w:lang w:val="en-GB"/>
        </w:rPr>
        <w:lastRenderedPageBreak/>
        <w:t>Appendix D.</w:t>
      </w:r>
      <w:r w:rsidRPr="004276D8">
        <w:rPr>
          <w:rFonts w:ascii="Palatino Linotype" w:eastAsia="Palatino Linotype" w:hAnsi="Palatino Linotype" w:cs="Palatino Linotype"/>
          <w:color w:val="auto"/>
          <w:sz w:val="20"/>
          <w:szCs w:val="20"/>
          <w:lang w:val="en-GB"/>
        </w:rPr>
        <w:t xml:space="preserve"> The challenges co-occurrence matrix in the BIM and building energy-efficient topic*.</w:t>
      </w:r>
    </w:p>
    <w:tbl>
      <w:tblPr>
        <w:tblW w:w="0" w:type="auto"/>
        <w:tblBorders>
          <w:top w:val="single" w:sz="4" w:space="0" w:color="auto"/>
          <w:bottom w:val="single" w:sz="4" w:space="0" w:color="auto"/>
        </w:tblBorders>
        <w:tblLook w:val="0600" w:firstRow="0" w:lastRow="0" w:firstColumn="0" w:lastColumn="0" w:noHBand="1" w:noVBand="1"/>
      </w:tblPr>
      <w:tblGrid>
        <w:gridCol w:w="2011"/>
        <w:gridCol w:w="567"/>
        <w:gridCol w:w="567"/>
        <w:gridCol w:w="567"/>
        <w:gridCol w:w="567"/>
        <w:gridCol w:w="567"/>
        <w:gridCol w:w="567"/>
        <w:gridCol w:w="567"/>
        <w:gridCol w:w="567"/>
        <w:gridCol w:w="567"/>
      </w:tblGrid>
      <w:tr w:rsidR="003D59D1" w:rsidRPr="004276D8" w14:paraId="49FD7166" w14:textId="77777777" w:rsidTr="003D59D1">
        <w:trPr>
          <w:cantSplit/>
          <w:trHeight w:val="1560"/>
          <w:tblHeader/>
        </w:trPr>
        <w:tc>
          <w:tcPr>
            <w:tcW w:w="0" w:type="auto"/>
            <w:tcBorders>
              <w:top w:val="single" w:sz="4" w:space="0" w:color="auto"/>
              <w:bottom w:val="single" w:sz="4" w:space="0" w:color="auto"/>
            </w:tcBorders>
            <w:tcMar>
              <w:top w:w="0" w:type="dxa"/>
              <w:left w:w="0" w:type="dxa"/>
              <w:bottom w:w="0" w:type="dxa"/>
              <w:right w:w="0" w:type="dxa"/>
            </w:tcMar>
            <w:vAlign w:val="center"/>
          </w:tcPr>
          <w:p w14:paraId="3A2753DF" w14:textId="77777777" w:rsidR="003D59D1" w:rsidRPr="004276D8" w:rsidRDefault="003D59D1" w:rsidP="003D59D1">
            <w:pPr>
              <w:widowControl w:val="0"/>
              <w:pBdr>
                <w:top w:val="nil"/>
                <w:left w:val="nil"/>
                <w:bottom w:val="nil"/>
                <w:right w:val="nil"/>
                <w:between w:val="nil"/>
              </w:pBdr>
              <w:spacing w:line="240" w:lineRule="auto"/>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Keywords</w:t>
            </w:r>
          </w:p>
        </w:tc>
        <w:tc>
          <w:tcPr>
            <w:tcW w:w="567" w:type="dxa"/>
            <w:tcBorders>
              <w:top w:val="single" w:sz="4" w:space="0" w:color="auto"/>
              <w:bottom w:val="single" w:sz="4" w:space="0" w:color="auto"/>
            </w:tcBorders>
            <w:tcMar>
              <w:top w:w="0" w:type="dxa"/>
              <w:left w:w="0" w:type="dxa"/>
              <w:bottom w:w="0" w:type="dxa"/>
              <w:right w:w="0" w:type="dxa"/>
            </w:tcMar>
            <w:textDirection w:val="btLr"/>
            <w:vAlign w:val="center"/>
          </w:tcPr>
          <w:p w14:paraId="11C95DD8" w14:textId="77777777" w:rsidR="003D59D1" w:rsidRPr="004276D8" w:rsidRDefault="003D59D1" w:rsidP="003D59D1">
            <w:pPr>
              <w:widowControl w:val="0"/>
              <w:pBdr>
                <w:top w:val="nil"/>
                <w:left w:val="nil"/>
                <w:bottom w:val="nil"/>
                <w:right w:val="nil"/>
                <w:between w:val="nil"/>
              </w:pBdr>
              <w:spacing w:line="240"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challenge</w:t>
            </w:r>
          </w:p>
        </w:tc>
        <w:tc>
          <w:tcPr>
            <w:tcW w:w="567" w:type="dxa"/>
            <w:tcBorders>
              <w:top w:val="single" w:sz="4" w:space="0" w:color="auto"/>
              <w:bottom w:val="single" w:sz="4" w:space="0" w:color="auto"/>
            </w:tcBorders>
            <w:tcMar>
              <w:top w:w="0" w:type="dxa"/>
              <w:left w:w="0" w:type="dxa"/>
              <w:bottom w:w="0" w:type="dxa"/>
              <w:right w:w="0" w:type="dxa"/>
            </w:tcMar>
            <w:textDirection w:val="btLr"/>
            <w:vAlign w:val="center"/>
          </w:tcPr>
          <w:p w14:paraId="7521D40C" w14:textId="77777777" w:rsidR="003D59D1" w:rsidRPr="004276D8" w:rsidRDefault="003D59D1" w:rsidP="003D59D1">
            <w:pPr>
              <w:widowControl w:val="0"/>
              <w:pBdr>
                <w:top w:val="nil"/>
                <w:left w:val="nil"/>
                <w:bottom w:val="nil"/>
                <w:right w:val="nil"/>
                <w:between w:val="nil"/>
              </w:pBdr>
              <w:spacing w:line="240"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complexity</w:t>
            </w:r>
          </w:p>
        </w:tc>
        <w:tc>
          <w:tcPr>
            <w:tcW w:w="567" w:type="dxa"/>
            <w:tcBorders>
              <w:top w:val="single" w:sz="4" w:space="0" w:color="auto"/>
              <w:bottom w:val="single" w:sz="4" w:space="0" w:color="auto"/>
            </w:tcBorders>
            <w:tcMar>
              <w:top w:w="0" w:type="dxa"/>
              <w:left w:w="0" w:type="dxa"/>
              <w:bottom w:w="0" w:type="dxa"/>
              <w:right w:w="0" w:type="dxa"/>
            </w:tcMar>
            <w:textDirection w:val="btLr"/>
            <w:vAlign w:val="center"/>
          </w:tcPr>
          <w:p w14:paraId="2DD0D37C" w14:textId="77777777" w:rsidR="003D59D1" w:rsidRPr="004276D8" w:rsidRDefault="003D59D1" w:rsidP="003D59D1">
            <w:pPr>
              <w:widowControl w:val="0"/>
              <w:pBdr>
                <w:top w:val="nil"/>
                <w:left w:val="nil"/>
                <w:bottom w:val="nil"/>
                <w:right w:val="nil"/>
                <w:between w:val="nil"/>
              </w:pBdr>
              <w:spacing w:line="240"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difficulty</w:t>
            </w:r>
          </w:p>
        </w:tc>
        <w:tc>
          <w:tcPr>
            <w:tcW w:w="567" w:type="dxa"/>
            <w:tcBorders>
              <w:top w:val="single" w:sz="4" w:space="0" w:color="auto"/>
              <w:bottom w:val="single" w:sz="4" w:space="0" w:color="auto"/>
            </w:tcBorders>
            <w:tcMar>
              <w:top w:w="0" w:type="dxa"/>
              <w:left w:w="0" w:type="dxa"/>
              <w:bottom w:w="0" w:type="dxa"/>
              <w:right w:w="0" w:type="dxa"/>
            </w:tcMar>
            <w:textDirection w:val="btLr"/>
            <w:vAlign w:val="center"/>
          </w:tcPr>
          <w:p w14:paraId="3F4E1117" w14:textId="77777777" w:rsidR="003D59D1" w:rsidRPr="004276D8" w:rsidRDefault="003D59D1" w:rsidP="003D59D1">
            <w:pPr>
              <w:widowControl w:val="0"/>
              <w:pBdr>
                <w:top w:val="nil"/>
                <w:left w:val="nil"/>
                <w:bottom w:val="nil"/>
                <w:right w:val="nil"/>
                <w:between w:val="nil"/>
              </w:pBdr>
              <w:spacing w:line="240"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gap</w:t>
            </w:r>
          </w:p>
        </w:tc>
        <w:tc>
          <w:tcPr>
            <w:tcW w:w="567" w:type="dxa"/>
            <w:tcBorders>
              <w:top w:val="single" w:sz="4" w:space="0" w:color="auto"/>
              <w:bottom w:val="single" w:sz="4" w:space="0" w:color="auto"/>
            </w:tcBorders>
            <w:tcMar>
              <w:top w:w="0" w:type="dxa"/>
              <w:left w:w="0" w:type="dxa"/>
              <w:bottom w:w="0" w:type="dxa"/>
              <w:right w:w="0" w:type="dxa"/>
            </w:tcMar>
            <w:textDirection w:val="btLr"/>
            <w:vAlign w:val="center"/>
          </w:tcPr>
          <w:p w14:paraId="30F27F6A" w14:textId="77777777" w:rsidR="003D59D1" w:rsidRPr="004276D8" w:rsidRDefault="003D59D1" w:rsidP="003D59D1">
            <w:pPr>
              <w:widowControl w:val="0"/>
              <w:pBdr>
                <w:top w:val="nil"/>
                <w:left w:val="nil"/>
                <w:bottom w:val="nil"/>
                <w:right w:val="nil"/>
                <w:between w:val="nil"/>
              </w:pBdr>
              <w:spacing w:line="240"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improvement</w:t>
            </w:r>
          </w:p>
        </w:tc>
        <w:tc>
          <w:tcPr>
            <w:tcW w:w="567" w:type="dxa"/>
            <w:tcBorders>
              <w:top w:val="single" w:sz="4" w:space="0" w:color="auto"/>
              <w:bottom w:val="single" w:sz="4" w:space="0" w:color="auto"/>
            </w:tcBorders>
            <w:tcMar>
              <w:top w:w="0" w:type="dxa"/>
              <w:left w:w="0" w:type="dxa"/>
              <w:bottom w:w="0" w:type="dxa"/>
              <w:right w:w="0" w:type="dxa"/>
            </w:tcMar>
            <w:textDirection w:val="btLr"/>
            <w:vAlign w:val="center"/>
          </w:tcPr>
          <w:p w14:paraId="620EDA1A" w14:textId="77777777" w:rsidR="003D59D1" w:rsidRPr="004276D8" w:rsidRDefault="003D59D1" w:rsidP="003D59D1">
            <w:pPr>
              <w:widowControl w:val="0"/>
              <w:pBdr>
                <w:top w:val="nil"/>
                <w:left w:val="nil"/>
                <w:bottom w:val="nil"/>
                <w:right w:val="nil"/>
                <w:between w:val="nil"/>
              </w:pBdr>
              <w:spacing w:line="240"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interoperability issue</w:t>
            </w:r>
          </w:p>
        </w:tc>
        <w:tc>
          <w:tcPr>
            <w:tcW w:w="567" w:type="dxa"/>
            <w:tcBorders>
              <w:top w:val="single" w:sz="4" w:space="0" w:color="auto"/>
              <w:bottom w:val="single" w:sz="4" w:space="0" w:color="auto"/>
            </w:tcBorders>
            <w:tcMar>
              <w:top w:w="0" w:type="dxa"/>
              <w:left w:w="0" w:type="dxa"/>
              <w:bottom w:w="0" w:type="dxa"/>
              <w:right w:w="0" w:type="dxa"/>
            </w:tcMar>
            <w:textDirection w:val="btLr"/>
            <w:vAlign w:val="center"/>
          </w:tcPr>
          <w:p w14:paraId="6ED1F40E" w14:textId="77777777" w:rsidR="003D59D1" w:rsidRPr="004276D8" w:rsidRDefault="003D59D1" w:rsidP="003D59D1">
            <w:pPr>
              <w:widowControl w:val="0"/>
              <w:pBdr>
                <w:top w:val="nil"/>
                <w:left w:val="nil"/>
                <w:bottom w:val="nil"/>
                <w:right w:val="nil"/>
                <w:between w:val="nil"/>
              </w:pBdr>
              <w:spacing w:line="240"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limitation</w:t>
            </w:r>
          </w:p>
        </w:tc>
        <w:tc>
          <w:tcPr>
            <w:tcW w:w="567" w:type="dxa"/>
            <w:tcBorders>
              <w:top w:val="single" w:sz="4" w:space="0" w:color="auto"/>
              <w:bottom w:val="single" w:sz="4" w:space="0" w:color="auto"/>
            </w:tcBorders>
            <w:tcMar>
              <w:top w:w="0" w:type="dxa"/>
              <w:left w:w="0" w:type="dxa"/>
              <w:bottom w:w="0" w:type="dxa"/>
              <w:right w:w="0" w:type="dxa"/>
            </w:tcMar>
            <w:textDirection w:val="btLr"/>
            <w:vAlign w:val="center"/>
          </w:tcPr>
          <w:p w14:paraId="078CAA69" w14:textId="77777777" w:rsidR="003D59D1" w:rsidRPr="004276D8" w:rsidRDefault="003D59D1" w:rsidP="003D59D1">
            <w:pPr>
              <w:widowControl w:val="0"/>
              <w:pBdr>
                <w:top w:val="nil"/>
                <w:left w:val="nil"/>
                <w:bottom w:val="nil"/>
                <w:right w:val="nil"/>
                <w:between w:val="nil"/>
              </w:pBdr>
              <w:spacing w:line="240"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problem</w:t>
            </w:r>
          </w:p>
        </w:tc>
        <w:tc>
          <w:tcPr>
            <w:tcW w:w="567" w:type="dxa"/>
            <w:tcBorders>
              <w:top w:val="single" w:sz="4" w:space="0" w:color="auto"/>
              <w:bottom w:val="single" w:sz="4" w:space="0" w:color="auto"/>
            </w:tcBorders>
            <w:tcMar>
              <w:top w:w="0" w:type="dxa"/>
              <w:left w:w="0" w:type="dxa"/>
              <w:bottom w:w="0" w:type="dxa"/>
              <w:right w:w="0" w:type="dxa"/>
            </w:tcMar>
            <w:textDirection w:val="btLr"/>
            <w:vAlign w:val="center"/>
          </w:tcPr>
          <w:p w14:paraId="3A723238" w14:textId="77777777" w:rsidR="003D59D1" w:rsidRPr="004276D8" w:rsidRDefault="003D59D1" w:rsidP="003D59D1">
            <w:pPr>
              <w:widowControl w:val="0"/>
              <w:pBdr>
                <w:top w:val="nil"/>
                <w:left w:val="nil"/>
                <w:bottom w:val="nil"/>
                <w:right w:val="nil"/>
                <w:between w:val="nil"/>
              </w:pBdr>
              <w:spacing w:line="240" w:lineRule="auto"/>
              <w:ind w:left="113" w:right="113"/>
              <w:jc w:val="center"/>
              <w:rPr>
                <w:rFonts w:ascii="Palatino Linotype" w:eastAsia="Palatino Linotype" w:hAnsi="Palatino Linotype" w:cs="Palatino Linotype"/>
                <w:b/>
                <w:color w:val="auto"/>
                <w:sz w:val="20"/>
                <w:szCs w:val="20"/>
                <w:lang w:val="en-GB"/>
              </w:rPr>
            </w:pPr>
            <w:r w:rsidRPr="004276D8">
              <w:rPr>
                <w:rFonts w:ascii="Palatino Linotype" w:eastAsia="Palatino Linotype" w:hAnsi="Palatino Linotype" w:cs="Palatino Linotype"/>
                <w:b/>
                <w:color w:val="auto"/>
                <w:sz w:val="20"/>
                <w:szCs w:val="20"/>
                <w:lang w:val="en-GB"/>
              </w:rPr>
              <w:t>uncertainty</w:t>
            </w:r>
          </w:p>
        </w:tc>
      </w:tr>
      <w:tr w:rsidR="003D59D1" w:rsidRPr="004276D8" w14:paraId="5A8B8A70" w14:textId="77777777" w:rsidTr="003D59D1">
        <w:trPr>
          <w:trHeight w:hRule="exact" w:val="340"/>
        </w:trPr>
        <w:tc>
          <w:tcPr>
            <w:tcW w:w="0" w:type="auto"/>
            <w:tcBorders>
              <w:top w:val="single" w:sz="4" w:space="0" w:color="auto"/>
            </w:tcBorders>
            <w:tcMar>
              <w:top w:w="0" w:type="dxa"/>
              <w:left w:w="0" w:type="dxa"/>
              <w:bottom w:w="0" w:type="dxa"/>
              <w:right w:w="0" w:type="dxa"/>
            </w:tcMar>
          </w:tcPr>
          <w:p w14:paraId="1AF434D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construction</w:t>
            </w:r>
          </w:p>
        </w:tc>
        <w:tc>
          <w:tcPr>
            <w:tcW w:w="567" w:type="dxa"/>
            <w:tcBorders>
              <w:top w:val="single" w:sz="4" w:space="0" w:color="auto"/>
            </w:tcBorders>
            <w:shd w:val="clear" w:color="auto" w:fill="B1D78C"/>
            <w:tcMar>
              <w:top w:w="0" w:type="dxa"/>
              <w:left w:w="0" w:type="dxa"/>
              <w:bottom w:w="0" w:type="dxa"/>
              <w:right w:w="0" w:type="dxa"/>
            </w:tcMar>
            <w:vAlign w:val="center"/>
          </w:tcPr>
          <w:p w14:paraId="259BED54"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18</w:t>
            </w:r>
          </w:p>
        </w:tc>
        <w:tc>
          <w:tcPr>
            <w:tcW w:w="567" w:type="dxa"/>
            <w:tcBorders>
              <w:top w:val="single" w:sz="4" w:space="0" w:color="auto"/>
            </w:tcBorders>
            <w:shd w:val="clear" w:color="auto" w:fill="E4E797"/>
            <w:tcMar>
              <w:top w:w="0" w:type="dxa"/>
              <w:left w:w="0" w:type="dxa"/>
              <w:bottom w:w="0" w:type="dxa"/>
              <w:right w:w="0" w:type="dxa"/>
            </w:tcMar>
            <w:vAlign w:val="center"/>
          </w:tcPr>
          <w:p w14:paraId="69EC8575"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7</w:t>
            </w:r>
          </w:p>
        </w:tc>
        <w:tc>
          <w:tcPr>
            <w:tcW w:w="567" w:type="dxa"/>
            <w:tcBorders>
              <w:top w:val="single" w:sz="4" w:space="0" w:color="auto"/>
            </w:tcBorders>
            <w:tcMar>
              <w:top w:w="0" w:type="dxa"/>
              <w:left w:w="0" w:type="dxa"/>
              <w:bottom w:w="0" w:type="dxa"/>
              <w:right w:w="0" w:type="dxa"/>
            </w:tcMar>
            <w:vAlign w:val="center"/>
          </w:tcPr>
          <w:p w14:paraId="31C8C075"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Borders>
              <w:top w:val="single" w:sz="4" w:space="0" w:color="auto"/>
            </w:tcBorders>
            <w:tcMar>
              <w:top w:w="0" w:type="dxa"/>
              <w:left w:w="0" w:type="dxa"/>
              <w:bottom w:w="0" w:type="dxa"/>
              <w:right w:w="0" w:type="dxa"/>
            </w:tcMar>
            <w:vAlign w:val="center"/>
          </w:tcPr>
          <w:p w14:paraId="7D8C1201"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Borders>
              <w:top w:val="single" w:sz="4" w:space="0" w:color="auto"/>
            </w:tcBorders>
            <w:tcMar>
              <w:top w:w="0" w:type="dxa"/>
              <w:left w:w="0" w:type="dxa"/>
              <w:bottom w:w="0" w:type="dxa"/>
              <w:right w:w="0" w:type="dxa"/>
            </w:tcMar>
            <w:vAlign w:val="center"/>
          </w:tcPr>
          <w:p w14:paraId="019BB7D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Borders>
              <w:top w:val="single" w:sz="4" w:space="0" w:color="auto"/>
            </w:tcBorders>
            <w:tcMar>
              <w:top w:w="0" w:type="dxa"/>
              <w:left w:w="0" w:type="dxa"/>
              <w:bottom w:w="0" w:type="dxa"/>
              <w:right w:w="0" w:type="dxa"/>
            </w:tcMar>
            <w:vAlign w:val="center"/>
          </w:tcPr>
          <w:p w14:paraId="4DE84FC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Borders>
              <w:top w:val="single" w:sz="4" w:space="0" w:color="auto"/>
            </w:tcBorders>
            <w:tcMar>
              <w:top w:w="0" w:type="dxa"/>
              <w:left w:w="0" w:type="dxa"/>
              <w:bottom w:w="0" w:type="dxa"/>
              <w:right w:w="0" w:type="dxa"/>
            </w:tcMar>
            <w:vAlign w:val="center"/>
          </w:tcPr>
          <w:p w14:paraId="644A5B1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Borders>
              <w:top w:val="single" w:sz="4" w:space="0" w:color="auto"/>
            </w:tcBorders>
            <w:tcMar>
              <w:top w:w="0" w:type="dxa"/>
              <w:left w:w="0" w:type="dxa"/>
              <w:bottom w:w="0" w:type="dxa"/>
              <w:right w:w="0" w:type="dxa"/>
            </w:tcMar>
            <w:vAlign w:val="center"/>
          </w:tcPr>
          <w:p w14:paraId="13966591"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Borders>
              <w:top w:val="single" w:sz="4" w:space="0" w:color="auto"/>
            </w:tcBorders>
            <w:tcMar>
              <w:top w:w="0" w:type="dxa"/>
              <w:left w:w="0" w:type="dxa"/>
              <w:bottom w:w="0" w:type="dxa"/>
              <w:right w:w="0" w:type="dxa"/>
            </w:tcMar>
            <w:vAlign w:val="center"/>
          </w:tcPr>
          <w:p w14:paraId="0BC3331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011E7B8F" w14:textId="77777777" w:rsidTr="003D59D1">
        <w:trPr>
          <w:trHeight w:hRule="exact" w:val="340"/>
        </w:trPr>
        <w:tc>
          <w:tcPr>
            <w:tcW w:w="0" w:type="auto"/>
            <w:tcMar>
              <w:top w:w="0" w:type="dxa"/>
              <w:left w:w="0" w:type="dxa"/>
              <w:bottom w:w="0" w:type="dxa"/>
              <w:right w:w="0" w:type="dxa"/>
            </w:tcMar>
          </w:tcPr>
          <w:p w14:paraId="364AD46A"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construction industry</w:t>
            </w:r>
          </w:p>
        </w:tc>
        <w:tc>
          <w:tcPr>
            <w:tcW w:w="567" w:type="dxa"/>
            <w:shd w:val="clear" w:color="auto" w:fill="C8DE91"/>
            <w:tcMar>
              <w:top w:w="0" w:type="dxa"/>
              <w:left w:w="0" w:type="dxa"/>
              <w:bottom w:w="0" w:type="dxa"/>
              <w:right w:w="0" w:type="dxa"/>
            </w:tcMar>
            <w:vAlign w:val="center"/>
          </w:tcPr>
          <w:p w14:paraId="6FC3A54C"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13</w:t>
            </w:r>
          </w:p>
        </w:tc>
        <w:tc>
          <w:tcPr>
            <w:tcW w:w="567" w:type="dxa"/>
            <w:shd w:val="clear" w:color="auto" w:fill="F6ED9B"/>
            <w:tcMar>
              <w:top w:w="0" w:type="dxa"/>
              <w:left w:w="0" w:type="dxa"/>
              <w:bottom w:w="0" w:type="dxa"/>
              <w:right w:w="0" w:type="dxa"/>
            </w:tcMar>
            <w:vAlign w:val="center"/>
          </w:tcPr>
          <w:p w14:paraId="3FA936B1"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67" w:type="dxa"/>
            <w:tcMar>
              <w:top w:w="0" w:type="dxa"/>
              <w:left w:w="0" w:type="dxa"/>
              <w:bottom w:w="0" w:type="dxa"/>
              <w:right w:w="0" w:type="dxa"/>
            </w:tcMar>
            <w:vAlign w:val="center"/>
          </w:tcPr>
          <w:p w14:paraId="59A3F54C"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02064C04"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469EDC0B"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576C5A61"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72D4178C"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4D984DAB"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66E8840B"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46B20235" w14:textId="77777777" w:rsidTr="003D59D1">
        <w:trPr>
          <w:trHeight w:hRule="exact" w:val="340"/>
        </w:trPr>
        <w:tc>
          <w:tcPr>
            <w:tcW w:w="0" w:type="auto"/>
            <w:tcMar>
              <w:top w:w="0" w:type="dxa"/>
              <w:left w:w="0" w:type="dxa"/>
              <w:bottom w:w="0" w:type="dxa"/>
              <w:right w:w="0" w:type="dxa"/>
            </w:tcMar>
          </w:tcPr>
          <w:p w14:paraId="0976BD1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cost</w:t>
            </w:r>
          </w:p>
        </w:tc>
        <w:tc>
          <w:tcPr>
            <w:tcW w:w="567" w:type="dxa"/>
            <w:shd w:val="clear" w:color="auto" w:fill="C8DE91"/>
            <w:tcMar>
              <w:top w:w="0" w:type="dxa"/>
              <w:left w:w="0" w:type="dxa"/>
              <w:bottom w:w="0" w:type="dxa"/>
              <w:right w:w="0" w:type="dxa"/>
            </w:tcMar>
            <w:vAlign w:val="center"/>
          </w:tcPr>
          <w:p w14:paraId="2B4118A3"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13</w:t>
            </w:r>
          </w:p>
        </w:tc>
        <w:tc>
          <w:tcPr>
            <w:tcW w:w="567" w:type="dxa"/>
            <w:shd w:val="clear" w:color="auto" w:fill="F6ED9B"/>
            <w:tcMar>
              <w:top w:w="0" w:type="dxa"/>
              <w:left w:w="0" w:type="dxa"/>
              <w:bottom w:w="0" w:type="dxa"/>
              <w:right w:w="0" w:type="dxa"/>
            </w:tcMar>
            <w:vAlign w:val="center"/>
          </w:tcPr>
          <w:p w14:paraId="7B5AFF2A"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67" w:type="dxa"/>
            <w:tcMar>
              <w:top w:w="0" w:type="dxa"/>
              <w:left w:w="0" w:type="dxa"/>
              <w:bottom w:w="0" w:type="dxa"/>
              <w:right w:w="0" w:type="dxa"/>
            </w:tcMar>
            <w:vAlign w:val="center"/>
          </w:tcPr>
          <w:p w14:paraId="6CFBDD9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156FC3BE"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7BB50F2F"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6C1482FF"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69F25377"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1078EC8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0A179B6B"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7BC29B5A" w14:textId="77777777" w:rsidTr="003D59D1">
        <w:trPr>
          <w:trHeight w:hRule="exact" w:val="340"/>
        </w:trPr>
        <w:tc>
          <w:tcPr>
            <w:tcW w:w="0" w:type="auto"/>
            <w:tcMar>
              <w:top w:w="0" w:type="dxa"/>
              <w:left w:w="0" w:type="dxa"/>
              <w:bottom w:w="0" w:type="dxa"/>
              <w:right w:w="0" w:type="dxa"/>
            </w:tcMar>
          </w:tcPr>
          <w:p w14:paraId="360B76C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data</w:t>
            </w:r>
          </w:p>
        </w:tc>
        <w:tc>
          <w:tcPr>
            <w:tcW w:w="567" w:type="dxa"/>
            <w:shd w:val="clear" w:color="auto" w:fill="88CA83"/>
            <w:tcMar>
              <w:top w:w="0" w:type="dxa"/>
              <w:left w:w="0" w:type="dxa"/>
              <w:bottom w:w="0" w:type="dxa"/>
              <w:right w:w="0" w:type="dxa"/>
            </w:tcMar>
            <w:vAlign w:val="center"/>
          </w:tcPr>
          <w:p w14:paraId="70D8B417"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27</w:t>
            </w:r>
          </w:p>
        </w:tc>
        <w:tc>
          <w:tcPr>
            <w:tcW w:w="567" w:type="dxa"/>
            <w:shd w:val="clear" w:color="auto" w:fill="BFDB8F"/>
            <w:tcMar>
              <w:top w:w="0" w:type="dxa"/>
              <w:left w:w="0" w:type="dxa"/>
              <w:bottom w:w="0" w:type="dxa"/>
              <w:right w:w="0" w:type="dxa"/>
            </w:tcMar>
            <w:vAlign w:val="center"/>
          </w:tcPr>
          <w:p w14:paraId="4481C39A"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15</w:t>
            </w:r>
          </w:p>
        </w:tc>
        <w:tc>
          <w:tcPr>
            <w:tcW w:w="567" w:type="dxa"/>
            <w:tcMar>
              <w:top w:w="0" w:type="dxa"/>
              <w:left w:w="0" w:type="dxa"/>
              <w:bottom w:w="0" w:type="dxa"/>
              <w:right w:w="0" w:type="dxa"/>
            </w:tcMar>
            <w:vAlign w:val="center"/>
          </w:tcPr>
          <w:p w14:paraId="4139BE7E"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5F4DAF8E"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4254B4E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46ABCA7E"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47842AC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346ACAF2"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7FF882E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1D6E05B5" w14:textId="77777777" w:rsidTr="003D59D1">
        <w:trPr>
          <w:trHeight w:hRule="exact" w:val="340"/>
        </w:trPr>
        <w:tc>
          <w:tcPr>
            <w:tcW w:w="0" w:type="auto"/>
            <w:tcMar>
              <w:top w:w="0" w:type="dxa"/>
              <w:left w:w="0" w:type="dxa"/>
              <w:bottom w:w="0" w:type="dxa"/>
              <w:right w:w="0" w:type="dxa"/>
            </w:tcMar>
          </w:tcPr>
          <w:p w14:paraId="73CEB7D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development</w:t>
            </w:r>
          </w:p>
        </w:tc>
        <w:tc>
          <w:tcPr>
            <w:tcW w:w="567" w:type="dxa"/>
            <w:shd w:val="clear" w:color="auto" w:fill="96CE86"/>
            <w:tcMar>
              <w:top w:w="0" w:type="dxa"/>
              <w:left w:w="0" w:type="dxa"/>
              <w:bottom w:w="0" w:type="dxa"/>
              <w:right w:w="0" w:type="dxa"/>
            </w:tcMar>
            <w:vAlign w:val="center"/>
          </w:tcPr>
          <w:p w14:paraId="5C6EAAF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24</w:t>
            </w:r>
          </w:p>
        </w:tc>
        <w:tc>
          <w:tcPr>
            <w:tcW w:w="567" w:type="dxa"/>
            <w:shd w:val="clear" w:color="auto" w:fill="DFE596"/>
            <w:tcMar>
              <w:top w:w="0" w:type="dxa"/>
              <w:left w:w="0" w:type="dxa"/>
              <w:bottom w:w="0" w:type="dxa"/>
              <w:right w:w="0" w:type="dxa"/>
            </w:tcMar>
            <w:vAlign w:val="center"/>
          </w:tcPr>
          <w:p w14:paraId="1CA177B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8</w:t>
            </w:r>
          </w:p>
        </w:tc>
        <w:tc>
          <w:tcPr>
            <w:tcW w:w="567" w:type="dxa"/>
            <w:tcMar>
              <w:top w:w="0" w:type="dxa"/>
              <w:left w:w="0" w:type="dxa"/>
              <w:bottom w:w="0" w:type="dxa"/>
              <w:right w:w="0" w:type="dxa"/>
            </w:tcMar>
            <w:vAlign w:val="center"/>
          </w:tcPr>
          <w:p w14:paraId="797A3A82"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612392AC"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2CBEBDA8"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2C7EA27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112B46D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44493B89"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487DCEA9"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75C2676A" w14:textId="77777777" w:rsidTr="003D59D1">
        <w:trPr>
          <w:trHeight w:hRule="exact" w:val="340"/>
        </w:trPr>
        <w:tc>
          <w:tcPr>
            <w:tcW w:w="0" w:type="auto"/>
            <w:tcMar>
              <w:top w:w="0" w:type="dxa"/>
              <w:left w:w="0" w:type="dxa"/>
              <w:bottom w:w="0" w:type="dxa"/>
              <w:right w:w="0" w:type="dxa"/>
            </w:tcMar>
          </w:tcPr>
          <w:p w14:paraId="20DDC23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energy</w:t>
            </w:r>
          </w:p>
        </w:tc>
        <w:tc>
          <w:tcPr>
            <w:tcW w:w="567" w:type="dxa"/>
            <w:shd w:val="clear" w:color="auto" w:fill="88CA83"/>
            <w:tcMar>
              <w:top w:w="0" w:type="dxa"/>
              <w:left w:w="0" w:type="dxa"/>
              <w:bottom w:w="0" w:type="dxa"/>
              <w:right w:w="0" w:type="dxa"/>
            </w:tcMar>
            <w:vAlign w:val="center"/>
          </w:tcPr>
          <w:p w14:paraId="7670095F"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27</w:t>
            </w:r>
          </w:p>
        </w:tc>
        <w:tc>
          <w:tcPr>
            <w:tcW w:w="567" w:type="dxa"/>
            <w:shd w:val="clear" w:color="auto" w:fill="DBE495"/>
            <w:tcMar>
              <w:top w:w="0" w:type="dxa"/>
              <w:left w:w="0" w:type="dxa"/>
              <w:bottom w:w="0" w:type="dxa"/>
              <w:right w:w="0" w:type="dxa"/>
            </w:tcMar>
            <w:vAlign w:val="center"/>
          </w:tcPr>
          <w:p w14:paraId="43248277"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w:t>
            </w:r>
          </w:p>
        </w:tc>
        <w:tc>
          <w:tcPr>
            <w:tcW w:w="567" w:type="dxa"/>
            <w:shd w:val="clear" w:color="auto" w:fill="F2EB9A"/>
            <w:tcMar>
              <w:top w:w="0" w:type="dxa"/>
              <w:left w:w="0" w:type="dxa"/>
              <w:bottom w:w="0" w:type="dxa"/>
              <w:right w:w="0" w:type="dxa"/>
            </w:tcMar>
            <w:vAlign w:val="center"/>
          </w:tcPr>
          <w:p w14:paraId="6AADD9EF"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67" w:type="dxa"/>
            <w:tcMar>
              <w:top w:w="0" w:type="dxa"/>
              <w:left w:w="0" w:type="dxa"/>
              <w:bottom w:w="0" w:type="dxa"/>
              <w:right w:w="0" w:type="dxa"/>
            </w:tcMar>
            <w:vAlign w:val="center"/>
          </w:tcPr>
          <w:p w14:paraId="2A8E835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38514818"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21478FFF"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516BE3DB"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33112792"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3427CBCE"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5C5884CC" w14:textId="77777777" w:rsidTr="003D59D1">
        <w:trPr>
          <w:trHeight w:hRule="exact" w:val="340"/>
        </w:trPr>
        <w:tc>
          <w:tcPr>
            <w:tcW w:w="0" w:type="auto"/>
            <w:tcMar>
              <w:top w:w="0" w:type="dxa"/>
              <w:left w:w="0" w:type="dxa"/>
              <w:bottom w:w="0" w:type="dxa"/>
              <w:right w:w="0" w:type="dxa"/>
            </w:tcMar>
          </w:tcPr>
          <w:p w14:paraId="3E06359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energy efficiency</w:t>
            </w:r>
          </w:p>
        </w:tc>
        <w:tc>
          <w:tcPr>
            <w:tcW w:w="567" w:type="dxa"/>
            <w:shd w:val="clear" w:color="auto" w:fill="C4DD90"/>
            <w:tcMar>
              <w:top w:w="0" w:type="dxa"/>
              <w:left w:w="0" w:type="dxa"/>
              <w:bottom w:w="0" w:type="dxa"/>
              <w:right w:w="0" w:type="dxa"/>
            </w:tcMar>
            <w:vAlign w:val="center"/>
          </w:tcPr>
          <w:p w14:paraId="0F427A83"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14</w:t>
            </w:r>
          </w:p>
        </w:tc>
        <w:tc>
          <w:tcPr>
            <w:tcW w:w="567" w:type="dxa"/>
            <w:shd w:val="clear" w:color="auto" w:fill="FBEE9C"/>
            <w:tcMar>
              <w:top w:w="0" w:type="dxa"/>
              <w:left w:w="0" w:type="dxa"/>
              <w:bottom w:w="0" w:type="dxa"/>
              <w:right w:w="0" w:type="dxa"/>
            </w:tcMar>
            <w:vAlign w:val="center"/>
          </w:tcPr>
          <w:p w14:paraId="04629DDA"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67" w:type="dxa"/>
            <w:shd w:val="clear" w:color="auto" w:fill="F6ED9B"/>
            <w:tcMar>
              <w:top w:w="0" w:type="dxa"/>
              <w:left w:w="0" w:type="dxa"/>
              <w:bottom w:w="0" w:type="dxa"/>
              <w:right w:w="0" w:type="dxa"/>
            </w:tcMar>
            <w:vAlign w:val="center"/>
          </w:tcPr>
          <w:p w14:paraId="564E78C1"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67" w:type="dxa"/>
            <w:tcMar>
              <w:top w:w="0" w:type="dxa"/>
              <w:left w:w="0" w:type="dxa"/>
              <w:bottom w:w="0" w:type="dxa"/>
              <w:right w:w="0" w:type="dxa"/>
            </w:tcMar>
            <w:vAlign w:val="center"/>
          </w:tcPr>
          <w:p w14:paraId="1B7B65AC"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67F83DF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396F1031"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74CCF63F"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760FD5E8"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588E0B68"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064CBEB6" w14:textId="77777777" w:rsidTr="003D59D1">
        <w:trPr>
          <w:trHeight w:hRule="exact" w:val="340"/>
        </w:trPr>
        <w:tc>
          <w:tcPr>
            <w:tcW w:w="0" w:type="auto"/>
            <w:tcMar>
              <w:top w:w="0" w:type="dxa"/>
              <w:left w:w="0" w:type="dxa"/>
              <w:bottom w:w="0" w:type="dxa"/>
              <w:right w:w="0" w:type="dxa"/>
            </w:tcMar>
          </w:tcPr>
          <w:p w14:paraId="4AEB752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energy use</w:t>
            </w:r>
          </w:p>
        </w:tc>
        <w:tc>
          <w:tcPr>
            <w:tcW w:w="567" w:type="dxa"/>
            <w:shd w:val="clear" w:color="auto" w:fill="C4DD90"/>
            <w:tcMar>
              <w:top w:w="0" w:type="dxa"/>
              <w:left w:w="0" w:type="dxa"/>
              <w:bottom w:w="0" w:type="dxa"/>
              <w:right w:w="0" w:type="dxa"/>
            </w:tcMar>
            <w:vAlign w:val="center"/>
          </w:tcPr>
          <w:p w14:paraId="45FA3A5A"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14</w:t>
            </w:r>
          </w:p>
        </w:tc>
        <w:tc>
          <w:tcPr>
            <w:tcW w:w="567" w:type="dxa"/>
            <w:shd w:val="clear" w:color="auto" w:fill="E9E898"/>
            <w:tcMar>
              <w:top w:w="0" w:type="dxa"/>
              <w:left w:w="0" w:type="dxa"/>
              <w:bottom w:w="0" w:type="dxa"/>
              <w:right w:w="0" w:type="dxa"/>
            </w:tcMar>
            <w:vAlign w:val="center"/>
          </w:tcPr>
          <w:p w14:paraId="2B9D58BA"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6</w:t>
            </w:r>
          </w:p>
        </w:tc>
        <w:tc>
          <w:tcPr>
            <w:tcW w:w="567" w:type="dxa"/>
            <w:shd w:val="clear" w:color="auto" w:fill="E9E898"/>
            <w:tcMar>
              <w:top w:w="0" w:type="dxa"/>
              <w:left w:w="0" w:type="dxa"/>
              <w:bottom w:w="0" w:type="dxa"/>
              <w:right w:w="0" w:type="dxa"/>
            </w:tcMar>
            <w:vAlign w:val="center"/>
          </w:tcPr>
          <w:p w14:paraId="4E619CBB"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6</w:t>
            </w:r>
          </w:p>
        </w:tc>
        <w:tc>
          <w:tcPr>
            <w:tcW w:w="567" w:type="dxa"/>
            <w:tcMar>
              <w:top w:w="0" w:type="dxa"/>
              <w:left w:w="0" w:type="dxa"/>
              <w:bottom w:w="0" w:type="dxa"/>
              <w:right w:w="0" w:type="dxa"/>
            </w:tcMar>
            <w:vAlign w:val="center"/>
          </w:tcPr>
          <w:p w14:paraId="11C67E83"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06F0337F"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47F442B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00AF3295"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5C342D08"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58B080DF"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034843E3" w14:textId="77777777" w:rsidTr="003D59D1">
        <w:trPr>
          <w:trHeight w:hRule="exact" w:val="340"/>
        </w:trPr>
        <w:tc>
          <w:tcPr>
            <w:tcW w:w="0" w:type="auto"/>
            <w:tcMar>
              <w:top w:w="0" w:type="dxa"/>
              <w:left w:w="0" w:type="dxa"/>
              <w:bottom w:w="0" w:type="dxa"/>
              <w:right w:w="0" w:type="dxa"/>
            </w:tcMar>
          </w:tcPr>
          <w:p w14:paraId="493CFB7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environment</w:t>
            </w:r>
          </w:p>
        </w:tc>
        <w:tc>
          <w:tcPr>
            <w:tcW w:w="567" w:type="dxa"/>
            <w:shd w:val="clear" w:color="auto" w:fill="9FD188"/>
            <w:tcMar>
              <w:top w:w="0" w:type="dxa"/>
              <w:left w:w="0" w:type="dxa"/>
              <w:bottom w:w="0" w:type="dxa"/>
              <w:right w:w="0" w:type="dxa"/>
            </w:tcMar>
            <w:vAlign w:val="center"/>
          </w:tcPr>
          <w:p w14:paraId="43882301"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22</w:t>
            </w:r>
          </w:p>
        </w:tc>
        <w:tc>
          <w:tcPr>
            <w:tcW w:w="567" w:type="dxa"/>
            <w:shd w:val="clear" w:color="auto" w:fill="EDEA99"/>
            <w:tcMar>
              <w:top w:w="0" w:type="dxa"/>
              <w:left w:w="0" w:type="dxa"/>
              <w:bottom w:w="0" w:type="dxa"/>
              <w:right w:w="0" w:type="dxa"/>
            </w:tcMar>
            <w:vAlign w:val="center"/>
          </w:tcPr>
          <w:p w14:paraId="58B3B33B"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67" w:type="dxa"/>
            <w:shd w:val="clear" w:color="auto" w:fill="FFEF9C"/>
            <w:tcMar>
              <w:top w:w="0" w:type="dxa"/>
              <w:left w:w="0" w:type="dxa"/>
              <w:bottom w:w="0" w:type="dxa"/>
              <w:right w:w="0" w:type="dxa"/>
            </w:tcMar>
            <w:vAlign w:val="center"/>
          </w:tcPr>
          <w:p w14:paraId="00EFBE6C"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67" w:type="dxa"/>
            <w:tcMar>
              <w:top w:w="0" w:type="dxa"/>
              <w:left w:w="0" w:type="dxa"/>
              <w:bottom w:w="0" w:type="dxa"/>
              <w:right w:w="0" w:type="dxa"/>
            </w:tcMar>
            <w:vAlign w:val="center"/>
          </w:tcPr>
          <w:p w14:paraId="0868DC8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39DFD4DF"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5AF64118"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342C2237"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1C29726C"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7D1755EC"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7511A258" w14:textId="77777777" w:rsidTr="003D59D1">
        <w:trPr>
          <w:trHeight w:hRule="exact" w:val="340"/>
        </w:trPr>
        <w:tc>
          <w:tcPr>
            <w:tcW w:w="0" w:type="auto"/>
            <w:tcMar>
              <w:top w:w="0" w:type="dxa"/>
              <w:left w:w="0" w:type="dxa"/>
              <w:bottom w:w="0" w:type="dxa"/>
              <w:right w:w="0" w:type="dxa"/>
            </w:tcMar>
          </w:tcPr>
          <w:p w14:paraId="0661066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framework</w:t>
            </w:r>
          </w:p>
        </w:tc>
        <w:tc>
          <w:tcPr>
            <w:tcW w:w="567" w:type="dxa"/>
            <w:shd w:val="clear" w:color="auto" w:fill="A8D48A"/>
            <w:tcMar>
              <w:top w:w="0" w:type="dxa"/>
              <w:left w:w="0" w:type="dxa"/>
              <w:bottom w:w="0" w:type="dxa"/>
              <w:right w:w="0" w:type="dxa"/>
            </w:tcMar>
            <w:vAlign w:val="center"/>
          </w:tcPr>
          <w:p w14:paraId="533F53F8"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w:t>
            </w:r>
          </w:p>
        </w:tc>
        <w:tc>
          <w:tcPr>
            <w:tcW w:w="567" w:type="dxa"/>
            <w:shd w:val="clear" w:color="auto" w:fill="DBE495"/>
            <w:tcMar>
              <w:top w:w="0" w:type="dxa"/>
              <w:left w:w="0" w:type="dxa"/>
              <w:bottom w:w="0" w:type="dxa"/>
              <w:right w:w="0" w:type="dxa"/>
            </w:tcMar>
            <w:vAlign w:val="center"/>
          </w:tcPr>
          <w:p w14:paraId="3F85248E"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w:t>
            </w:r>
          </w:p>
        </w:tc>
        <w:tc>
          <w:tcPr>
            <w:tcW w:w="567" w:type="dxa"/>
            <w:shd w:val="clear" w:color="auto" w:fill="FFEF9C"/>
            <w:tcMar>
              <w:top w:w="0" w:type="dxa"/>
              <w:left w:w="0" w:type="dxa"/>
              <w:bottom w:w="0" w:type="dxa"/>
              <w:right w:w="0" w:type="dxa"/>
            </w:tcMar>
            <w:vAlign w:val="center"/>
          </w:tcPr>
          <w:p w14:paraId="71D83379"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67" w:type="dxa"/>
            <w:tcMar>
              <w:top w:w="0" w:type="dxa"/>
              <w:left w:w="0" w:type="dxa"/>
              <w:bottom w:w="0" w:type="dxa"/>
              <w:right w:w="0" w:type="dxa"/>
            </w:tcMar>
            <w:vAlign w:val="center"/>
          </w:tcPr>
          <w:p w14:paraId="0E3BABA3"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2234374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483A4975"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7F20E817"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2C74AB59"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12DE4BE1"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6C55049D" w14:textId="77777777" w:rsidTr="003D59D1">
        <w:trPr>
          <w:trHeight w:hRule="exact" w:val="340"/>
        </w:trPr>
        <w:tc>
          <w:tcPr>
            <w:tcW w:w="0" w:type="auto"/>
            <w:tcMar>
              <w:top w:w="0" w:type="dxa"/>
              <w:left w:w="0" w:type="dxa"/>
              <w:bottom w:w="0" w:type="dxa"/>
              <w:right w:w="0" w:type="dxa"/>
            </w:tcMar>
          </w:tcPr>
          <w:p w14:paraId="408DFF3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impact</w:t>
            </w:r>
          </w:p>
        </w:tc>
        <w:tc>
          <w:tcPr>
            <w:tcW w:w="567" w:type="dxa"/>
            <w:shd w:val="clear" w:color="auto" w:fill="D2E193"/>
            <w:tcMar>
              <w:top w:w="0" w:type="dxa"/>
              <w:left w:w="0" w:type="dxa"/>
              <w:bottom w:w="0" w:type="dxa"/>
              <w:right w:w="0" w:type="dxa"/>
            </w:tcMar>
            <w:vAlign w:val="center"/>
          </w:tcPr>
          <w:p w14:paraId="22855E9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11</w:t>
            </w:r>
          </w:p>
        </w:tc>
        <w:tc>
          <w:tcPr>
            <w:tcW w:w="567" w:type="dxa"/>
            <w:shd w:val="clear" w:color="auto" w:fill="F6ED9B"/>
            <w:tcMar>
              <w:top w:w="0" w:type="dxa"/>
              <w:left w:w="0" w:type="dxa"/>
              <w:bottom w:w="0" w:type="dxa"/>
              <w:right w:w="0" w:type="dxa"/>
            </w:tcMar>
            <w:vAlign w:val="center"/>
          </w:tcPr>
          <w:p w14:paraId="718B814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67" w:type="dxa"/>
            <w:shd w:val="clear" w:color="auto" w:fill="FBEE9C"/>
            <w:tcMar>
              <w:top w:w="0" w:type="dxa"/>
              <w:left w:w="0" w:type="dxa"/>
              <w:bottom w:w="0" w:type="dxa"/>
              <w:right w:w="0" w:type="dxa"/>
            </w:tcMar>
            <w:vAlign w:val="center"/>
          </w:tcPr>
          <w:p w14:paraId="0FEA7AC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67" w:type="dxa"/>
            <w:shd w:val="clear" w:color="auto" w:fill="DBE495"/>
            <w:tcMar>
              <w:top w:w="0" w:type="dxa"/>
              <w:left w:w="0" w:type="dxa"/>
              <w:bottom w:w="0" w:type="dxa"/>
              <w:right w:w="0" w:type="dxa"/>
            </w:tcMar>
            <w:vAlign w:val="center"/>
          </w:tcPr>
          <w:p w14:paraId="3173CD0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w:t>
            </w:r>
          </w:p>
        </w:tc>
        <w:tc>
          <w:tcPr>
            <w:tcW w:w="567" w:type="dxa"/>
            <w:tcMar>
              <w:top w:w="0" w:type="dxa"/>
              <w:left w:w="0" w:type="dxa"/>
              <w:bottom w:w="0" w:type="dxa"/>
              <w:right w:w="0" w:type="dxa"/>
            </w:tcMar>
            <w:vAlign w:val="center"/>
          </w:tcPr>
          <w:p w14:paraId="428D3EA3"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3FA8DCCA"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4C2B0899"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29F5BFE8"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53CFF774"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3B5502A6" w14:textId="77777777" w:rsidTr="003D59D1">
        <w:trPr>
          <w:trHeight w:hRule="exact" w:val="340"/>
        </w:trPr>
        <w:tc>
          <w:tcPr>
            <w:tcW w:w="0" w:type="auto"/>
            <w:tcMar>
              <w:top w:w="0" w:type="dxa"/>
              <w:left w:w="0" w:type="dxa"/>
              <w:bottom w:w="0" w:type="dxa"/>
              <w:right w:w="0" w:type="dxa"/>
            </w:tcMar>
          </w:tcPr>
          <w:p w14:paraId="149EF552"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implementation</w:t>
            </w:r>
          </w:p>
        </w:tc>
        <w:tc>
          <w:tcPr>
            <w:tcW w:w="567" w:type="dxa"/>
            <w:shd w:val="clear" w:color="auto" w:fill="CDE092"/>
            <w:tcMar>
              <w:top w:w="0" w:type="dxa"/>
              <w:left w:w="0" w:type="dxa"/>
              <w:bottom w:w="0" w:type="dxa"/>
              <w:right w:w="0" w:type="dxa"/>
            </w:tcMar>
            <w:vAlign w:val="center"/>
          </w:tcPr>
          <w:p w14:paraId="31360F0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12</w:t>
            </w:r>
          </w:p>
        </w:tc>
        <w:tc>
          <w:tcPr>
            <w:tcW w:w="567" w:type="dxa"/>
            <w:shd w:val="clear" w:color="auto" w:fill="EDEA99"/>
            <w:tcMar>
              <w:top w:w="0" w:type="dxa"/>
              <w:left w:w="0" w:type="dxa"/>
              <w:bottom w:w="0" w:type="dxa"/>
              <w:right w:w="0" w:type="dxa"/>
            </w:tcMar>
            <w:vAlign w:val="center"/>
          </w:tcPr>
          <w:p w14:paraId="01EC2B69"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67" w:type="dxa"/>
            <w:tcMar>
              <w:top w:w="0" w:type="dxa"/>
              <w:left w:w="0" w:type="dxa"/>
              <w:bottom w:w="0" w:type="dxa"/>
              <w:right w:w="0" w:type="dxa"/>
            </w:tcMar>
            <w:vAlign w:val="center"/>
          </w:tcPr>
          <w:p w14:paraId="5C4A0BC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shd w:val="clear" w:color="auto" w:fill="E9E898"/>
            <w:tcMar>
              <w:top w:w="0" w:type="dxa"/>
              <w:left w:w="0" w:type="dxa"/>
              <w:bottom w:w="0" w:type="dxa"/>
              <w:right w:w="0" w:type="dxa"/>
            </w:tcMar>
            <w:vAlign w:val="center"/>
          </w:tcPr>
          <w:p w14:paraId="1FB2805A"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6</w:t>
            </w:r>
          </w:p>
        </w:tc>
        <w:tc>
          <w:tcPr>
            <w:tcW w:w="567" w:type="dxa"/>
            <w:tcMar>
              <w:top w:w="0" w:type="dxa"/>
              <w:left w:w="0" w:type="dxa"/>
              <w:bottom w:w="0" w:type="dxa"/>
              <w:right w:w="0" w:type="dxa"/>
            </w:tcMar>
            <w:vAlign w:val="center"/>
          </w:tcPr>
          <w:p w14:paraId="1DF2C9E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06374D4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129D3BEC"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35108202"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5558662F"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50564BB0" w14:textId="77777777" w:rsidTr="003D59D1">
        <w:trPr>
          <w:trHeight w:hRule="exact" w:val="340"/>
        </w:trPr>
        <w:tc>
          <w:tcPr>
            <w:tcW w:w="0" w:type="auto"/>
            <w:tcMar>
              <w:top w:w="0" w:type="dxa"/>
              <w:left w:w="0" w:type="dxa"/>
              <w:bottom w:w="0" w:type="dxa"/>
              <w:right w:w="0" w:type="dxa"/>
            </w:tcMar>
          </w:tcPr>
          <w:p w14:paraId="4753718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industry</w:t>
            </w:r>
          </w:p>
        </w:tc>
        <w:tc>
          <w:tcPr>
            <w:tcW w:w="567" w:type="dxa"/>
            <w:shd w:val="clear" w:color="auto" w:fill="C8DE91"/>
            <w:tcMar>
              <w:top w:w="0" w:type="dxa"/>
              <w:left w:w="0" w:type="dxa"/>
              <w:bottom w:w="0" w:type="dxa"/>
              <w:right w:w="0" w:type="dxa"/>
            </w:tcMar>
            <w:vAlign w:val="center"/>
          </w:tcPr>
          <w:p w14:paraId="6736E5A3"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13</w:t>
            </w:r>
          </w:p>
        </w:tc>
        <w:tc>
          <w:tcPr>
            <w:tcW w:w="567" w:type="dxa"/>
            <w:shd w:val="clear" w:color="auto" w:fill="F2EB9A"/>
            <w:tcMar>
              <w:top w:w="0" w:type="dxa"/>
              <w:left w:w="0" w:type="dxa"/>
              <w:bottom w:w="0" w:type="dxa"/>
              <w:right w:w="0" w:type="dxa"/>
            </w:tcMar>
            <w:vAlign w:val="center"/>
          </w:tcPr>
          <w:p w14:paraId="401494C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67" w:type="dxa"/>
            <w:tcMar>
              <w:top w:w="0" w:type="dxa"/>
              <w:left w:w="0" w:type="dxa"/>
              <w:bottom w:w="0" w:type="dxa"/>
              <w:right w:w="0" w:type="dxa"/>
            </w:tcMar>
            <w:vAlign w:val="center"/>
          </w:tcPr>
          <w:p w14:paraId="709B7139"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shd w:val="clear" w:color="auto" w:fill="DFE596"/>
            <w:tcMar>
              <w:top w:w="0" w:type="dxa"/>
              <w:left w:w="0" w:type="dxa"/>
              <w:bottom w:w="0" w:type="dxa"/>
              <w:right w:w="0" w:type="dxa"/>
            </w:tcMar>
            <w:vAlign w:val="center"/>
          </w:tcPr>
          <w:p w14:paraId="165391FE"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8</w:t>
            </w:r>
          </w:p>
        </w:tc>
        <w:tc>
          <w:tcPr>
            <w:tcW w:w="567" w:type="dxa"/>
            <w:shd w:val="clear" w:color="auto" w:fill="DBE495"/>
            <w:tcMar>
              <w:top w:w="0" w:type="dxa"/>
              <w:left w:w="0" w:type="dxa"/>
              <w:bottom w:w="0" w:type="dxa"/>
              <w:right w:w="0" w:type="dxa"/>
            </w:tcMar>
            <w:vAlign w:val="center"/>
          </w:tcPr>
          <w:p w14:paraId="1F148189"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w:t>
            </w:r>
          </w:p>
        </w:tc>
        <w:tc>
          <w:tcPr>
            <w:tcW w:w="567" w:type="dxa"/>
            <w:tcMar>
              <w:top w:w="0" w:type="dxa"/>
              <w:left w:w="0" w:type="dxa"/>
              <w:bottom w:w="0" w:type="dxa"/>
              <w:right w:w="0" w:type="dxa"/>
            </w:tcMar>
            <w:vAlign w:val="center"/>
          </w:tcPr>
          <w:p w14:paraId="70BA2A73"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30FB7B22"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3AAF9CD8"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7E20EDF8"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79B75DDF" w14:textId="77777777" w:rsidTr="003D59D1">
        <w:trPr>
          <w:trHeight w:hRule="exact" w:val="340"/>
        </w:trPr>
        <w:tc>
          <w:tcPr>
            <w:tcW w:w="0" w:type="auto"/>
            <w:tcMar>
              <w:top w:w="0" w:type="dxa"/>
              <w:left w:w="0" w:type="dxa"/>
              <w:bottom w:w="0" w:type="dxa"/>
              <w:right w:w="0" w:type="dxa"/>
            </w:tcMar>
          </w:tcPr>
          <w:p w14:paraId="19A27DE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information</w:t>
            </w:r>
          </w:p>
        </w:tc>
        <w:tc>
          <w:tcPr>
            <w:tcW w:w="567" w:type="dxa"/>
            <w:shd w:val="clear" w:color="auto" w:fill="63BE7B"/>
            <w:tcMar>
              <w:top w:w="0" w:type="dxa"/>
              <w:left w:w="0" w:type="dxa"/>
              <w:bottom w:w="0" w:type="dxa"/>
              <w:right w:w="0" w:type="dxa"/>
            </w:tcMar>
            <w:vAlign w:val="center"/>
          </w:tcPr>
          <w:p w14:paraId="09C3B32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35</w:t>
            </w:r>
          </w:p>
        </w:tc>
        <w:tc>
          <w:tcPr>
            <w:tcW w:w="567" w:type="dxa"/>
            <w:shd w:val="clear" w:color="auto" w:fill="BBDA8E"/>
            <w:tcMar>
              <w:top w:w="0" w:type="dxa"/>
              <w:left w:w="0" w:type="dxa"/>
              <w:bottom w:w="0" w:type="dxa"/>
              <w:right w:w="0" w:type="dxa"/>
            </w:tcMar>
            <w:vAlign w:val="center"/>
          </w:tcPr>
          <w:p w14:paraId="33BD6CB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16</w:t>
            </w:r>
          </w:p>
        </w:tc>
        <w:tc>
          <w:tcPr>
            <w:tcW w:w="567" w:type="dxa"/>
            <w:shd w:val="clear" w:color="auto" w:fill="F2EB9A"/>
            <w:tcMar>
              <w:top w:w="0" w:type="dxa"/>
              <w:left w:w="0" w:type="dxa"/>
              <w:bottom w:w="0" w:type="dxa"/>
              <w:right w:w="0" w:type="dxa"/>
            </w:tcMar>
            <w:vAlign w:val="center"/>
          </w:tcPr>
          <w:p w14:paraId="04FF5D47"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67" w:type="dxa"/>
            <w:shd w:val="clear" w:color="auto" w:fill="C8DE91"/>
            <w:tcMar>
              <w:top w:w="0" w:type="dxa"/>
              <w:left w:w="0" w:type="dxa"/>
              <w:bottom w:w="0" w:type="dxa"/>
              <w:right w:w="0" w:type="dxa"/>
            </w:tcMar>
            <w:vAlign w:val="center"/>
          </w:tcPr>
          <w:p w14:paraId="53AA2F41"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13</w:t>
            </w:r>
          </w:p>
        </w:tc>
        <w:tc>
          <w:tcPr>
            <w:tcW w:w="567" w:type="dxa"/>
            <w:shd w:val="clear" w:color="auto" w:fill="CDE092"/>
            <w:tcMar>
              <w:top w:w="0" w:type="dxa"/>
              <w:left w:w="0" w:type="dxa"/>
              <w:bottom w:w="0" w:type="dxa"/>
              <w:right w:w="0" w:type="dxa"/>
            </w:tcMar>
            <w:vAlign w:val="center"/>
          </w:tcPr>
          <w:p w14:paraId="42E3AEE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12</w:t>
            </w:r>
          </w:p>
        </w:tc>
        <w:tc>
          <w:tcPr>
            <w:tcW w:w="567" w:type="dxa"/>
            <w:tcMar>
              <w:top w:w="0" w:type="dxa"/>
              <w:left w:w="0" w:type="dxa"/>
              <w:bottom w:w="0" w:type="dxa"/>
              <w:right w:w="0" w:type="dxa"/>
            </w:tcMar>
            <w:vAlign w:val="center"/>
          </w:tcPr>
          <w:p w14:paraId="33B88E2F"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4A336D8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31FCABD5"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4558C62C"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573EF014" w14:textId="77777777" w:rsidTr="003D59D1">
        <w:trPr>
          <w:trHeight w:hRule="exact" w:val="340"/>
        </w:trPr>
        <w:tc>
          <w:tcPr>
            <w:tcW w:w="0" w:type="auto"/>
            <w:tcMar>
              <w:top w:w="0" w:type="dxa"/>
              <w:left w:w="0" w:type="dxa"/>
              <w:bottom w:w="0" w:type="dxa"/>
              <w:right w:w="0" w:type="dxa"/>
            </w:tcMar>
          </w:tcPr>
          <w:p w14:paraId="0A9936B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information modelling</w:t>
            </w:r>
          </w:p>
        </w:tc>
        <w:tc>
          <w:tcPr>
            <w:tcW w:w="567" w:type="dxa"/>
            <w:shd w:val="clear" w:color="auto" w:fill="A4D389"/>
            <w:tcMar>
              <w:top w:w="0" w:type="dxa"/>
              <w:left w:w="0" w:type="dxa"/>
              <w:bottom w:w="0" w:type="dxa"/>
              <w:right w:w="0" w:type="dxa"/>
            </w:tcMar>
            <w:vAlign w:val="center"/>
          </w:tcPr>
          <w:p w14:paraId="32D3CF63"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21</w:t>
            </w:r>
          </w:p>
        </w:tc>
        <w:tc>
          <w:tcPr>
            <w:tcW w:w="567" w:type="dxa"/>
            <w:shd w:val="clear" w:color="auto" w:fill="E4E797"/>
            <w:tcMar>
              <w:top w:w="0" w:type="dxa"/>
              <w:left w:w="0" w:type="dxa"/>
              <w:bottom w:w="0" w:type="dxa"/>
              <w:right w:w="0" w:type="dxa"/>
            </w:tcMar>
            <w:vAlign w:val="center"/>
          </w:tcPr>
          <w:p w14:paraId="02C7CD74"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7</w:t>
            </w:r>
          </w:p>
        </w:tc>
        <w:tc>
          <w:tcPr>
            <w:tcW w:w="567" w:type="dxa"/>
            <w:shd w:val="clear" w:color="auto" w:fill="E9E898"/>
            <w:tcMar>
              <w:top w:w="0" w:type="dxa"/>
              <w:left w:w="0" w:type="dxa"/>
              <w:bottom w:w="0" w:type="dxa"/>
              <w:right w:w="0" w:type="dxa"/>
            </w:tcMar>
            <w:vAlign w:val="center"/>
          </w:tcPr>
          <w:p w14:paraId="46218F5E"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6</w:t>
            </w:r>
          </w:p>
        </w:tc>
        <w:tc>
          <w:tcPr>
            <w:tcW w:w="567" w:type="dxa"/>
            <w:shd w:val="clear" w:color="auto" w:fill="BBDA8E"/>
            <w:tcMar>
              <w:top w:w="0" w:type="dxa"/>
              <w:left w:w="0" w:type="dxa"/>
              <w:bottom w:w="0" w:type="dxa"/>
              <w:right w:w="0" w:type="dxa"/>
            </w:tcMar>
            <w:vAlign w:val="center"/>
          </w:tcPr>
          <w:p w14:paraId="1085D3C8"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16</w:t>
            </w:r>
          </w:p>
        </w:tc>
        <w:tc>
          <w:tcPr>
            <w:tcW w:w="567" w:type="dxa"/>
            <w:shd w:val="clear" w:color="auto" w:fill="B6D88D"/>
            <w:tcMar>
              <w:top w:w="0" w:type="dxa"/>
              <w:left w:w="0" w:type="dxa"/>
              <w:bottom w:w="0" w:type="dxa"/>
              <w:right w:w="0" w:type="dxa"/>
            </w:tcMar>
            <w:vAlign w:val="center"/>
          </w:tcPr>
          <w:p w14:paraId="791A66D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17</w:t>
            </w:r>
          </w:p>
        </w:tc>
        <w:tc>
          <w:tcPr>
            <w:tcW w:w="567" w:type="dxa"/>
            <w:tcMar>
              <w:top w:w="0" w:type="dxa"/>
              <w:left w:w="0" w:type="dxa"/>
              <w:bottom w:w="0" w:type="dxa"/>
              <w:right w:w="0" w:type="dxa"/>
            </w:tcMar>
            <w:vAlign w:val="center"/>
          </w:tcPr>
          <w:p w14:paraId="04E80F04"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5594B5E3"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4512B07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79088764"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08BD87B8" w14:textId="77777777" w:rsidTr="003D59D1">
        <w:trPr>
          <w:trHeight w:hRule="exact" w:val="340"/>
        </w:trPr>
        <w:tc>
          <w:tcPr>
            <w:tcW w:w="0" w:type="auto"/>
            <w:tcMar>
              <w:top w:w="0" w:type="dxa"/>
              <w:left w:w="0" w:type="dxa"/>
              <w:bottom w:w="0" w:type="dxa"/>
              <w:right w:w="0" w:type="dxa"/>
            </w:tcMar>
          </w:tcPr>
          <w:p w14:paraId="248D06B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integration</w:t>
            </w:r>
          </w:p>
        </w:tc>
        <w:tc>
          <w:tcPr>
            <w:tcW w:w="567" w:type="dxa"/>
            <w:shd w:val="clear" w:color="auto" w:fill="C8DE91"/>
            <w:tcMar>
              <w:top w:w="0" w:type="dxa"/>
              <w:left w:w="0" w:type="dxa"/>
              <w:bottom w:w="0" w:type="dxa"/>
              <w:right w:w="0" w:type="dxa"/>
            </w:tcMar>
            <w:vAlign w:val="center"/>
          </w:tcPr>
          <w:p w14:paraId="5147269E"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13</w:t>
            </w:r>
          </w:p>
        </w:tc>
        <w:tc>
          <w:tcPr>
            <w:tcW w:w="567" w:type="dxa"/>
            <w:shd w:val="clear" w:color="auto" w:fill="E9E898"/>
            <w:tcMar>
              <w:top w:w="0" w:type="dxa"/>
              <w:left w:w="0" w:type="dxa"/>
              <w:bottom w:w="0" w:type="dxa"/>
              <w:right w:w="0" w:type="dxa"/>
            </w:tcMar>
            <w:vAlign w:val="center"/>
          </w:tcPr>
          <w:p w14:paraId="31A16593"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6</w:t>
            </w:r>
          </w:p>
        </w:tc>
        <w:tc>
          <w:tcPr>
            <w:tcW w:w="567" w:type="dxa"/>
            <w:shd w:val="clear" w:color="auto" w:fill="FBEE9C"/>
            <w:tcMar>
              <w:top w:w="0" w:type="dxa"/>
              <w:left w:w="0" w:type="dxa"/>
              <w:bottom w:w="0" w:type="dxa"/>
              <w:right w:w="0" w:type="dxa"/>
            </w:tcMar>
            <w:vAlign w:val="center"/>
          </w:tcPr>
          <w:p w14:paraId="17C27AA4"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67" w:type="dxa"/>
            <w:shd w:val="clear" w:color="auto" w:fill="DBE495"/>
            <w:tcMar>
              <w:top w:w="0" w:type="dxa"/>
              <w:left w:w="0" w:type="dxa"/>
              <w:bottom w:w="0" w:type="dxa"/>
              <w:right w:w="0" w:type="dxa"/>
            </w:tcMar>
            <w:vAlign w:val="center"/>
          </w:tcPr>
          <w:p w14:paraId="1AE7AEEF"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w:t>
            </w:r>
          </w:p>
        </w:tc>
        <w:tc>
          <w:tcPr>
            <w:tcW w:w="567" w:type="dxa"/>
            <w:shd w:val="clear" w:color="auto" w:fill="EDEA99"/>
            <w:tcMar>
              <w:top w:w="0" w:type="dxa"/>
              <w:left w:w="0" w:type="dxa"/>
              <w:bottom w:w="0" w:type="dxa"/>
              <w:right w:w="0" w:type="dxa"/>
            </w:tcMar>
            <w:vAlign w:val="center"/>
          </w:tcPr>
          <w:p w14:paraId="452ED9FF"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67" w:type="dxa"/>
            <w:tcMar>
              <w:top w:w="0" w:type="dxa"/>
              <w:left w:w="0" w:type="dxa"/>
              <w:bottom w:w="0" w:type="dxa"/>
              <w:right w:w="0" w:type="dxa"/>
            </w:tcMar>
            <w:vAlign w:val="center"/>
          </w:tcPr>
          <w:p w14:paraId="316DD6F1"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5DDBA414"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4E328CE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04533FA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540AF9CE" w14:textId="77777777" w:rsidTr="003D59D1">
        <w:trPr>
          <w:trHeight w:hRule="exact" w:val="340"/>
        </w:trPr>
        <w:tc>
          <w:tcPr>
            <w:tcW w:w="0" w:type="auto"/>
            <w:tcMar>
              <w:top w:w="0" w:type="dxa"/>
              <w:left w:w="0" w:type="dxa"/>
              <w:bottom w:w="0" w:type="dxa"/>
              <w:right w:w="0" w:type="dxa"/>
            </w:tcMar>
          </w:tcPr>
          <w:p w14:paraId="6A0C4B1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interoperability</w:t>
            </w:r>
          </w:p>
        </w:tc>
        <w:tc>
          <w:tcPr>
            <w:tcW w:w="567" w:type="dxa"/>
            <w:shd w:val="clear" w:color="auto" w:fill="CDE092"/>
            <w:tcMar>
              <w:top w:w="0" w:type="dxa"/>
              <w:left w:w="0" w:type="dxa"/>
              <w:bottom w:w="0" w:type="dxa"/>
              <w:right w:w="0" w:type="dxa"/>
            </w:tcMar>
            <w:vAlign w:val="center"/>
          </w:tcPr>
          <w:p w14:paraId="74A9F331"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12</w:t>
            </w:r>
          </w:p>
        </w:tc>
        <w:tc>
          <w:tcPr>
            <w:tcW w:w="567" w:type="dxa"/>
            <w:shd w:val="clear" w:color="auto" w:fill="E4E797"/>
            <w:tcMar>
              <w:top w:w="0" w:type="dxa"/>
              <w:left w:w="0" w:type="dxa"/>
              <w:bottom w:w="0" w:type="dxa"/>
              <w:right w:w="0" w:type="dxa"/>
            </w:tcMar>
            <w:vAlign w:val="center"/>
          </w:tcPr>
          <w:p w14:paraId="36E39B55"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7</w:t>
            </w:r>
          </w:p>
        </w:tc>
        <w:tc>
          <w:tcPr>
            <w:tcW w:w="567" w:type="dxa"/>
            <w:shd w:val="clear" w:color="auto" w:fill="FBEE9C"/>
            <w:tcMar>
              <w:top w:w="0" w:type="dxa"/>
              <w:left w:w="0" w:type="dxa"/>
              <w:bottom w:w="0" w:type="dxa"/>
              <w:right w:w="0" w:type="dxa"/>
            </w:tcMar>
            <w:vAlign w:val="center"/>
          </w:tcPr>
          <w:p w14:paraId="54CAE185"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67" w:type="dxa"/>
            <w:shd w:val="clear" w:color="auto" w:fill="EDEA99"/>
            <w:tcMar>
              <w:top w:w="0" w:type="dxa"/>
              <w:left w:w="0" w:type="dxa"/>
              <w:bottom w:w="0" w:type="dxa"/>
              <w:right w:w="0" w:type="dxa"/>
            </w:tcMar>
            <w:vAlign w:val="center"/>
          </w:tcPr>
          <w:p w14:paraId="063A9CC3"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67" w:type="dxa"/>
            <w:tcMar>
              <w:top w:w="0" w:type="dxa"/>
              <w:left w:w="0" w:type="dxa"/>
              <w:bottom w:w="0" w:type="dxa"/>
              <w:right w:w="0" w:type="dxa"/>
            </w:tcMar>
            <w:vAlign w:val="center"/>
          </w:tcPr>
          <w:p w14:paraId="119C9878"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3F91ECD7"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5C37C54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62971D9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5A56EE9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48F94EAE" w14:textId="77777777" w:rsidTr="003D59D1">
        <w:trPr>
          <w:trHeight w:hRule="exact" w:val="340"/>
        </w:trPr>
        <w:tc>
          <w:tcPr>
            <w:tcW w:w="0" w:type="auto"/>
            <w:tcMar>
              <w:top w:w="0" w:type="dxa"/>
              <w:left w:w="0" w:type="dxa"/>
              <w:bottom w:w="0" w:type="dxa"/>
              <w:right w:w="0" w:type="dxa"/>
            </w:tcMar>
          </w:tcPr>
          <w:p w14:paraId="441E3877"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level</w:t>
            </w:r>
          </w:p>
        </w:tc>
        <w:tc>
          <w:tcPr>
            <w:tcW w:w="567" w:type="dxa"/>
            <w:shd w:val="clear" w:color="auto" w:fill="C8DE91"/>
            <w:tcMar>
              <w:top w:w="0" w:type="dxa"/>
              <w:left w:w="0" w:type="dxa"/>
              <w:bottom w:w="0" w:type="dxa"/>
              <w:right w:w="0" w:type="dxa"/>
            </w:tcMar>
            <w:vAlign w:val="center"/>
          </w:tcPr>
          <w:p w14:paraId="566904E5"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13</w:t>
            </w:r>
          </w:p>
        </w:tc>
        <w:tc>
          <w:tcPr>
            <w:tcW w:w="567" w:type="dxa"/>
            <w:shd w:val="clear" w:color="auto" w:fill="E4E797"/>
            <w:tcMar>
              <w:top w:w="0" w:type="dxa"/>
              <w:left w:w="0" w:type="dxa"/>
              <w:bottom w:w="0" w:type="dxa"/>
              <w:right w:w="0" w:type="dxa"/>
            </w:tcMar>
            <w:vAlign w:val="center"/>
          </w:tcPr>
          <w:p w14:paraId="15EDB2F7"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7</w:t>
            </w:r>
          </w:p>
        </w:tc>
        <w:tc>
          <w:tcPr>
            <w:tcW w:w="567" w:type="dxa"/>
            <w:shd w:val="clear" w:color="auto" w:fill="F6ED9B"/>
            <w:tcMar>
              <w:top w:w="0" w:type="dxa"/>
              <w:left w:w="0" w:type="dxa"/>
              <w:bottom w:w="0" w:type="dxa"/>
              <w:right w:w="0" w:type="dxa"/>
            </w:tcMar>
            <w:vAlign w:val="center"/>
          </w:tcPr>
          <w:p w14:paraId="5AF7652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67" w:type="dxa"/>
            <w:shd w:val="clear" w:color="auto" w:fill="E9E898"/>
            <w:tcMar>
              <w:top w:w="0" w:type="dxa"/>
              <w:left w:w="0" w:type="dxa"/>
              <w:bottom w:w="0" w:type="dxa"/>
              <w:right w:w="0" w:type="dxa"/>
            </w:tcMar>
            <w:vAlign w:val="center"/>
          </w:tcPr>
          <w:p w14:paraId="5FF15912"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6</w:t>
            </w:r>
          </w:p>
        </w:tc>
        <w:tc>
          <w:tcPr>
            <w:tcW w:w="567" w:type="dxa"/>
            <w:shd w:val="clear" w:color="auto" w:fill="D2E193"/>
            <w:tcMar>
              <w:top w:w="0" w:type="dxa"/>
              <w:left w:w="0" w:type="dxa"/>
              <w:bottom w:w="0" w:type="dxa"/>
              <w:right w:w="0" w:type="dxa"/>
            </w:tcMar>
            <w:vAlign w:val="center"/>
          </w:tcPr>
          <w:p w14:paraId="48F2ECB1"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11</w:t>
            </w:r>
          </w:p>
        </w:tc>
        <w:tc>
          <w:tcPr>
            <w:tcW w:w="567" w:type="dxa"/>
            <w:shd w:val="clear" w:color="auto" w:fill="FBEE9C"/>
            <w:tcMar>
              <w:top w:w="0" w:type="dxa"/>
              <w:left w:w="0" w:type="dxa"/>
              <w:bottom w:w="0" w:type="dxa"/>
              <w:right w:w="0" w:type="dxa"/>
            </w:tcMar>
            <w:vAlign w:val="center"/>
          </w:tcPr>
          <w:p w14:paraId="2A6F2462"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67" w:type="dxa"/>
            <w:tcMar>
              <w:top w:w="0" w:type="dxa"/>
              <w:left w:w="0" w:type="dxa"/>
              <w:bottom w:w="0" w:type="dxa"/>
              <w:right w:w="0" w:type="dxa"/>
            </w:tcMar>
            <w:vAlign w:val="center"/>
          </w:tcPr>
          <w:p w14:paraId="04D39487"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43F5B91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44CB5E9C"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6EC0413C" w14:textId="77777777" w:rsidTr="003D59D1">
        <w:trPr>
          <w:trHeight w:hRule="exact" w:val="340"/>
        </w:trPr>
        <w:tc>
          <w:tcPr>
            <w:tcW w:w="0" w:type="auto"/>
            <w:tcMar>
              <w:top w:w="0" w:type="dxa"/>
              <w:left w:w="0" w:type="dxa"/>
              <w:bottom w:w="0" w:type="dxa"/>
              <w:right w:w="0" w:type="dxa"/>
            </w:tcMar>
          </w:tcPr>
          <w:p w14:paraId="1F4C320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life cycle</w:t>
            </w:r>
          </w:p>
        </w:tc>
        <w:tc>
          <w:tcPr>
            <w:tcW w:w="567" w:type="dxa"/>
            <w:shd w:val="clear" w:color="auto" w:fill="C4DD90"/>
            <w:tcMar>
              <w:top w:w="0" w:type="dxa"/>
              <w:left w:w="0" w:type="dxa"/>
              <w:bottom w:w="0" w:type="dxa"/>
              <w:right w:w="0" w:type="dxa"/>
            </w:tcMar>
            <w:vAlign w:val="center"/>
          </w:tcPr>
          <w:p w14:paraId="492898C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14</w:t>
            </w:r>
          </w:p>
        </w:tc>
        <w:tc>
          <w:tcPr>
            <w:tcW w:w="567" w:type="dxa"/>
            <w:shd w:val="clear" w:color="auto" w:fill="F6ED9B"/>
            <w:tcMar>
              <w:top w:w="0" w:type="dxa"/>
              <w:left w:w="0" w:type="dxa"/>
              <w:bottom w:w="0" w:type="dxa"/>
              <w:right w:w="0" w:type="dxa"/>
            </w:tcMar>
            <w:vAlign w:val="center"/>
          </w:tcPr>
          <w:p w14:paraId="3578E5E7"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67" w:type="dxa"/>
            <w:tcMar>
              <w:top w:w="0" w:type="dxa"/>
              <w:left w:w="0" w:type="dxa"/>
              <w:bottom w:w="0" w:type="dxa"/>
              <w:right w:w="0" w:type="dxa"/>
            </w:tcMar>
            <w:vAlign w:val="center"/>
          </w:tcPr>
          <w:p w14:paraId="7A1894D3"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shd w:val="clear" w:color="auto" w:fill="EDEA99"/>
            <w:tcMar>
              <w:top w:w="0" w:type="dxa"/>
              <w:left w:w="0" w:type="dxa"/>
              <w:bottom w:w="0" w:type="dxa"/>
              <w:right w:w="0" w:type="dxa"/>
            </w:tcMar>
            <w:vAlign w:val="center"/>
          </w:tcPr>
          <w:p w14:paraId="1C124E8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67" w:type="dxa"/>
            <w:shd w:val="clear" w:color="auto" w:fill="DBE495"/>
            <w:tcMar>
              <w:top w:w="0" w:type="dxa"/>
              <w:left w:w="0" w:type="dxa"/>
              <w:bottom w:w="0" w:type="dxa"/>
              <w:right w:w="0" w:type="dxa"/>
            </w:tcMar>
            <w:vAlign w:val="center"/>
          </w:tcPr>
          <w:p w14:paraId="055C4048"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w:t>
            </w:r>
          </w:p>
        </w:tc>
        <w:tc>
          <w:tcPr>
            <w:tcW w:w="567" w:type="dxa"/>
            <w:shd w:val="clear" w:color="auto" w:fill="F2EB9A"/>
            <w:tcMar>
              <w:top w:w="0" w:type="dxa"/>
              <w:left w:w="0" w:type="dxa"/>
              <w:bottom w:w="0" w:type="dxa"/>
              <w:right w:w="0" w:type="dxa"/>
            </w:tcMar>
            <w:vAlign w:val="center"/>
          </w:tcPr>
          <w:p w14:paraId="3F1AC174"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67" w:type="dxa"/>
            <w:tcMar>
              <w:top w:w="0" w:type="dxa"/>
              <w:left w:w="0" w:type="dxa"/>
              <w:bottom w:w="0" w:type="dxa"/>
              <w:right w:w="0" w:type="dxa"/>
            </w:tcMar>
            <w:vAlign w:val="center"/>
          </w:tcPr>
          <w:p w14:paraId="007C5AEF"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3DB9237E"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02937A1C"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25A81B68" w14:textId="77777777" w:rsidTr="003D59D1">
        <w:trPr>
          <w:trHeight w:hRule="exact" w:val="340"/>
        </w:trPr>
        <w:tc>
          <w:tcPr>
            <w:tcW w:w="0" w:type="auto"/>
            <w:tcMar>
              <w:top w:w="0" w:type="dxa"/>
              <w:left w:w="0" w:type="dxa"/>
              <w:bottom w:w="0" w:type="dxa"/>
              <w:right w:w="0" w:type="dxa"/>
            </w:tcMar>
          </w:tcPr>
          <w:p w14:paraId="60939C6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management</w:t>
            </w:r>
          </w:p>
        </w:tc>
        <w:tc>
          <w:tcPr>
            <w:tcW w:w="567" w:type="dxa"/>
            <w:shd w:val="clear" w:color="auto" w:fill="ADD68B"/>
            <w:tcMar>
              <w:top w:w="0" w:type="dxa"/>
              <w:left w:w="0" w:type="dxa"/>
              <w:bottom w:w="0" w:type="dxa"/>
              <w:right w:w="0" w:type="dxa"/>
            </w:tcMar>
            <w:vAlign w:val="center"/>
          </w:tcPr>
          <w:p w14:paraId="19E4D54C"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19</w:t>
            </w:r>
          </w:p>
        </w:tc>
        <w:tc>
          <w:tcPr>
            <w:tcW w:w="567" w:type="dxa"/>
            <w:shd w:val="clear" w:color="auto" w:fill="EDEA99"/>
            <w:tcMar>
              <w:top w:w="0" w:type="dxa"/>
              <w:left w:w="0" w:type="dxa"/>
              <w:bottom w:w="0" w:type="dxa"/>
              <w:right w:w="0" w:type="dxa"/>
            </w:tcMar>
            <w:vAlign w:val="center"/>
          </w:tcPr>
          <w:p w14:paraId="7AD773F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67" w:type="dxa"/>
            <w:shd w:val="clear" w:color="auto" w:fill="FBEE9C"/>
            <w:tcMar>
              <w:top w:w="0" w:type="dxa"/>
              <w:left w:w="0" w:type="dxa"/>
              <w:bottom w:w="0" w:type="dxa"/>
              <w:right w:w="0" w:type="dxa"/>
            </w:tcMar>
            <w:vAlign w:val="center"/>
          </w:tcPr>
          <w:p w14:paraId="36889CC7"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67" w:type="dxa"/>
            <w:shd w:val="clear" w:color="auto" w:fill="D6E394"/>
            <w:tcMar>
              <w:top w:w="0" w:type="dxa"/>
              <w:left w:w="0" w:type="dxa"/>
              <w:bottom w:w="0" w:type="dxa"/>
              <w:right w:w="0" w:type="dxa"/>
            </w:tcMar>
            <w:vAlign w:val="center"/>
          </w:tcPr>
          <w:p w14:paraId="31F3543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10</w:t>
            </w:r>
          </w:p>
        </w:tc>
        <w:tc>
          <w:tcPr>
            <w:tcW w:w="567" w:type="dxa"/>
            <w:shd w:val="clear" w:color="auto" w:fill="EDEA99"/>
            <w:tcMar>
              <w:top w:w="0" w:type="dxa"/>
              <w:left w:w="0" w:type="dxa"/>
              <w:bottom w:w="0" w:type="dxa"/>
              <w:right w:w="0" w:type="dxa"/>
            </w:tcMar>
            <w:vAlign w:val="center"/>
          </w:tcPr>
          <w:p w14:paraId="5EF368BF"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67" w:type="dxa"/>
            <w:shd w:val="clear" w:color="auto" w:fill="F6ED9B"/>
            <w:tcMar>
              <w:top w:w="0" w:type="dxa"/>
              <w:left w:w="0" w:type="dxa"/>
              <w:bottom w:w="0" w:type="dxa"/>
              <w:right w:w="0" w:type="dxa"/>
            </w:tcMar>
            <w:vAlign w:val="center"/>
          </w:tcPr>
          <w:p w14:paraId="3B065741"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67" w:type="dxa"/>
            <w:shd w:val="clear" w:color="auto" w:fill="F2EB9A"/>
            <w:tcMar>
              <w:top w:w="0" w:type="dxa"/>
              <w:left w:w="0" w:type="dxa"/>
              <w:bottom w:w="0" w:type="dxa"/>
              <w:right w:w="0" w:type="dxa"/>
            </w:tcMar>
            <w:vAlign w:val="center"/>
          </w:tcPr>
          <w:p w14:paraId="7D4E39B8"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67" w:type="dxa"/>
            <w:tcMar>
              <w:top w:w="0" w:type="dxa"/>
              <w:left w:w="0" w:type="dxa"/>
              <w:bottom w:w="0" w:type="dxa"/>
              <w:right w:w="0" w:type="dxa"/>
            </w:tcMar>
            <w:vAlign w:val="center"/>
          </w:tcPr>
          <w:p w14:paraId="3D093145"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24B3ED6C"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2E6C20DC" w14:textId="77777777" w:rsidTr="003D59D1">
        <w:trPr>
          <w:trHeight w:hRule="exact" w:val="340"/>
        </w:trPr>
        <w:tc>
          <w:tcPr>
            <w:tcW w:w="0" w:type="auto"/>
            <w:tcMar>
              <w:top w:w="0" w:type="dxa"/>
              <w:left w:w="0" w:type="dxa"/>
              <w:bottom w:w="0" w:type="dxa"/>
              <w:right w:w="0" w:type="dxa"/>
            </w:tcMar>
          </w:tcPr>
          <w:p w14:paraId="3D30301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methodology</w:t>
            </w:r>
          </w:p>
        </w:tc>
        <w:tc>
          <w:tcPr>
            <w:tcW w:w="567" w:type="dxa"/>
            <w:shd w:val="clear" w:color="auto" w:fill="D6E394"/>
            <w:tcMar>
              <w:top w:w="0" w:type="dxa"/>
              <w:left w:w="0" w:type="dxa"/>
              <w:bottom w:w="0" w:type="dxa"/>
              <w:right w:w="0" w:type="dxa"/>
            </w:tcMar>
            <w:vAlign w:val="center"/>
          </w:tcPr>
          <w:p w14:paraId="7CB18485"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10</w:t>
            </w:r>
          </w:p>
        </w:tc>
        <w:tc>
          <w:tcPr>
            <w:tcW w:w="567" w:type="dxa"/>
            <w:shd w:val="clear" w:color="auto" w:fill="EDEA99"/>
            <w:tcMar>
              <w:top w:w="0" w:type="dxa"/>
              <w:left w:w="0" w:type="dxa"/>
              <w:bottom w:w="0" w:type="dxa"/>
              <w:right w:w="0" w:type="dxa"/>
            </w:tcMar>
            <w:vAlign w:val="center"/>
          </w:tcPr>
          <w:p w14:paraId="4135DBE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67" w:type="dxa"/>
            <w:shd w:val="clear" w:color="auto" w:fill="FBEE9C"/>
            <w:tcMar>
              <w:top w:w="0" w:type="dxa"/>
              <w:left w:w="0" w:type="dxa"/>
              <w:bottom w:w="0" w:type="dxa"/>
              <w:right w:w="0" w:type="dxa"/>
            </w:tcMar>
            <w:vAlign w:val="center"/>
          </w:tcPr>
          <w:p w14:paraId="4A42E572"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67" w:type="dxa"/>
            <w:shd w:val="clear" w:color="auto" w:fill="EDEA99"/>
            <w:tcMar>
              <w:top w:w="0" w:type="dxa"/>
              <w:left w:w="0" w:type="dxa"/>
              <w:bottom w:w="0" w:type="dxa"/>
              <w:right w:w="0" w:type="dxa"/>
            </w:tcMar>
            <w:vAlign w:val="center"/>
          </w:tcPr>
          <w:p w14:paraId="036911CC"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67" w:type="dxa"/>
            <w:shd w:val="clear" w:color="auto" w:fill="DFE596"/>
            <w:tcMar>
              <w:top w:w="0" w:type="dxa"/>
              <w:left w:w="0" w:type="dxa"/>
              <w:bottom w:w="0" w:type="dxa"/>
              <w:right w:w="0" w:type="dxa"/>
            </w:tcMar>
            <w:vAlign w:val="center"/>
          </w:tcPr>
          <w:p w14:paraId="70DC683E"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8</w:t>
            </w:r>
          </w:p>
        </w:tc>
        <w:tc>
          <w:tcPr>
            <w:tcW w:w="567" w:type="dxa"/>
            <w:shd w:val="clear" w:color="auto" w:fill="FFEF9C"/>
            <w:tcMar>
              <w:top w:w="0" w:type="dxa"/>
              <w:left w:w="0" w:type="dxa"/>
              <w:bottom w:w="0" w:type="dxa"/>
              <w:right w:w="0" w:type="dxa"/>
            </w:tcMar>
            <w:vAlign w:val="center"/>
          </w:tcPr>
          <w:p w14:paraId="52980803"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67" w:type="dxa"/>
            <w:shd w:val="clear" w:color="auto" w:fill="F2EB9A"/>
            <w:tcMar>
              <w:top w:w="0" w:type="dxa"/>
              <w:left w:w="0" w:type="dxa"/>
              <w:bottom w:w="0" w:type="dxa"/>
              <w:right w:w="0" w:type="dxa"/>
            </w:tcMar>
            <w:vAlign w:val="center"/>
          </w:tcPr>
          <w:p w14:paraId="2D782DB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67" w:type="dxa"/>
            <w:tcMar>
              <w:top w:w="0" w:type="dxa"/>
              <w:left w:w="0" w:type="dxa"/>
              <w:bottom w:w="0" w:type="dxa"/>
              <w:right w:w="0" w:type="dxa"/>
            </w:tcMar>
            <w:vAlign w:val="center"/>
          </w:tcPr>
          <w:p w14:paraId="767F6C8C"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11741C3E"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0228BE3C" w14:textId="77777777" w:rsidTr="003D59D1">
        <w:trPr>
          <w:trHeight w:hRule="exact" w:val="340"/>
        </w:trPr>
        <w:tc>
          <w:tcPr>
            <w:tcW w:w="0" w:type="auto"/>
            <w:tcMar>
              <w:top w:w="0" w:type="dxa"/>
              <w:left w:w="0" w:type="dxa"/>
              <w:bottom w:w="0" w:type="dxa"/>
              <w:right w:w="0" w:type="dxa"/>
            </w:tcMar>
          </w:tcPr>
          <w:p w14:paraId="05356374"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model</w:t>
            </w:r>
          </w:p>
        </w:tc>
        <w:tc>
          <w:tcPr>
            <w:tcW w:w="567" w:type="dxa"/>
            <w:shd w:val="clear" w:color="auto" w:fill="7FC781"/>
            <w:tcMar>
              <w:top w:w="0" w:type="dxa"/>
              <w:left w:w="0" w:type="dxa"/>
              <w:bottom w:w="0" w:type="dxa"/>
              <w:right w:w="0" w:type="dxa"/>
            </w:tcMar>
            <w:vAlign w:val="center"/>
          </w:tcPr>
          <w:p w14:paraId="6C35103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29</w:t>
            </w:r>
          </w:p>
        </w:tc>
        <w:tc>
          <w:tcPr>
            <w:tcW w:w="567" w:type="dxa"/>
            <w:shd w:val="clear" w:color="auto" w:fill="BBDA8E"/>
            <w:tcMar>
              <w:top w:w="0" w:type="dxa"/>
              <w:left w:w="0" w:type="dxa"/>
              <w:bottom w:w="0" w:type="dxa"/>
              <w:right w:w="0" w:type="dxa"/>
            </w:tcMar>
            <w:vAlign w:val="center"/>
          </w:tcPr>
          <w:p w14:paraId="4ABBD4D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16</w:t>
            </w:r>
          </w:p>
        </w:tc>
        <w:tc>
          <w:tcPr>
            <w:tcW w:w="567" w:type="dxa"/>
            <w:shd w:val="clear" w:color="auto" w:fill="DFE596"/>
            <w:tcMar>
              <w:top w:w="0" w:type="dxa"/>
              <w:left w:w="0" w:type="dxa"/>
              <w:bottom w:w="0" w:type="dxa"/>
              <w:right w:w="0" w:type="dxa"/>
            </w:tcMar>
            <w:vAlign w:val="center"/>
          </w:tcPr>
          <w:p w14:paraId="22E1F5D5"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8</w:t>
            </w:r>
          </w:p>
        </w:tc>
        <w:tc>
          <w:tcPr>
            <w:tcW w:w="567" w:type="dxa"/>
            <w:shd w:val="clear" w:color="auto" w:fill="BFDB8F"/>
            <w:tcMar>
              <w:top w:w="0" w:type="dxa"/>
              <w:left w:w="0" w:type="dxa"/>
              <w:bottom w:w="0" w:type="dxa"/>
              <w:right w:w="0" w:type="dxa"/>
            </w:tcMar>
            <w:vAlign w:val="center"/>
          </w:tcPr>
          <w:p w14:paraId="51A0B429"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15</w:t>
            </w:r>
          </w:p>
        </w:tc>
        <w:tc>
          <w:tcPr>
            <w:tcW w:w="567" w:type="dxa"/>
            <w:shd w:val="clear" w:color="auto" w:fill="ADD68B"/>
            <w:tcMar>
              <w:top w:w="0" w:type="dxa"/>
              <w:left w:w="0" w:type="dxa"/>
              <w:bottom w:w="0" w:type="dxa"/>
              <w:right w:w="0" w:type="dxa"/>
            </w:tcMar>
            <w:vAlign w:val="center"/>
          </w:tcPr>
          <w:p w14:paraId="1D2C633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19</w:t>
            </w:r>
          </w:p>
        </w:tc>
        <w:tc>
          <w:tcPr>
            <w:tcW w:w="567" w:type="dxa"/>
            <w:shd w:val="clear" w:color="auto" w:fill="F6ED9B"/>
            <w:tcMar>
              <w:top w:w="0" w:type="dxa"/>
              <w:left w:w="0" w:type="dxa"/>
              <w:bottom w:w="0" w:type="dxa"/>
              <w:right w:w="0" w:type="dxa"/>
            </w:tcMar>
            <w:vAlign w:val="center"/>
          </w:tcPr>
          <w:p w14:paraId="4AE5D731"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67" w:type="dxa"/>
            <w:shd w:val="clear" w:color="auto" w:fill="BFDB8F"/>
            <w:tcMar>
              <w:top w:w="0" w:type="dxa"/>
              <w:left w:w="0" w:type="dxa"/>
              <w:bottom w:w="0" w:type="dxa"/>
              <w:right w:w="0" w:type="dxa"/>
            </w:tcMar>
            <w:vAlign w:val="center"/>
          </w:tcPr>
          <w:p w14:paraId="6E7D59D3"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15</w:t>
            </w:r>
          </w:p>
        </w:tc>
        <w:tc>
          <w:tcPr>
            <w:tcW w:w="567" w:type="dxa"/>
            <w:tcMar>
              <w:top w:w="0" w:type="dxa"/>
              <w:left w:w="0" w:type="dxa"/>
              <w:bottom w:w="0" w:type="dxa"/>
              <w:right w:w="0" w:type="dxa"/>
            </w:tcMar>
            <w:vAlign w:val="center"/>
          </w:tcPr>
          <w:p w14:paraId="59EBEA7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4A8F9A8C"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0C4A796A" w14:textId="77777777" w:rsidTr="003D59D1">
        <w:trPr>
          <w:trHeight w:hRule="exact" w:val="340"/>
        </w:trPr>
        <w:tc>
          <w:tcPr>
            <w:tcW w:w="0" w:type="auto"/>
            <w:tcMar>
              <w:top w:w="0" w:type="dxa"/>
              <w:left w:w="0" w:type="dxa"/>
              <w:bottom w:w="0" w:type="dxa"/>
              <w:right w:w="0" w:type="dxa"/>
            </w:tcMar>
          </w:tcPr>
          <w:p w14:paraId="7016C14F"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opportunity</w:t>
            </w:r>
          </w:p>
        </w:tc>
        <w:tc>
          <w:tcPr>
            <w:tcW w:w="567" w:type="dxa"/>
            <w:shd w:val="clear" w:color="auto" w:fill="D6E394"/>
            <w:tcMar>
              <w:top w:w="0" w:type="dxa"/>
              <w:left w:w="0" w:type="dxa"/>
              <w:bottom w:w="0" w:type="dxa"/>
              <w:right w:w="0" w:type="dxa"/>
            </w:tcMar>
            <w:vAlign w:val="center"/>
          </w:tcPr>
          <w:p w14:paraId="3402F8C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10</w:t>
            </w:r>
          </w:p>
        </w:tc>
        <w:tc>
          <w:tcPr>
            <w:tcW w:w="567" w:type="dxa"/>
            <w:tcMar>
              <w:top w:w="0" w:type="dxa"/>
              <w:left w:w="0" w:type="dxa"/>
              <w:bottom w:w="0" w:type="dxa"/>
              <w:right w:w="0" w:type="dxa"/>
            </w:tcMar>
            <w:vAlign w:val="center"/>
          </w:tcPr>
          <w:p w14:paraId="710EA542"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shd w:val="clear" w:color="auto" w:fill="FFEF9C"/>
            <w:tcMar>
              <w:top w:w="0" w:type="dxa"/>
              <w:left w:w="0" w:type="dxa"/>
              <w:bottom w:w="0" w:type="dxa"/>
              <w:right w:w="0" w:type="dxa"/>
            </w:tcMar>
            <w:vAlign w:val="center"/>
          </w:tcPr>
          <w:p w14:paraId="59E6D34E"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67" w:type="dxa"/>
            <w:shd w:val="clear" w:color="auto" w:fill="F2EB9A"/>
            <w:tcMar>
              <w:top w:w="0" w:type="dxa"/>
              <w:left w:w="0" w:type="dxa"/>
              <w:bottom w:w="0" w:type="dxa"/>
              <w:right w:w="0" w:type="dxa"/>
            </w:tcMar>
            <w:vAlign w:val="center"/>
          </w:tcPr>
          <w:p w14:paraId="07453AC5"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67" w:type="dxa"/>
            <w:shd w:val="clear" w:color="auto" w:fill="F2EB9A"/>
            <w:tcMar>
              <w:top w:w="0" w:type="dxa"/>
              <w:left w:w="0" w:type="dxa"/>
              <w:bottom w:w="0" w:type="dxa"/>
              <w:right w:w="0" w:type="dxa"/>
            </w:tcMar>
            <w:vAlign w:val="center"/>
          </w:tcPr>
          <w:p w14:paraId="05EC4C78"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67" w:type="dxa"/>
            <w:shd w:val="clear" w:color="auto" w:fill="F6ED9B"/>
            <w:tcMar>
              <w:top w:w="0" w:type="dxa"/>
              <w:left w:w="0" w:type="dxa"/>
              <w:bottom w:w="0" w:type="dxa"/>
              <w:right w:w="0" w:type="dxa"/>
            </w:tcMar>
            <w:vAlign w:val="center"/>
          </w:tcPr>
          <w:p w14:paraId="553E543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67" w:type="dxa"/>
            <w:shd w:val="clear" w:color="auto" w:fill="EDEA99"/>
            <w:tcMar>
              <w:top w:w="0" w:type="dxa"/>
              <w:left w:w="0" w:type="dxa"/>
              <w:bottom w:w="0" w:type="dxa"/>
              <w:right w:w="0" w:type="dxa"/>
            </w:tcMar>
            <w:vAlign w:val="center"/>
          </w:tcPr>
          <w:p w14:paraId="5331736F"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67" w:type="dxa"/>
            <w:tcMar>
              <w:top w:w="0" w:type="dxa"/>
              <w:left w:w="0" w:type="dxa"/>
              <w:bottom w:w="0" w:type="dxa"/>
              <w:right w:w="0" w:type="dxa"/>
            </w:tcMar>
            <w:vAlign w:val="center"/>
          </w:tcPr>
          <w:p w14:paraId="2B263EAB"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753EFBB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71CD3166" w14:textId="77777777" w:rsidTr="003D59D1">
        <w:trPr>
          <w:trHeight w:hRule="exact" w:val="340"/>
        </w:trPr>
        <w:tc>
          <w:tcPr>
            <w:tcW w:w="0" w:type="auto"/>
            <w:tcMar>
              <w:top w:w="0" w:type="dxa"/>
              <w:left w:w="0" w:type="dxa"/>
              <w:bottom w:w="0" w:type="dxa"/>
              <w:right w:w="0" w:type="dxa"/>
            </w:tcMar>
          </w:tcPr>
          <w:p w14:paraId="20208F5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performance</w:t>
            </w:r>
          </w:p>
        </w:tc>
        <w:tc>
          <w:tcPr>
            <w:tcW w:w="567" w:type="dxa"/>
            <w:shd w:val="clear" w:color="auto" w:fill="BFDB8F"/>
            <w:tcMar>
              <w:top w:w="0" w:type="dxa"/>
              <w:left w:w="0" w:type="dxa"/>
              <w:bottom w:w="0" w:type="dxa"/>
              <w:right w:w="0" w:type="dxa"/>
            </w:tcMar>
            <w:vAlign w:val="center"/>
          </w:tcPr>
          <w:p w14:paraId="1C276FB8"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15</w:t>
            </w:r>
          </w:p>
        </w:tc>
        <w:tc>
          <w:tcPr>
            <w:tcW w:w="567" w:type="dxa"/>
            <w:shd w:val="clear" w:color="auto" w:fill="EDEA99"/>
            <w:tcMar>
              <w:top w:w="0" w:type="dxa"/>
              <w:left w:w="0" w:type="dxa"/>
              <w:bottom w:w="0" w:type="dxa"/>
              <w:right w:w="0" w:type="dxa"/>
            </w:tcMar>
            <w:vAlign w:val="center"/>
          </w:tcPr>
          <w:p w14:paraId="2FF5B665"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67" w:type="dxa"/>
            <w:shd w:val="clear" w:color="auto" w:fill="F6ED9B"/>
            <w:tcMar>
              <w:top w:w="0" w:type="dxa"/>
              <w:left w:w="0" w:type="dxa"/>
              <w:bottom w:w="0" w:type="dxa"/>
              <w:right w:w="0" w:type="dxa"/>
            </w:tcMar>
            <w:vAlign w:val="center"/>
          </w:tcPr>
          <w:p w14:paraId="0062FE49"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67" w:type="dxa"/>
            <w:shd w:val="clear" w:color="auto" w:fill="DBE495"/>
            <w:tcMar>
              <w:top w:w="0" w:type="dxa"/>
              <w:left w:w="0" w:type="dxa"/>
              <w:bottom w:w="0" w:type="dxa"/>
              <w:right w:w="0" w:type="dxa"/>
            </w:tcMar>
            <w:vAlign w:val="center"/>
          </w:tcPr>
          <w:p w14:paraId="70C1F5D5"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w:t>
            </w:r>
          </w:p>
        </w:tc>
        <w:tc>
          <w:tcPr>
            <w:tcW w:w="567" w:type="dxa"/>
            <w:shd w:val="clear" w:color="auto" w:fill="C4DD90"/>
            <w:tcMar>
              <w:top w:w="0" w:type="dxa"/>
              <w:left w:w="0" w:type="dxa"/>
              <w:bottom w:w="0" w:type="dxa"/>
              <w:right w:w="0" w:type="dxa"/>
            </w:tcMar>
            <w:vAlign w:val="center"/>
          </w:tcPr>
          <w:p w14:paraId="5C00D8E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14</w:t>
            </w:r>
          </w:p>
        </w:tc>
        <w:tc>
          <w:tcPr>
            <w:tcW w:w="567" w:type="dxa"/>
            <w:shd w:val="clear" w:color="auto" w:fill="FFEF9C"/>
            <w:tcMar>
              <w:top w:w="0" w:type="dxa"/>
              <w:left w:w="0" w:type="dxa"/>
              <w:bottom w:w="0" w:type="dxa"/>
              <w:right w:w="0" w:type="dxa"/>
            </w:tcMar>
            <w:vAlign w:val="center"/>
          </w:tcPr>
          <w:p w14:paraId="278CF234"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67" w:type="dxa"/>
            <w:shd w:val="clear" w:color="auto" w:fill="DBE495"/>
            <w:tcMar>
              <w:top w:w="0" w:type="dxa"/>
              <w:left w:w="0" w:type="dxa"/>
              <w:bottom w:w="0" w:type="dxa"/>
              <w:right w:w="0" w:type="dxa"/>
            </w:tcMar>
            <w:vAlign w:val="center"/>
          </w:tcPr>
          <w:p w14:paraId="65346CC9"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w:t>
            </w:r>
          </w:p>
        </w:tc>
        <w:tc>
          <w:tcPr>
            <w:tcW w:w="567" w:type="dxa"/>
            <w:tcMar>
              <w:top w:w="0" w:type="dxa"/>
              <w:left w:w="0" w:type="dxa"/>
              <w:bottom w:w="0" w:type="dxa"/>
              <w:right w:w="0" w:type="dxa"/>
            </w:tcMar>
            <w:vAlign w:val="center"/>
          </w:tcPr>
          <w:p w14:paraId="273E4831"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1B644C3B"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4E7B3F78" w14:textId="77777777" w:rsidTr="003D59D1">
        <w:trPr>
          <w:trHeight w:hRule="exact" w:val="340"/>
        </w:trPr>
        <w:tc>
          <w:tcPr>
            <w:tcW w:w="0" w:type="auto"/>
            <w:tcMar>
              <w:top w:w="0" w:type="dxa"/>
              <w:left w:w="0" w:type="dxa"/>
              <w:bottom w:w="0" w:type="dxa"/>
              <w:right w:w="0" w:type="dxa"/>
            </w:tcMar>
          </w:tcPr>
          <w:p w14:paraId="67ECF835"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practice</w:t>
            </w:r>
          </w:p>
        </w:tc>
        <w:tc>
          <w:tcPr>
            <w:tcW w:w="567" w:type="dxa"/>
            <w:shd w:val="clear" w:color="auto" w:fill="BFDB8F"/>
            <w:tcMar>
              <w:top w:w="0" w:type="dxa"/>
              <w:left w:w="0" w:type="dxa"/>
              <w:bottom w:w="0" w:type="dxa"/>
              <w:right w:w="0" w:type="dxa"/>
            </w:tcMar>
            <w:vAlign w:val="center"/>
          </w:tcPr>
          <w:p w14:paraId="08FB07A9"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15</w:t>
            </w:r>
          </w:p>
        </w:tc>
        <w:tc>
          <w:tcPr>
            <w:tcW w:w="567" w:type="dxa"/>
            <w:shd w:val="clear" w:color="auto" w:fill="EDEA99"/>
            <w:tcMar>
              <w:top w:w="0" w:type="dxa"/>
              <w:left w:w="0" w:type="dxa"/>
              <w:bottom w:w="0" w:type="dxa"/>
              <w:right w:w="0" w:type="dxa"/>
            </w:tcMar>
            <w:vAlign w:val="center"/>
          </w:tcPr>
          <w:p w14:paraId="2161A248"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67" w:type="dxa"/>
            <w:shd w:val="clear" w:color="auto" w:fill="F6ED9B"/>
            <w:tcMar>
              <w:top w:w="0" w:type="dxa"/>
              <w:left w:w="0" w:type="dxa"/>
              <w:bottom w:w="0" w:type="dxa"/>
              <w:right w:w="0" w:type="dxa"/>
            </w:tcMar>
            <w:vAlign w:val="center"/>
          </w:tcPr>
          <w:p w14:paraId="399B6D5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67" w:type="dxa"/>
            <w:shd w:val="clear" w:color="auto" w:fill="C4DD90"/>
            <w:tcMar>
              <w:top w:w="0" w:type="dxa"/>
              <w:left w:w="0" w:type="dxa"/>
              <w:bottom w:w="0" w:type="dxa"/>
              <w:right w:w="0" w:type="dxa"/>
            </w:tcMar>
            <w:vAlign w:val="center"/>
          </w:tcPr>
          <w:p w14:paraId="1ABF4E0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14</w:t>
            </w:r>
          </w:p>
        </w:tc>
        <w:tc>
          <w:tcPr>
            <w:tcW w:w="567" w:type="dxa"/>
            <w:shd w:val="clear" w:color="auto" w:fill="DFE596"/>
            <w:tcMar>
              <w:top w:w="0" w:type="dxa"/>
              <w:left w:w="0" w:type="dxa"/>
              <w:bottom w:w="0" w:type="dxa"/>
              <w:right w:w="0" w:type="dxa"/>
            </w:tcMar>
            <w:vAlign w:val="center"/>
          </w:tcPr>
          <w:p w14:paraId="3820E95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8</w:t>
            </w:r>
          </w:p>
        </w:tc>
        <w:tc>
          <w:tcPr>
            <w:tcW w:w="567" w:type="dxa"/>
            <w:tcMar>
              <w:top w:w="0" w:type="dxa"/>
              <w:left w:w="0" w:type="dxa"/>
              <w:bottom w:w="0" w:type="dxa"/>
              <w:right w:w="0" w:type="dxa"/>
            </w:tcMar>
            <w:vAlign w:val="center"/>
          </w:tcPr>
          <w:p w14:paraId="61A55C91"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shd w:val="clear" w:color="auto" w:fill="EDEA99"/>
            <w:tcMar>
              <w:top w:w="0" w:type="dxa"/>
              <w:left w:w="0" w:type="dxa"/>
              <w:bottom w:w="0" w:type="dxa"/>
              <w:right w:w="0" w:type="dxa"/>
            </w:tcMar>
            <w:vAlign w:val="center"/>
          </w:tcPr>
          <w:p w14:paraId="1FDD00F7"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67" w:type="dxa"/>
            <w:tcMar>
              <w:top w:w="0" w:type="dxa"/>
              <w:left w:w="0" w:type="dxa"/>
              <w:bottom w:w="0" w:type="dxa"/>
              <w:right w:w="0" w:type="dxa"/>
            </w:tcMar>
            <w:vAlign w:val="center"/>
          </w:tcPr>
          <w:p w14:paraId="7C7AD8D8"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tcMar>
              <w:top w:w="0" w:type="dxa"/>
              <w:left w:w="0" w:type="dxa"/>
              <w:bottom w:w="0" w:type="dxa"/>
              <w:right w:w="0" w:type="dxa"/>
            </w:tcMar>
            <w:vAlign w:val="center"/>
          </w:tcPr>
          <w:p w14:paraId="0FDDE3D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1E0DF46F" w14:textId="77777777" w:rsidTr="003D59D1">
        <w:trPr>
          <w:trHeight w:hRule="exact" w:val="340"/>
        </w:trPr>
        <w:tc>
          <w:tcPr>
            <w:tcW w:w="0" w:type="auto"/>
            <w:tcMar>
              <w:top w:w="0" w:type="dxa"/>
              <w:left w:w="0" w:type="dxa"/>
              <w:bottom w:w="0" w:type="dxa"/>
              <w:right w:w="0" w:type="dxa"/>
            </w:tcMar>
          </w:tcPr>
          <w:p w14:paraId="693EC28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process</w:t>
            </w:r>
          </w:p>
        </w:tc>
        <w:tc>
          <w:tcPr>
            <w:tcW w:w="567" w:type="dxa"/>
            <w:shd w:val="clear" w:color="auto" w:fill="76C47F"/>
            <w:tcMar>
              <w:top w:w="0" w:type="dxa"/>
              <w:left w:w="0" w:type="dxa"/>
              <w:bottom w:w="0" w:type="dxa"/>
              <w:right w:w="0" w:type="dxa"/>
            </w:tcMar>
            <w:vAlign w:val="center"/>
          </w:tcPr>
          <w:p w14:paraId="27BA5A8A"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31</w:t>
            </w:r>
          </w:p>
        </w:tc>
        <w:tc>
          <w:tcPr>
            <w:tcW w:w="567" w:type="dxa"/>
            <w:shd w:val="clear" w:color="auto" w:fill="C4DD90"/>
            <w:tcMar>
              <w:top w:w="0" w:type="dxa"/>
              <w:left w:w="0" w:type="dxa"/>
              <w:bottom w:w="0" w:type="dxa"/>
              <w:right w:w="0" w:type="dxa"/>
            </w:tcMar>
            <w:vAlign w:val="center"/>
          </w:tcPr>
          <w:p w14:paraId="33302644"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14</w:t>
            </w:r>
          </w:p>
        </w:tc>
        <w:tc>
          <w:tcPr>
            <w:tcW w:w="567" w:type="dxa"/>
            <w:shd w:val="clear" w:color="auto" w:fill="EDEA99"/>
            <w:tcMar>
              <w:top w:w="0" w:type="dxa"/>
              <w:left w:w="0" w:type="dxa"/>
              <w:bottom w:w="0" w:type="dxa"/>
              <w:right w:w="0" w:type="dxa"/>
            </w:tcMar>
            <w:vAlign w:val="center"/>
          </w:tcPr>
          <w:p w14:paraId="5938D924"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67" w:type="dxa"/>
            <w:shd w:val="clear" w:color="auto" w:fill="B6D88D"/>
            <w:tcMar>
              <w:top w:w="0" w:type="dxa"/>
              <w:left w:w="0" w:type="dxa"/>
              <w:bottom w:w="0" w:type="dxa"/>
              <w:right w:w="0" w:type="dxa"/>
            </w:tcMar>
            <w:vAlign w:val="center"/>
          </w:tcPr>
          <w:p w14:paraId="74EF1D21"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17</w:t>
            </w:r>
          </w:p>
        </w:tc>
        <w:tc>
          <w:tcPr>
            <w:tcW w:w="567" w:type="dxa"/>
            <w:shd w:val="clear" w:color="auto" w:fill="A8D48A"/>
            <w:tcMar>
              <w:top w:w="0" w:type="dxa"/>
              <w:left w:w="0" w:type="dxa"/>
              <w:bottom w:w="0" w:type="dxa"/>
              <w:right w:w="0" w:type="dxa"/>
            </w:tcMar>
            <w:vAlign w:val="center"/>
          </w:tcPr>
          <w:p w14:paraId="143D8024"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w:t>
            </w:r>
          </w:p>
        </w:tc>
        <w:tc>
          <w:tcPr>
            <w:tcW w:w="567" w:type="dxa"/>
            <w:shd w:val="clear" w:color="auto" w:fill="E4E797"/>
            <w:tcMar>
              <w:top w:w="0" w:type="dxa"/>
              <w:left w:w="0" w:type="dxa"/>
              <w:bottom w:w="0" w:type="dxa"/>
              <w:right w:w="0" w:type="dxa"/>
            </w:tcMar>
            <w:vAlign w:val="center"/>
          </w:tcPr>
          <w:p w14:paraId="16699004"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7</w:t>
            </w:r>
          </w:p>
        </w:tc>
        <w:tc>
          <w:tcPr>
            <w:tcW w:w="567" w:type="dxa"/>
            <w:shd w:val="clear" w:color="auto" w:fill="C4DD90"/>
            <w:tcMar>
              <w:top w:w="0" w:type="dxa"/>
              <w:left w:w="0" w:type="dxa"/>
              <w:bottom w:w="0" w:type="dxa"/>
              <w:right w:w="0" w:type="dxa"/>
            </w:tcMar>
            <w:vAlign w:val="center"/>
          </w:tcPr>
          <w:p w14:paraId="6AC6A00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14</w:t>
            </w:r>
          </w:p>
        </w:tc>
        <w:tc>
          <w:tcPr>
            <w:tcW w:w="567" w:type="dxa"/>
            <w:shd w:val="clear" w:color="auto" w:fill="7AC680"/>
            <w:tcMar>
              <w:top w:w="0" w:type="dxa"/>
              <w:left w:w="0" w:type="dxa"/>
              <w:bottom w:w="0" w:type="dxa"/>
              <w:right w:w="0" w:type="dxa"/>
            </w:tcMar>
            <w:vAlign w:val="center"/>
          </w:tcPr>
          <w:p w14:paraId="60F502D4"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30</w:t>
            </w:r>
          </w:p>
        </w:tc>
        <w:tc>
          <w:tcPr>
            <w:tcW w:w="567" w:type="dxa"/>
            <w:tcMar>
              <w:top w:w="0" w:type="dxa"/>
              <w:left w:w="0" w:type="dxa"/>
              <w:bottom w:w="0" w:type="dxa"/>
              <w:right w:w="0" w:type="dxa"/>
            </w:tcMar>
            <w:vAlign w:val="center"/>
          </w:tcPr>
          <w:p w14:paraId="327A6F5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32EEEF51" w14:textId="77777777" w:rsidTr="003D59D1">
        <w:trPr>
          <w:trHeight w:hRule="exact" w:val="340"/>
        </w:trPr>
        <w:tc>
          <w:tcPr>
            <w:tcW w:w="0" w:type="auto"/>
            <w:tcMar>
              <w:top w:w="0" w:type="dxa"/>
              <w:left w:w="0" w:type="dxa"/>
              <w:bottom w:w="0" w:type="dxa"/>
              <w:right w:w="0" w:type="dxa"/>
            </w:tcMar>
          </w:tcPr>
          <w:p w14:paraId="18671706"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project</w:t>
            </w:r>
          </w:p>
        </w:tc>
        <w:tc>
          <w:tcPr>
            <w:tcW w:w="567" w:type="dxa"/>
            <w:shd w:val="clear" w:color="auto" w:fill="9BD087"/>
            <w:tcMar>
              <w:top w:w="0" w:type="dxa"/>
              <w:left w:w="0" w:type="dxa"/>
              <w:bottom w:w="0" w:type="dxa"/>
              <w:right w:w="0" w:type="dxa"/>
            </w:tcMar>
            <w:vAlign w:val="center"/>
          </w:tcPr>
          <w:p w14:paraId="45EB0CB5"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23</w:t>
            </w:r>
          </w:p>
        </w:tc>
        <w:tc>
          <w:tcPr>
            <w:tcW w:w="567" w:type="dxa"/>
            <w:shd w:val="clear" w:color="auto" w:fill="EDEA99"/>
            <w:tcMar>
              <w:top w:w="0" w:type="dxa"/>
              <w:left w:w="0" w:type="dxa"/>
              <w:bottom w:w="0" w:type="dxa"/>
              <w:right w:w="0" w:type="dxa"/>
            </w:tcMar>
            <w:vAlign w:val="center"/>
          </w:tcPr>
          <w:p w14:paraId="6553593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67" w:type="dxa"/>
            <w:shd w:val="clear" w:color="auto" w:fill="F2EB9A"/>
            <w:tcMar>
              <w:top w:w="0" w:type="dxa"/>
              <w:left w:w="0" w:type="dxa"/>
              <w:bottom w:w="0" w:type="dxa"/>
              <w:right w:w="0" w:type="dxa"/>
            </w:tcMar>
            <w:vAlign w:val="center"/>
          </w:tcPr>
          <w:p w14:paraId="499173AF"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67" w:type="dxa"/>
            <w:shd w:val="clear" w:color="auto" w:fill="EDEA99"/>
            <w:tcMar>
              <w:top w:w="0" w:type="dxa"/>
              <w:left w:w="0" w:type="dxa"/>
              <w:bottom w:w="0" w:type="dxa"/>
              <w:right w:w="0" w:type="dxa"/>
            </w:tcMar>
            <w:vAlign w:val="center"/>
          </w:tcPr>
          <w:p w14:paraId="6C0FD3F8"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67" w:type="dxa"/>
            <w:shd w:val="clear" w:color="auto" w:fill="DBE495"/>
            <w:tcMar>
              <w:top w:w="0" w:type="dxa"/>
              <w:left w:w="0" w:type="dxa"/>
              <w:bottom w:w="0" w:type="dxa"/>
              <w:right w:w="0" w:type="dxa"/>
            </w:tcMar>
            <w:vAlign w:val="center"/>
          </w:tcPr>
          <w:p w14:paraId="3643B14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w:t>
            </w:r>
          </w:p>
        </w:tc>
        <w:tc>
          <w:tcPr>
            <w:tcW w:w="567" w:type="dxa"/>
            <w:shd w:val="clear" w:color="auto" w:fill="FFEF9C"/>
            <w:tcMar>
              <w:top w:w="0" w:type="dxa"/>
              <w:left w:w="0" w:type="dxa"/>
              <w:bottom w:w="0" w:type="dxa"/>
              <w:right w:w="0" w:type="dxa"/>
            </w:tcMar>
            <w:vAlign w:val="center"/>
          </w:tcPr>
          <w:p w14:paraId="5DF5B98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67" w:type="dxa"/>
            <w:shd w:val="clear" w:color="auto" w:fill="E9E898"/>
            <w:tcMar>
              <w:top w:w="0" w:type="dxa"/>
              <w:left w:w="0" w:type="dxa"/>
              <w:bottom w:w="0" w:type="dxa"/>
              <w:right w:w="0" w:type="dxa"/>
            </w:tcMar>
            <w:vAlign w:val="center"/>
          </w:tcPr>
          <w:p w14:paraId="36DA5E3C"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6</w:t>
            </w:r>
          </w:p>
        </w:tc>
        <w:tc>
          <w:tcPr>
            <w:tcW w:w="567" w:type="dxa"/>
            <w:shd w:val="clear" w:color="auto" w:fill="BFDB8F"/>
            <w:tcMar>
              <w:top w:w="0" w:type="dxa"/>
              <w:left w:w="0" w:type="dxa"/>
              <w:bottom w:w="0" w:type="dxa"/>
              <w:right w:w="0" w:type="dxa"/>
            </w:tcMar>
            <w:vAlign w:val="center"/>
          </w:tcPr>
          <w:p w14:paraId="725DEB8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15</w:t>
            </w:r>
          </w:p>
        </w:tc>
        <w:tc>
          <w:tcPr>
            <w:tcW w:w="567" w:type="dxa"/>
            <w:tcMar>
              <w:top w:w="0" w:type="dxa"/>
              <w:left w:w="0" w:type="dxa"/>
              <w:bottom w:w="0" w:type="dxa"/>
              <w:right w:w="0" w:type="dxa"/>
            </w:tcMar>
            <w:vAlign w:val="center"/>
          </w:tcPr>
          <w:p w14:paraId="1820873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4E9AB3A2" w14:textId="77777777" w:rsidTr="003D59D1">
        <w:trPr>
          <w:trHeight w:hRule="exact" w:val="340"/>
        </w:trPr>
        <w:tc>
          <w:tcPr>
            <w:tcW w:w="0" w:type="auto"/>
            <w:tcMar>
              <w:top w:w="0" w:type="dxa"/>
              <w:left w:w="0" w:type="dxa"/>
              <w:bottom w:w="0" w:type="dxa"/>
              <w:right w:w="0" w:type="dxa"/>
            </w:tcMar>
          </w:tcPr>
          <w:p w14:paraId="135FB6B8"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quality</w:t>
            </w:r>
          </w:p>
        </w:tc>
        <w:tc>
          <w:tcPr>
            <w:tcW w:w="567" w:type="dxa"/>
            <w:shd w:val="clear" w:color="auto" w:fill="D2E193"/>
            <w:tcMar>
              <w:top w:w="0" w:type="dxa"/>
              <w:left w:w="0" w:type="dxa"/>
              <w:bottom w:w="0" w:type="dxa"/>
              <w:right w:w="0" w:type="dxa"/>
            </w:tcMar>
            <w:vAlign w:val="center"/>
          </w:tcPr>
          <w:p w14:paraId="59F15E79"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11</w:t>
            </w:r>
          </w:p>
        </w:tc>
        <w:tc>
          <w:tcPr>
            <w:tcW w:w="567" w:type="dxa"/>
            <w:shd w:val="clear" w:color="auto" w:fill="FFEF9C"/>
            <w:tcMar>
              <w:top w:w="0" w:type="dxa"/>
              <w:left w:w="0" w:type="dxa"/>
              <w:bottom w:w="0" w:type="dxa"/>
              <w:right w:w="0" w:type="dxa"/>
            </w:tcMar>
            <w:vAlign w:val="center"/>
          </w:tcPr>
          <w:p w14:paraId="1BC2398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67" w:type="dxa"/>
            <w:shd w:val="clear" w:color="auto" w:fill="FFEF9C"/>
            <w:tcMar>
              <w:top w:w="0" w:type="dxa"/>
              <w:left w:w="0" w:type="dxa"/>
              <w:bottom w:w="0" w:type="dxa"/>
              <w:right w:w="0" w:type="dxa"/>
            </w:tcMar>
            <w:vAlign w:val="center"/>
          </w:tcPr>
          <w:p w14:paraId="052697CA"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67" w:type="dxa"/>
            <w:shd w:val="clear" w:color="auto" w:fill="F2EB9A"/>
            <w:tcMar>
              <w:top w:w="0" w:type="dxa"/>
              <w:left w:w="0" w:type="dxa"/>
              <w:bottom w:w="0" w:type="dxa"/>
              <w:right w:w="0" w:type="dxa"/>
            </w:tcMar>
            <w:vAlign w:val="center"/>
          </w:tcPr>
          <w:p w14:paraId="3499D163"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67" w:type="dxa"/>
            <w:shd w:val="clear" w:color="auto" w:fill="D6E394"/>
            <w:tcMar>
              <w:top w:w="0" w:type="dxa"/>
              <w:left w:w="0" w:type="dxa"/>
              <w:bottom w:w="0" w:type="dxa"/>
              <w:right w:w="0" w:type="dxa"/>
            </w:tcMar>
            <w:vAlign w:val="center"/>
          </w:tcPr>
          <w:p w14:paraId="0C0294D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10</w:t>
            </w:r>
          </w:p>
        </w:tc>
        <w:tc>
          <w:tcPr>
            <w:tcW w:w="567" w:type="dxa"/>
            <w:tcMar>
              <w:top w:w="0" w:type="dxa"/>
              <w:left w:w="0" w:type="dxa"/>
              <w:bottom w:w="0" w:type="dxa"/>
              <w:right w:w="0" w:type="dxa"/>
            </w:tcMar>
            <w:vAlign w:val="center"/>
          </w:tcPr>
          <w:p w14:paraId="5A15AA37"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shd w:val="clear" w:color="auto" w:fill="F6ED9B"/>
            <w:tcMar>
              <w:top w:w="0" w:type="dxa"/>
              <w:left w:w="0" w:type="dxa"/>
              <w:bottom w:w="0" w:type="dxa"/>
              <w:right w:w="0" w:type="dxa"/>
            </w:tcMar>
            <w:vAlign w:val="center"/>
          </w:tcPr>
          <w:p w14:paraId="0C2FE83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67" w:type="dxa"/>
            <w:shd w:val="clear" w:color="auto" w:fill="D6E394"/>
            <w:tcMar>
              <w:top w:w="0" w:type="dxa"/>
              <w:left w:w="0" w:type="dxa"/>
              <w:bottom w:w="0" w:type="dxa"/>
              <w:right w:w="0" w:type="dxa"/>
            </w:tcMar>
            <w:vAlign w:val="center"/>
          </w:tcPr>
          <w:p w14:paraId="24EC0622"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10</w:t>
            </w:r>
          </w:p>
        </w:tc>
        <w:tc>
          <w:tcPr>
            <w:tcW w:w="567" w:type="dxa"/>
            <w:tcMar>
              <w:top w:w="0" w:type="dxa"/>
              <w:left w:w="0" w:type="dxa"/>
              <w:bottom w:w="0" w:type="dxa"/>
              <w:right w:w="0" w:type="dxa"/>
            </w:tcMar>
            <w:vAlign w:val="center"/>
          </w:tcPr>
          <w:p w14:paraId="0DB407C4"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374FA675" w14:textId="77777777" w:rsidTr="003D59D1">
        <w:trPr>
          <w:trHeight w:hRule="exact" w:val="340"/>
        </w:trPr>
        <w:tc>
          <w:tcPr>
            <w:tcW w:w="0" w:type="auto"/>
            <w:tcMar>
              <w:top w:w="0" w:type="dxa"/>
              <w:left w:w="0" w:type="dxa"/>
              <w:bottom w:w="0" w:type="dxa"/>
              <w:right w:w="0" w:type="dxa"/>
            </w:tcMar>
          </w:tcPr>
          <w:p w14:paraId="1FEA27F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requirement</w:t>
            </w:r>
          </w:p>
        </w:tc>
        <w:tc>
          <w:tcPr>
            <w:tcW w:w="567" w:type="dxa"/>
            <w:shd w:val="clear" w:color="auto" w:fill="BBDA8E"/>
            <w:tcMar>
              <w:top w:w="0" w:type="dxa"/>
              <w:left w:w="0" w:type="dxa"/>
              <w:bottom w:w="0" w:type="dxa"/>
              <w:right w:w="0" w:type="dxa"/>
            </w:tcMar>
            <w:vAlign w:val="center"/>
          </w:tcPr>
          <w:p w14:paraId="750D0274"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16</w:t>
            </w:r>
          </w:p>
        </w:tc>
        <w:tc>
          <w:tcPr>
            <w:tcW w:w="567" w:type="dxa"/>
            <w:shd w:val="clear" w:color="auto" w:fill="F2EB9A"/>
            <w:tcMar>
              <w:top w:w="0" w:type="dxa"/>
              <w:left w:w="0" w:type="dxa"/>
              <w:bottom w:w="0" w:type="dxa"/>
              <w:right w:w="0" w:type="dxa"/>
            </w:tcMar>
            <w:vAlign w:val="center"/>
          </w:tcPr>
          <w:p w14:paraId="0F240B6A"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67" w:type="dxa"/>
            <w:tcMar>
              <w:top w:w="0" w:type="dxa"/>
              <w:left w:w="0" w:type="dxa"/>
              <w:bottom w:w="0" w:type="dxa"/>
              <w:right w:w="0" w:type="dxa"/>
            </w:tcMar>
            <w:vAlign w:val="center"/>
          </w:tcPr>
          <w:p w14:paraId="74D68AF1"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shd w:val="clear" w:color="auto" w:fill="E4E797"/>
            <w:tcMar>
              <w:top w:w="0" w:type="dxa"/>
              <w:left w:w="0" w:type="dxa"/>
              <w:bottom w:w="0" w:type="dxa"/>
              <w:right w:w="0" w:type="dxa"/>
            </w:tcMar>
            <w:vAlign w:val="center"/>
          </w:tcPr>
          <w:p w14:paraId="659D2A8C"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7</w:t>
            </w:r>
          </w:p>
        </w:tc>
        <w:tc>
          <w:tcPr>
            <w:tcW w:w="567" w:type="dxa"/>
            <w:shd w:val="clear" w:color="auto" w:fill="E9E898"/>
            <w:tcMar>
              <w:top w:w="0" w:type="dxa"/>
              <w:left w:w="0" w:type="dxa"/>
              <w:bottom w:w="0" w:type="dxa"/>
              <w:right w:w="0" w:type="dxa"/>
            </w:tcMar>
            <w:vAlign w:val="center"/>
          </w:tcPr>
          <w:p w14:paraId="59762562"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6</w:t>
            </w:r>
          </w:p>
        </w:tc>
        <w:tc>
          <w:tcPr>
            <w:tcW w:w="567" w:type="dxa"/>
            <w:shd w:val="clear" w:color="auto" w:fill="FFEF9C"/>
            <w:tcMar>
              <w:top w:w="0" w:type="dxa"/>
              <w:left w:w="0" w:type="dxa"/>
              <w:bottom w:w="0" w:type="dxa"/>
              <w:right w:w="0" w:type="dxa"/>
            </w:tcMar>
            <w:vAlign w:val="center"/>
          </w:tcPr>
          <w:p w14:paraId="2485095A"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67" w:type="dxa"/>
            <w:shd w:val="clear" w:color="auto" w:fill="F2EB9A"/>
            <w:tcMar>
              <w:top w:w="0" w:type="dxa"/>
              <w:left w:w="0" w:type="dxa"/>
              <w:bottom w:w="0" w:type="dxa"/>
              <w:right w:w="0" w:type="dxa"/>
            </w:tcMar>
            <w:vAlign w:val="center"/>
          </w:tcPr>
          <w:p w14:paraId="1EC498F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67" w:type="dxa"/>
            <w:shd w:val="clear" w:color="auto" w:fill="F6ED9B"/>
            <w:tcMar>
              <w:top w:w="0" w:type="dxa"/>
              <w:left w:w="0" w:type="dxa"/>
              <w:bottom w:w="0" w:type="dxa"/>
              <w:right w:w="0" w:type="dxa"/>
            </w:tcMar>
            <w:vAlign w:val="center"/>
          </w:tcPr>
          <w:p w14:paraId="772DECD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67" w:type="dxa"/>
            <w:tcMar>
              <w:top w:w="0" w:type="dxa"/>
              <w:left w:w="0" w:type="dxa"/>
              <w:bottom w:w="0" w:type="dxa"/>
              <w:right w:w="0" w:type="dxa"/>
            </w:tcMar>
            <w:vAlign w:val="center"/>
          </w:tcPr>
          <w:p w14:paraId="37E3C029"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59D0179E" w14:textId="77777777" w:rsidTr="003D59D1">
        <w:trPr>
          <w:trHeight w:hRule="exact" w:val="340"/>
        </w:trPr>
        <w:tc>
          <w:tcPr>
            <w:tcW w:w="0" w:type="auto"/>
            <w:tcMar>
              <w:top w:w="0" w:type="dxa"/>
              <w:left w:w="0" w:type="dxa"/>
              <w:bottom w:w="0" w:type="dxa"/>
              <w:right w:w="0" w:type="dxa"/>
            </w:tcMar>
          </w:tcPr>
          <w:p w14:paraId="05B1ADE0"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research</w:t>
            </w:r>
          </w:p>
        </w:tc>
        <w:tc>
          <w:tcPr>
            <w:tcW w:w="567" w:type="dxa"/>
            <w:shd w:val="clear" w:color="auto" w:fill="96CE86"/>
            <w:tcMar>
              <w:top w:w="0" w:type="dxa"/>
              <w:left w:w="0" w:type="dxa"/>
              <w:bottom w:w="0" w:type="dxa"/>
              <w:right w:w="0" w:type="dxa"/>
            </w:tcMar>
            <w:vAlign w:val="center"/>
          </w:tcPr>
          <w:p w14:paraId="0C6815E9"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24</w:t>
            </w:r>
          </w:p>
        </w:tc>
        <w:tc>
          <w:tcPr>
            <w:tcW w:w="567" w:type="dxa"/>
            <w:shd w:val="clear" w:color="auto" w:fill="F2EB9A"/>
            <w:tcMar>
              <w:top w:w="0" w:type="dxa"/>
              <w:left w:w="0" w:type="dxa"/>
              <w:bottom w:w="0" w:type="dxa"/>
              <w:right w:w="0" w:type="dxa"/>
            </w:tcMar>
            <w:vAlign w:val="center"/>
          </w:tcPr>
          <w:p w14:paraId="101D5394"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67" w:type="dxa"/>
            <w:shd w:val="clear" w:color="auto" w:fill="F2EB9A"/>
            <w:tcMar>
              <w:top w:w="0" w:type="dxa"/>
              <w:left w:w="0" w:type="dxa"/>
              <w:bottom w:w="0" w:type="dxa"/>
              <w:right w:w="0" w:type="dxa"/>
            </w:tcMar>
            <w:vAlign w:val="center"/>
          </w:tcPr>
          <w:p w14:paraId="501C16A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67" w:type="dxa"/>
            <w:shd w:val="clear" w:color="auto" w:fill="B1D78C"/>
            <w:tcMar>
              <w:top w:w="0" w:type="dxa"/>
              <w:left w:w="0" w:type="dxa"/>
              <w:bottom w:w="0" w:type="dxa"/>
              <w:right w:w="0" w:type="dxa"/>
            </w:tcMar>
            <w:vAlign w:val="center"/>
          </w:tcPr>
          <w:p w14:paraId="609CEB5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18</w:t>
            </w:r>
          </w:p>
        </w:tc>
        <w:tc>
          <w:tcPr>
            <w:tcW w:w="567" w:type="dxa"/>
            <w:shd w:val="clear" w:color="auto" w:fill="BBDA8E"/>
            <w:tcMar>
              <w:top w:w="0" w:type="dxa"/>
              <w:left w:w="0" w:type="dxa"/>
              <w:bottom w:w="0" w:type="dxa"/>
              <w:right w:w="0" w:type="dxa"/>
            </w:tcMar>
            <w:vAlign w:val="center"/>
          </w:tcPr>
          <w:p w14:paraId="7EFE368F"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16</w:t>
            </w:r>
          </w:p>
        </w:tc>
        <w:tc>
          <w:tcPr>
            <w:tcW w:w="567" w:type="dxa"/>
            <w:shd w:val="clear" w:color="auto" w:fill="E9E898"/>
            <w:tcMar>
              <w:top w:w="0" w:type="dxa"/>
              <w:left w:w="0" w:type="dxa"/>
              <w:bottom w:w="0" w:type="dxa"/>
              <w:right w:w="0" w:type="dxa"/>
            </w:tcMar>
            <w:vAlign w:val="center"/>
          </w:tcPr>
          <w:p w14:paraId="797FFBB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6</w:t>
            </w:r>
          </w:p>
        </w:tc>
        <w:tc>
          <w:tcPr>
            <w:tcW w:w="567" w:type="dxa"/>
            <w:shd w:val="clear" w:color="auto" w:fill="D2E193"/>
            <w:tcMar>
              <w:top w:w="0" w:type="dxa"/>
              <w:left w:w="0" w:type="dxa"/>
              <w:bottom w:w="0" w:type="dxa"/>
              <w:right w:w="0" w:type="dxa"/>
            </w:tcMar>
            <w:vAlign w:val="center"/>
          </w:tcPr>
          <w:p w14:paraId="3DE9822A"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11</w:t>
            </w:r>
          </w:p>
        </w:tc>
        <w:tc>
          <w:tcPr>
            <w:tcW w:w="567" w:type="dxa"/>
            <w:shd w:val="clear" w:color="auto" w:fill="8DCB84"/>
            <w:tcMar>
              <w:top w:w="0" w:type="dxa"/>
              <w:left w:w="0" w:type="dxa"/>
              <w:bottom w:w="0" w:type="dxa"/>
              <w:right w:w="0" w:type="dxa"/>
            </w:tcMar>
            <w:vAlign w:val="center"/>
          </w:tcPr>
          <w:p w14:paraId="42334C84"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26</w:t>
            </w:r>
          </w:p>
        </w:tc>
        <w:tc>
          <w:tcPr>
            <w:tcW w:w="567" w:type="dxa"/>
            <w:tcMar>
              <w:top w:w="0" w:type="dxa"/>
              <w:left w:w="0" w:type="dxa"/>
              <w:bottom w:w="0" w:type="dxa"/>
              <w:right w:w="0" w:type="dxa"/>
            </w:tcMar>
            <w:vAlign w:val="center"/>
          </w:tcPr>
          <w:p w14:paraId="450B33D4"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1976DA18" w14:textId="77777777" w:rsidTr="003D59D1">
        <w:trPr>
          <w:trHeight w:hRule="exact" w:val="340"/>
        </w:trPr>
        <w:tc>
          <w:tcPr>
            <w:tcW w:w="0" w:type="auto"/>
            <w:tcMar>
              <w:top w:w="0" w:type="dxa"/>
              <w:left w:w="0" w:type="dxa"/>
              <w:bottom w:w="0" w:type="dxa"/>
              <w:right w:w="0" w:type="dxa"/>
            </w:tcMar>
          </w:tcPr>
          <w:p w14:paraId="1F26ECC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simulation</w:t>
            </w:r>
          </w:p>
        </w:tc>
        <w:tc>
          <w:tcPr>
            <w:tcW w:w="567" w:type="dxa"/>
            <w:shd w:val="clear" w:color="auto" w:fill="DFE596"/>
            <w:tcMar>
              <w:top w:w="0" w:type="dxa"/>
              <w:left w:w="0" w:type="dxa"/>
              <w:bottom w:w="0" w:type="dxa"/>
              <w:right w:w="0" w:type="dxa"/>
            </w:tcMar>
            <w:vAlign w:val="center"/>
          </w:tcPr>
          <w:p w14:paraId="33575D99"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8</w:t>
            </w:r>
          </w:p>
        </w:tc>
        <w:tc>
          <w:tcPr>
            <w:tcW w:w="567" w:type="dxa"/>
            <w:shd w:val="clear" w:color="auto" w:fill="E9E898"/>
            <w:tcMar>
              <w:top w:w="0" w:type="dxa"/>
              <w:left w:w="0" w:type="dxa"/>
              <w:bottom w:w="0" w:type="dxa"/>
              <w:right w:w="0" w:type="dxa"/>
            </w:tcMar>
            <w:vAlign w:val="center"/>
          </w:tcPr>
          <w:p w14:paraId="39AE8A5A"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6</w:t>
            </w:r>
          </w:p>
        </w:tc>
        <w:tc>
          <w:tcPr>
            <w:tcW w:w="567" w:type="dxa"/>
            <w:shd w:val="clear" w:color="auto" w:fill="F6ED9B"/>
            <w:tcMar>
              <w:top w:w="0" w:type="dxa"/>
              <w:left w:w="0" w:type="dxa"/>
              <w:bottom w:w="0" w:type="dxa"/>
              <w:right w:w="0" w:type="dxa"/>
            </w:tcMar>
            <w:vAlign w:val="center"/>
          </w:tcPr>
          <w:p w14:paraId="77FE7B61"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67" w:type="dxa"/>
            <w:shd w:val="clear" w:color="auto" w:fill="E9E898"/>
            <w:tcMar>
              <w:top w:w="0" w:type="dxa"/>
              <w:left w:w="0" w:type="dxa"/>
              <w:bottom w:w="0" w:type="dxa"/>
              <w:right w:w="0" w:type="dxa"/>
            </w:tcMar>
            <w:vAlign w:val="center"/>
          </w:tcPr>
          <w:p w14:paraId="78D02C8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6</w:t>
            </w:r>
          </w:p>
        </w:tc>
        <w:tc>
          <w:tcPr>
            <w:tcW w:w="567" w:type="dxa"/>
            <w:shd w:val="clear" w:color="auto" w:fill="BBDA8E"/>
            <w:tcMar>
              <w:top w:w="0" w:type="dxa"/>
              <w:left w:w="0" w:type="dxa"/>
              <w:bottom w:w="0" w:type="dxa"/>
              <w:right w:w="0" w:type="dxa"/>
            </w:tcMar>
            <w:vAlign w:val="center"/>
          </w:tcPr>
          <w:p w14:paraId="65490D49"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16</w:t>
            </w:r>
          </w:p>
        </w:tc>
        <w:tc>
          <w:tcPr>
            <w:tcW w:w="567" w:type="dxa"/>
            <w:shd w:val="clear" w:color="auto" w:fill="F6ED9B"/>
            <w:tcMar>
              <w:top w:w="0" w:type="dxa"/>
              <w:left w:w="0" w:type="dxa"/>
              <w:bottom w:w="0" w:type="dxa"/>
              <w:right w:w="0" w:type="dxa"/>
            </w:tcMar>
            <w:vAlign w:val="center"/>
          </w:tcPr>
          <w:p w14:paraId="3E8F860E"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67" w:type="dxa"/>
            <w:shd w:val="clear" w:color="auto" w:fill="E9E898"/>
            <w:tcMar>
              <w:top w:w="0" w:type="dxa"/>
              <w:left w:w="0" w:type="dxa"/>
              <w:bottom w:w="0" w:type="dxa"/>
              <w:right w:w="0" w:type="dxa"/>
            </w:tcMar>
            <w:vAlign w:val="center"/>
          </w:tcPr>
          <w:p w14:paraId="2316AD71"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6</w:t>
            </w:r>
          </w:p>
        </w:tc>
        <w:tc>
          <w:tcPr>
            <w:tcW w:w="567" w:type="dxa"/>
            <w:shd w:val="clear" w:color="auto" w:fill="CDE092"/>
            <w:tcMar>
              <w:top w:w="0" w:type="dxa"/>
              <w:left w:w="0" w:type="dxa"/>
              <w:bottom w:w="0" w:type="dxa"/>
              <w:right w:w="0" w:type="dxa"/>
            </w:tcMar>
            <w:vAlign w:val="center"/>
          </w:tcPr>
          <w:p w14:paraId="3808802C"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12</w:t>
            </w:r>
          </w:p>
        </w:tc>
        <w:tc>
          <w:tcPr>
            <w:tcW w:w="567" w:type="dxa"/>
            <w:tcMar>
              <w:top w:w="0" w:type="dxa"/>
              <w:left w:w="0" w:type="dxa"/>
              <w:bottom w:w="0" w:type="dxa"/>
              <w:right w:w="0" w:type="dxa"/>
            </w:tcMar>
            <w:vAlign w:val="center"/>
          </w:tcPr>
          <w:p w14:paraId="3929F3B3"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65854D18" w14:textId="77777777" w:rsidTr="003D59D1">
        <w:trPr>
          <w:trHeight w:hRule="exact" w:val="340"/>
        </w:trPr>
        <w:tc>
          <w:tcPr>
            <w:tcW w:w="0" w:type="auto"/>
            <w:tcMar>
              <w:top w:w="0" w:type="dxa"/>
              <w:left w:w="0" w:type="dxa"/>
              <w:bottom w:w="0" w:type="dxa"/>
              <w:right w:w="0" w:type="dxa"/>
            </w:tcMar>
          </w:tcPr>
          <w:p w14:paraId="7F9989CE"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software</w:t>
            </w:r>
          </w:p>
        </w:tc>
        <w:tc>
          <w:tcPr>
            <w:tcW w:w="567" w:type="dxa"/>
            <w:shd w:val="clear" w:color="auto" w:fill="C4DD90"/>
            <w:tcMar>
              <w:top w:w="0" w:type="dxa"/>
              <w:left w:w="0" w:type="dxa"/>
              <w:bottom w:w="0" w:type="dxa"/>
              <w:right w:w="0" w:type="dxa"/>
            </w:tcMar>
            <w:vAlign w:val="center"/>
          </w:tcPr>
          <w:p w14:paraId="4048A1CA"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14</w:t>
            </w:r>
          </w:p>
        </w:tc>
        <w:tc>
          <w:tcPr>
            <w:tcW w:w="567" w:type="dxa"/>
            <w:shd w:val="clear" w:color="auto" w:fill="EDEA99"/>
            <w:tcMar>
              <w:top w:w="0" w:type="dxa"/>
              <w:left w:w="0" w:type="dxa"/>
              <w:bottom w:w="0" w:type="dxa"/>
              <w:right w:w="0" w:type="dxa"/>
            </w:tcMar>
            <w:vAlign w:val="center"/>
          </w:tcPr>
          <w:p w14:paraId="3D73A943"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67" w:type="dxa"/>
            <w:shd w:val="clear" w:color="auto" w:fill="FBEE9C"/>
            <w:tcMar>
              <w:top w:w="0" w:type="dxa"/>
              <w:left w:w="0" w:type="dxa"/>
              <w:bottom w:w="0" w:type="dxa"/>
              <w:right w:w="0" w:type="dxa"/>
            </w:tcMar>
            <w:vAlign w:val="center"/>
          </w:tcPr>
          <w:p w14:paraId="193131E1"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67" w:type="dxa"/>
            <w:shd w:val="clear" w:color="auto" w:fill="F2EB9A"/>
            <w:tcMar>
              <w:top w:w="0" w:type="dxa"/>
              <w:left w:w="0" w:type="dxa"/>
              <w:bottom w:w="0" w:type="dxa"/>
              <w:right w:w="0" w:type="dxa"/>
            </w:tcMar>
            <w:vAlign w:val="center"/>
          </w:tcPr>
          <w:p w14:paraId="0F53439B"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67" w:type="dxa"/>
            <w:shd w:val="clear" w:color="auto" w:fill="D2E193"/>
            <w:tcMar>
              <w:top w:w="0" w:type="dxa"/>
              <w:left w:w="0" w:type="dxa"/>
              <w:bottom w:w="0" w:type="dxa"/>
              <w:right w:w="0" w:type="dxa"/>
            </w:tcMar>
            <w:vAlign w:val="center"/>
          </w:tcPr>
          <w:p w14:paraId="0855540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11</w:t>
            </w:r>
          </w:p>
        </w:tc>
        <w:tc>
          <w:tcPr>
            <w:tcW w:w="567" w:type="dxa"/>
            <w:shd w:val="clear" w:color="auto" w:fill="E9E898"/>
            <w:tcMar>
              <w:top w:w="0" w:type="dxa"/>
              <w:left w:w="0" w:type="dxa"/>
              <w:bottom w:w="0" w:type="dxa"/>
              <w:right w:w="0" w:type="dxa"/>
            </w:tcMar>
            <w:vAlign w:val="center"/>
          </w:tcPr>
          <w:p w14:paraId="4C842A7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6</w:t>
            </w:r>
          </w:p>
        </w:tc>
        <w:tc>
          <w:tcPr>
            <w:tcW w:w="567" w:type="dxa"/>
            <w:shd w:val="clear" w:color="auto" w:fill="DFE596"/>
            <w:tcMar>
              <w:top w:w="0" w:type="dxa"/>
              <w:left w:w="0" w:type="dxa"/>
              <w:bottom w:w="0" w:type="dxa"/>
              <w:right w:w="0" w:type="dxa"/>
            </w:tcMar>
            <w:vAlign w:val="center"/>
          </w:tcPr>
          <w:p w14:paraId="055CEB8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8</w:t>
            </w:r>
          </w:p>
        </w:tc>
        <w:tc>
          <w:tcPr>
            <w:tcW w:w="567" w:type="dxa"/>
            <w:shd w:val="clear" w:color="auto" w:fill="D2E193"/>
            <w:tcMar>
              <w:top w:w="0" w:type="dxa"/>
              <w:left w:w="0" w:type="dxa"/>
              <w:bottom w:w="0" w:type="dxa"/>
              <w:right w:w="0" w:type="dxa"/>
            </w:tcMar>
            <w:vAlign w:val="center"/>
          </w:tcPr>
          <w:p w14:paraId="58C334B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11</w:t>
            </w:r>
          </w:p>
        </w:tc>
        <w:tc>
          <w:tcPr>
            <w:tcW w:w="567" w:type="dxa"/>
            <w:tcMar>
              <w:top w:w="0" w:type="dxa"/>
              <w:left w:w="0" w:type="dxa"/>
              <w:bottom w:w="0" w:type="dxa"/>
              <w:right w:w="0" w:type="dxa"/>
            </w:tcMar>
            <w:vAlign w:val="center"/>
          </w:tcPr>
          <w:p w14:paraId="53C91DB3"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2E2688B6" w14:textId="77777777" w:rsidTr="003D59D1">
        <w:trPr>
          <w:trHeight w:hRule="exact" w:val="340"/>
        </w:trPr>
        <w:tc>
          <w:tcPr>
            <w:tcW w:w="0" w:type="auto"/>
            <w:tcMar>
              <w:top w:w="0" w:type="dxa"/>
              <w:left w:w="0" w:type="dxa"/>
              <w:bottom w:w="0" w:type="dxa"/>
              <w:right w:w="0" w:type="dxa"/>
            </w:tcMar>
          </w:tcPr>
          <w:p w14:paraId="45EB6F3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solution</w:t>
            </w:r>
          </w:p>
        </w:tc>
        <w:tc>
          <w:tcPr>
            <w:tcW w:w="567" w:type="dxa"/>
            <w:shd w:val="clear" w:color="auto" w:fill="C8DE91"/>
            <w:tcMar>
              <w:top w:w="0" w:type="dxa"/>
              <w:left w:w="0" w:type="dxa"/>
              <w:bottom w:w="0" w:type="dxa"/>
              <w:right w:w="0" w:type="dxa"/>
            </w:tcMar>
            <w:vAlign w:val="center"/>
          </w:tcPr>
          <w:p w14:paraId="7416F848"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13</w:t>
            </w:r>
          </w:p>
        </w:tc>
        <w:tc>
          <w:tcPr>
            <w:tcW w:w="567" w:type="dxa"/>
            <w:shd w:val="clear" w:color="auto" w:fill="F2EB9A"/>
            <w:tcMar>
              <w:top w:w="0" w:type="dxa"/>
              <w:left w:w="0" w:type="dxa"/>
              <w:bottom w:w="0" w:type="dxa"/>
              <w:right w:w="0" w:type="dxa"/>
            </w:tcMar>
            <w:vAlign w:val="center"/>
          </w:tcPr>
          <w:p w14:paraId="303FD7CC"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67" w:type="dxa"/>
            <w:shd w:val="clear" w:color="auto" w:fill="FFEF9C"/>
            <w:tcMar>
              <w:top w:w="0" w:type="dxa"/>
              <w:left w:w="0" w:type="dxa"/>
              <w:bottom w:w="0" w:type="dxa"/>
              <w:right w:w="0" w:type="dxa"/>
            </w:tcMar>
            <w:vAlign w:val="center"/>
          </w:tcPr>
          <w:p w14:paraId="1C46677B"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67" w:type="dxa"/>
            <w:shd w:val="clear" w:color="auto" w:fill="F6ED9B"/>
            <w:tcMar>
              <w:top w:w="0" w:type="dxa"/>
              <w:left w:w="0" w:type="dxa"/>
              <w:bottom w:w="0" w:type="dxa"/>
              <w:right w:w="0" w:type="dxa"/>
            </w:tcMar>
            <w:vAlign w:val="center"/>
          </w:tcPr>
          <w:p w14:paraId="53FCA044"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67" w:type="dxa"/>
            <w:shd w:val="clear" w:color="auto" w:fill="D6E394"/>
            <w:tcMar>
              <w:top w:w="0" w:type="dxa"/>
              <w:left w:w="0" w:type="dxa"/>
              <w:bottom w:w="0" w:type="dxa"/>
              <w:right w:w="0" w:type="dxa"/>
            </w:tcMar>
            <w:vAlign w:val="center"/>
          </w:tcPr>
          <w:p w14:paraId="1D9D2E97"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10</w:t>
            </w:r>
          </w:p>
        </w:tc>
        <w:tc>
          <w:tcPr>
            <w:tcW w:w="567" w:type="dxa"/>
            <w:shd w:val="clear" w:color="auto" w:fill="F6ED9B"/>
            <w:tcMar>
              <w:top w:w="0" w:type="dxa"/>
              <w:left w:w="0" w:type="dxa"/>
              <w:bottom w:w="0" w:type="dxa"/>
              <w:right w:w="0" w:type="dxa"/>
            </w:tcMar>
            <w:vAlign w:val="center"/>
          </w:tcPr>
          <w:p w14:paraId="3211212F"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67" w:type="dxa"/>
            <w:shd w:val="clear" w:color="auto" w:fill="EDEA99"/>
            <w:tcMar>
              <w:top w:w="0" w:type="dxa"/>
              <w:left w:w="0" w:type="dxa"/>
              <w:bottom w:w="0" w:type="dxa"/>
              <w:right w:w="0" w:type="dxa"/>
            </w:tcMar>
            <w:vAlign w:val="center"/>
          </w:tcPr>
          <w:p w14:paraId="5632E91B"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67" w:type="dxa"/>
            <w:shd w:val="clear" w:color="auto" w:fill="BFDB8F"/>
            <w:tcMar>
              <w:top w:w="0" w:type="dxa"/>
              <w:left w:w="0" w:type="dxa"/>
              <w:bottom w:w="0" w:type="dxa"/>
              <w:right w:w="0" w:type="dxa"/>
            </w:tcMar>
            <w:vAlign w:val="center"/>
          </w:tcPr>
          <w:p w14:paraId="7A259343"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15</w:t>
            </w:r>
          </w:p>
        </w:tc>
        <w:tc>
          <w:tcPr>
            <w:tcW w:w="567" w:type="dxa"/>
            <w:tcMar>
              <w:top w:w="0" w:type="dxa"/>
              <w:left w:w="0" w:type="dxa"/>
              <w:bottom w:w="0" w:type="dxa"/>
              <w:right w:w="0" w:type="dxa"/>
            </w:tcMar>
            <w:vAlign w:val="center"/>
          </w:tcPr>
          <w:p w14:paraId="0E8F651B"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0457B67D" w14:textId="77777777" w:rsidTr="003D59D1">
        <w:trPr>
          <w:trHeight w:hRule="exact" w:val="340"/>
        </w:trPr>
        <w:tc>
          <w:tcPr>
            <w:tcW w:w="0" w:type="auto"/>
            <w:tcMar>
              <w:top w:w="0" w:type="dxa"/>
              <w:left w:w="0" w:type="dxa"/>
              <w:bottom w:w="0" w:type="dxa"/>
              <w:right w:w="0" w:type="dxa"/>
            </w:tcMar>
          </w:tcPr>
          <w:p w14:paraId="1757880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stage</w:t>
            </w:r>
          </w:p>
        </w:tc>
        <w:tc>
          <w:tcPr>
            <w:tcW w:w="567" w:type="dxa"/>
            <w:shd w:val="clear" w:color="auto" w:fill="D2E193"/>
            <w:tcMar>
              <w:top w:w="0" w:type="dxa"/>
              <w:left w:w="0" w:type="dxa"/>
              <w:bottom w:w="0" w:type="dxa"/>
              <w:right w:w="0" w:type="dxa"/>
            </w:tcMar>
            <w:vAlign w:val="center"/>
          </w:tcPr>
          <w:p w14:paraId="140A738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11</w:t>
            </w:r>
          </w:p>
        </w:tc>
        <w:tc>
          <w:tcPr>
            <w:tcW w:w="567" w:type="dxa"/>
            <w:shd w:val="clear" w:color="auto" w:fill="FBEE9C"/>
            <w:tcMar>
              <w:top w:w="0" w:type="dxa"/>
              <w:left w:w="0" w:type="dxa"/>
              <w:bottom w:w="0" w:type="dxa"/>
              <w:right w:w="0" w:type="dxa"/>
            </w:tcMar>
            <w:vAlign w:val="center"/>
          </w:tcPr>
          <w:p w14:paraId="6FFF972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67" w:type="dxa"/>
            <w:shd w:val="clear" w:color="auto" w:fill="F6ED9B"/>
            <w:tcMar>
              <w:top w:w="0" w:type="dxa"/>
              <w:left w:w="0" w:type="dxa"/>
              <w:bottom w:w="0" w:type="dxa"/>
              <w:right w:w="0" w:type="dxa"/>
            </w:tcMar>
            <w:vAlign w:val="center"/>
          </w:tcPr>
          <w:p w14:paraId="3B559B97"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67" w:type="dxa"/>
            <w:shd w:val="clear" w:color="auto" w:fill="DBE495"/>
            <w:tcMar>
              <w:top w:w="0" w:type="dxa"/>
              <w:left w:w="0" w:type="dxa"/>
              <w:bottom w:w="0" w:type="dxa"/>
              <w:right w:w="0" w:type="dxa"/>
            </w:tcMar>
            <w:vAlign w:val="center"/>
          </w:tcPr>
          <w:p w14:paraId="5E3EB829"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w:t>
            </w:r>
          </w:p>
        </w:tc>
        <w:tc>
          <w:tcPr>
            <w:tcW w:w="567" w:type="dxa"/>
            <w:shd w:val="clear" w:color="auto" w:fill="F2EB9A"/>
            <w:tcMar>
              <w:top w:w="0" w:type="dxa"/>
              <w:left w:w="0" w:type="dxa"/>
              <w:bottom w:w="0" w:type="dxa"/>
              <w:right w:w="0" w:type="dxa"/>
            </w:tcMar>
            <w:vAlign w:val="center"/>
          </w:tcPr>
          <w:p w14:paraId="272BE19A"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67" w:type="dxa"/>
            <w:shd w:val="clear" w:color="auto" w:fill="FBEE9C"/>
            <w:tcMar>
              <w:top w:w="0" w:type="dxa"/>
              <w:left w:w="0" w:type="dxa"/>
              <w:bottom w:w="0" w:type="dxa"/>
              <w:right w:w="0" w:type="dxa"/>
            </w:tcMar>
            <w:vAlign w:val="center"/>
          </w:tcPr>
          <w:p w14:paraId="597A8937"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67" w:type="dxa"/>
            <w:shd w:val="clear" w:color="auto" w:fill="DBE495"/>
            <w:tcMar>
              <w:top w:w="0" w:type="dxa"/>
              <w:left w:w="0" w:type="dxa"/>
              <w:bottom w:w="0" w:type="dxa"/>
              <w:right w:w="0" w:type="dxa"/>
            </w:tcMar>
            <w:vAlign w:val="center"/>
          </w:tcPr>
          <w:p w14:paraId="4CEEECA1"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w:t>
            </w:r>
          </w:p>
        </w:tc>
        <w:tc>
          <w:tcPr>
            <w:tcW w:w="567" w:type="dxa"/>
            <w:shd w:val="clear" w:color="auto" w:fill="D6E394"/>
            <w:tcMar>
              <w:top w:w="0" w:type="dxa"/>
              <w:left w:w="0" w:type="dxa"/>
              <w:bottom w:w="0" w:type="dxa"/>
              <w:right w:w="0" w:type="dxa"/>
            </w:tcMar>
            <w:vAlign w:val="center"/>
          </w:tcPr>
          <w:p w14:paraId="04F8BAA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10</w:t>
            </w:r>
          </w:p>
        </w:tc>
        <w:tc>
          <w:tcPr>
            <w:tcW w:w="567" w:type="dxa"/>
            <w:tcMar>
              <w:top w:w="0" w:type="dxa"/>
              <w:left w:w="0" w:type="dxa"/>
              <w:bottom w:w="0" w:type="dxa"/>
              <w:right w:w="0" w:type="dxa"/>
            </w:tcMar>
            <w:vAlign w:val="center"/>
          </w:tcPr>
          <w:p w14:paraId="551E3EB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4E747CC5" w14:textId="77777777" w:rsidTr="003D59D1">
        <w:trPr>
          <w:trHeight w:hRule="exact" w:val="340"/>
        </w:trPr>
        <w:tc>
          <w:tcPr>
            <w:tcW w:w="0" w:type="auto"/>
            <w:tcMar>
              <w:top w:w="0" w:type="dxa"/>
              <w:left w:w="0" w:type="dxa"/>
              <w:bottom w:w="0" w:type="dxa"/>
              <w:right w:w="0" w:type="dxa"/>
            </w:tcMar>
          </w:tcPr>
          <w:p w14:paraId="34009701"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strategy</w:t>
            </w:r>
          </w:p>
        </w:tc>
        <w:tc>
          <w:tcPr>
            <w:tcW w:w="567" w:type="dxa"/>
            <w:shd w:val="clear" w:color="auto" w:fill="D6E394"/>
            <w:tcMar>
              <w:top w:w="0" w:type="dxa"/>
              <w:left w:w="0" w:type="dxa"/>
              <w:bottom w:w="0" w:type="dxa"/>
              <w:right w:w="0" w:type="dxa"/>
            </w:tcMar>
            <w:vAlign w:val="center"/>
          </w:tcPr>
          <w:p w14:paraId="15ADC0AE"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10</w:t>
            </w:r>
          </w:p>
        </w:tc>
        <w:tc>
          <w:tcPr>
            <w:tcW w:w="567" w:type="dxa"/>
            <w:shd w:val="clear" w:color="auto" w:fill="DFE596"/>
            <w:tcMar>
              <w:top w:w="0" w:type="dxa"/>
              <w:left w:w="0" w:type="dxa"/>
              <w:bottom w:w="0" w:type="dxa"/>
              <w:right w:w="0" w:type="dxa"/>
            </w:tcMar>
            <w:vAlign w:val="center"/>
          </w:tcPr>
          <w:p w14:paraId="45C59958"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8</w:t>
            </w:r>
          </w:p>
        </w:tc>
        <w:tc>
          <w:tcPr>
            <w:tcW w:w="567" w:type="dxa"/>
            <w:shd w:val="clear" w:color="auto" w:fill="FBEE9C"/>
            <w:tcMar>
              <w:top w:w="0" w:type="dxa"/>
              <w:left w:w="0" w:type="dxa"/>
              <w:bottom w:w="0" w:type="dxa"/>
              <w:right w:w="0" w:type="dxa"/>
            </w:tcMar>
            <w:vAlign w:val="center"/>
          </w:tcPr>
          <w:p w14:paraId="48989F68"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67" w:type="dxa"/>
            <w:shd w:val="clear" w:color="auto" w:fill="DBE495"/>
            <w:tcMar>
              <w:top w:w="0" w:type="dxa"/>
              <w:left w:w="0" w:type="dxa"/>
              <w:bottom w:w="0" w:type="dxa"/>
              <w:right w:w="0" w:type="dxa"/>
            </w:tcMar>
            <w:vAlign w:val="center"/>
          </w:tcPr>
          <w:p w14:paraId="22283BD7"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w:t>
            </w:r>
          </w:p>
        </w:tc>
        <w:tc>
          <w:tcPr>
            <w:tcW w:w="567" w:type="dxa"/>
            <w:shd w:val="clear" w:color="auto" w:fill="D6E394"/>
            <w:tcMar>
              <w:top w:w="0" w:type="dxa"/>
              <w:left w:w="0" w:type="dxa"/>
              <w:bottom w:w="0" w:type="dxa"/>
              <w:right w:w="0" w:type="dxa"/>
            </w:tcMar>
            <w:vAlign w:val="center"/>
          </w:tcPr>
          <w:p w14:paraId="7C8C5F8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10</w:t>
            </w:r>
          </w:p>
        </w:tc>
        <w:tc>
          <w:tcPr>
            <w:tcW w:w="567" w:type="dxa"/>
            <w:shd w:val="clear" w:color="auto" w:fill="FFEF9C"/>
            <w:tcMar>
              <w:top w:w="0" w:type="dxa"/>
              <w:left w:w="0" w:type="dxa"/>
              <w:bottom w:w="0" w:type="dxa"/>
              <w:right w:w="0" w:type="dxa"/>
            </w:tcMar>
            <w:vAlign w:val="center"/>
          </w:tcPr>
          <w:p w14:paraId="30398F44"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67" w:type="dxa"/>
            <w:shd w:val="clear" w:color="auto" w:fill="F2EB9A"/>
            <w:tcMar>
              <w:top w:w="0" w:type="dxa"/>
              <w:left w:w="0" w:type="dxa"/>
              <w:bottom w:w="0" w:type="dxa"/>
              <w:right w:w="0" w:type="dxa"/>
            </w:tcMar>
            <w:vAlign w:val="center"/>
          </w:tcPr>
          <w:p w14:paraId="2B39F9A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67" w:type="dxa"/>
            <w:shd w:val="clear" w:color="auto" w:fill="D2E193"/>
            <w:tcMar>
              <w:top w:w="0" w:type="dxa"/>
              <w:left w:w="0" w:type="dxa"/>
              <w:bottom w:w="0" w:type="dxa"/>
              <w:right w:w="0" w:type="dxa"/>
            </w:tcMar>
            <w:vAlign w:val="center"/>
          </w:tcPr>
          <w:p w14:paraId="6A2B15E4"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11</w:t>
            </w:r>
          </w:p>
        </w:tc>
        <w:tc>
          <w:tcPr>
            <w:tcW w:w="567" w:type="dxa"/>
            <w:tcMar>
              <w:top w:w="0" w:type="dxa"/>
              <w:left w:w="0" w:type="dxa"/>
              <w:bottom w:w="0" w:type="dxa"/>
              <w:right w:w="0" w:type="dxa"/>
            </w:tcMar>
            <w:vAlign w:val="center"/>
          </w:tcPr>
          <w:p w14:paraId="11F3BBB3"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00A2B1FA" w14:textId="77777777" w:rsidTr="003D59D1">
        <w:trPr>
          <w:trHeight w:hRule="exact" w:val="340"/>
        </w:trPr>
        <w:tc>
          <w:tcPr>
            <w:tcW w:w="0" w:type="auto"/>
            <w:tcMar>
              <w:top w:w="0" w:type="dxa"/>
              <w:left w:w="0" w:type="dxa"/>
              <w:bottom w:w="0" w:type="dxa"/>
              <w:right w:w="0" w:type="dxa"/>
            </w:tcMar>
          </w:tcPr>
          <w:p w14:paraId="65E37AF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sustainability</w:t>
            </w:r>
          </w:p>
        </w:tc>
        <w:tc>
          <w:tcPr>
            <w:tcW w:w="567" w:type="dxa"/>
            <w:shd w:val="clear" w:color="auto" w:fill="BBDA8E"/>
            <w:tcMar>
              <w:top w:w="0" w:type="dxa"/>
              <w:left w:w="0" w:type="dxa"/>
              <w:bottom w:w="0" w:type="dxa"/>
              <w:right w:w="0" w:type="dxa"/>
            </w:tcMar>
            <w:vAlign w:val="center"/>
          </w:tcPr>
          <w:p w14:paraId="62F22B8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16</w:t>
            </w:r>
          </w:p>
        </w:tc>
        <w:tc>
          <w:tcPr>
            <w:tcW w:w="567" w:type="dxa"/>
            <w:shd w:val="clear" w:color="auto" w:fill="F6ED9B"/>
            <w:tcMar>
              <w:top w:w="0" w:type="dxa"/>
              <w:left w:w="0" w:type="dxa"/>
              <w:bottom w:w="0" w:type="dxa"/>
              <w:right w:w="0" w:type="dxa"/>
            </w:tcMar>
            <w:vAlign w:val="center"/>
          </w:tcPr>
          <w:p w14:paraId="7F7DB2C9"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67" w:type="dxa"/>
            <w:shd w:val="clear" w:color="auto" w:fill="FFEF9C"/>
            <w:tcMar>
              <w:top w:w="0" w:type="dxa"/>
              <w:left w:w="0" w:type="dxa"/>
              <w:bottom w:w="0" w:type="dxa"/>
              <w:right w:w="0" w:type="dxa"/>
            </w:tcMar>
            <w:vAlign w:val="center"/>
          </w:tcPr>
          <w:p w14:paraId="1440BECF"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67" w:type="dxa"/>
            <w:shd w:val="clear" w:color="auto" w:fill="E4E797"/>
            <w:tcMar>
              <w:top w:w="0" w:type="dxa"/>
              <w:left w:w="0" w:type="dxa"/>
              <w:bottom w:w="0" w:type="dxa"/>
              <w:right w:w="0" w:type="dxa"/>
            </w:tcMar>
            <w:vAlign w:val="center"/>
          </w:tcPr>
          <w:p w14:paraId="12E4D35C"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7</w:t>
            </w:r>
          </w:p>
        </w:tc>
        <w:tc>
          <w:tcPr>
            <w:tcW w:w="567" w:type="dxa"/>
            <w:shd w:val="clear" w:color="auto" w:fill="DBE495"/>
            <w:tcMar>
              <w:top w:w="0" w:type="dxa"/>
              <w:left w:w="0" w:type="dxa"/>
              <w:bottom w:w="0" w:type="dxa"/>
              <w:right w:w="0" w:type="dxa"/>
            </w:tcMar>
            <w:vAlign w:val="center"/>
          </w:tcPr>
          <w:p w14:paraId="6F8D20D3"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w:t>
            </w:r>
          </w:p>
        </w:tc>
        <w:tc>
          <w:tcPr>
            <w:tcW w:w="567" w:type="dxa"/>
            <w:tcMar>
              <w:top w:w="0" w:type="dxa"/>
              <w:left w:w="0" w:type="dxa"/>
              <w:bottom w:w="0" w:type="dxa"/>
              <w:right w:w="0" w:type="dxa"/>
            </w:tcMar>
            <w:vAlign w:val="center"/>
          </w:tcPr>
          <w:p w14:paraId="14312588"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shd w:val="clear" w:color="auto" w:fill="FBEE9C"/>
            <w:tcMar>
              <w:top w:w="0" w:type="dxa"/>
              <w:left w:w="0" w:type="dxa"/>
              <w:bottom w:w="0" w:type="dxa"/>
              <w:right w:w="0" w:type="dxa"/>
            </w:tcMar>
            <w:vAlign w:val="center"/>
          </w:tcPr>
          <w:p w14:paraId="3C799505"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67" w:type="dxa"/>
            <w:shd w:val="clear" w:color="auto" w:fill="DBE495"/>
            <w:tcMar>
              <w:top w:w="0" w:type="dxa"/>
              <w:left w:w="0" w:type="dxa"/>
              <w:bottom w:w="0" w:type="dxa"/>
              <w:right w:w="0" w:type="dxa"/>
            </w:tcMar>
            <w:vAlign w:val="center"/>
          </w:tcPr>
          <w:p w14:paraId="1F56A6A7"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w:t>
            </w:r>
          </w:p>
        </w:tc>
        <w:tc>
          <w:tcPr>
            <w:tcW w:w="567" w:type="dxa"/>
            <w:tcMar>
              <w:top w:w="0" w:type="dxa"/>
              <w:left w:w="0" w:type="dxa"/>
              <w:bottom w:w="0" w:type="dxa"/>
              <w:right w:w="0" w:type="dxa"/>
            </w:tcMar>
            <w:vAlign w:val="center"/>
          </w:tcPr>
          <w:p w14:paraId="5A44133B"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41FE1AAD" w14:textId="77777777" w:rsidTr="003D59D1">
        <w:trPr>
          <w:trHeight w:hRule="exact" w:val="340"/>
        </w:trPr>
        <w:tc>
          <w:tcPr>
            <w:tcW w:w="0" w:type="auto"/>
            <w:tcMar>
              <w:top w:w="0" w:type="dxa"/>
              <w:left w:w="0" w:type="dxa"/>
              <w:bottom w:w="0" w:type="dxa"/>
              <w:right w:w="0" w:type="dxa"/>
            </w:tcMar>
          </w:tcPr>
          <w:p w14:paraId="7C927ABD"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lastRenderedPageBreak/>
              <w:t>system</w:t>
            </w:r>
          </w:p>
        </w:tc>
        <w:tc>
          <w:tcPr>
            <w:tcW w:w="567" w:type="dxa"/>
            <w:shd w:val="clear" w:color="auto" w:fill="9BD087"/>
            <w:tcMar>
              <w:top w:w="0" w:type="dxa"/>
              <w:left w:w="0" w:type="dxa"/>
              <w:bottom w:w="0" w:type="dxa"/>
              <w:right w:w="0" w:type="dxa"/>
            </w:tcMar>
            <w:vAlign w:val="center"/>
          </w:tcPr>
          <w:p w14:paraId="1A7BAA5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23</w:t>
            </w:r>
          </w:p>
        </w:tc>
        <w:tc>
          <w:tcPr>
            <w:tcW w:w="567" w:type="dxa"/>
            <w:shd w:val="clear" w:color="auto" w:fill="D2E193"/>
            <w:tcMar>
              <w:top w:w="0" w:type="dxa"/>
              <w:left w:w="0" w:type="dxa"/>
              <w:bottom w:w="0" w:type="dxa"/>
              <w:right w:w="0" w:type="dxa"/>
            </w:tcMar>
            <w:vAlign w:val="center"/>
          </w:tcPr>
          <w:p w14:paraId="1542660F"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11</w:t>
            </w:r>
          </w:p>
        </w:tc>
        <w:tc>
          <w:tcPr>
            <w:tcW w:w="567" w:type="dxa"/>
            <w:shd w:val="clear" w:color="auto" w:fill="F6ED9B"/>
            <w:tcMar>
              <w:top w:w="0" w:type="dxa"/>
              <w:left w:w="0" w:type="dxa"/>
              <w:bottom w:w="0" w:type="dxa"/>
              <w:right w:w="0" w:type="dxa"/>
            </w:tcMar>
            <w:vAlign w:val="center"/>
          </w:tcPr>
          <w:p w14:paraId="2F52057F"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67" w:type="dxa"/>
            <w:shd w:val="clear" w:color="auto" w:fill="C4DD90"/>
            <w:tcMar>
              <w:top w:w="0" w:type="dxa"/>
              <w:left w:w="0" w:type="dxa"/>
              <w:bottom w:w="0" w:type="dxa"/>
              <w:right w:w="0" w:type="dxa"/>
            </w:tcMar>
            <w:vAlign w:val="center"/>
          </w:tcPr>
          <w:p w14:paraId="78A9ADE1"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14</w:t>
            </w:r>
          </w:p>
        </w:tc>
        <w:tc>
          <w:tcPr>
            <w:tcW w:w="567" w:type="dxa"/>
            <w:shd w:val="clear" w:color="auto" w:fill="ADD68B"/>
            <w:tcMar>
              <w:top w:w="0" w:type="dxa"/>
              <w:left w:w="0" w:type="dxa"/>
              <w:bottom w:w="0" w:type="dxa"/>
              <w:right w:w="0" w:type="dxa"/>
            </w:tcMar>
            <w:vAlign w:val="center"/>
          </w:tcPr>
          <w:p w14:paraId="20807B4A"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19</w:t>
            </w:r>
          </w:p>
        </w:tc>
        <w:tc>
          <w:tcPr>
            <w:tcW w:w="567" w:type="dxa"/>
            <w:shd w:val="clear" w:color="auto" w:fill="FBEE9C"/>
            <w:tcMar>
              <w:top w:w="0" w:type="dxa"/>
              <w:left w:w="0" w:type="dxa"/>
              <w:bottom w:w="0" w:type="dxa"/>
              <w:right w:w="0" w:type="dxa"/>
            </w:tcMar>
            <w:vAlign w:val="center"/>
          </w:tcPr>
          <w:p w14:paraId="7C0684BF"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67" w:type="dxa"/>
            <w:shd w:val="clear" w:color="auto" w:fill="DBE495"/>
            <w:tcMar>
              <w:top w:w="0" w:type="dxa"/>
              <w:left w:w="0" w:type="dxa"/>
              <w:bottom w:w="0" w:type="dxa"/>
              <w:right w:w="0" w:type="dxa"/>
            </w:tcMar>
            <w:vAlign w:val="center"/>
          </w:tcPr>
          <w:p w14:paraId="211F7C7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w:t>
            </w:r>
          </w:p>
        </w:tc>
        <w:tc>
          <w:tcPr>
            <w:tcW w:w="567" w:type="dxa"/>
            <w:shd w:val="clear" w:color="auto" w:fill="68C07C"/>
            <w:tcMar>
              <w:top w:w="0" w:type="dxa"/>
              <w:left w:w="0" w:type="dxa"/>
              <w:bottom w:w="0" w:type="dxa"/>
              <w:right w:w="0" w:type="dxa"/>
            </w:tcMar>
            <w:vAlign w:val="center"/>
          </w:tcPr>
          <w:p w14:paraId="4FF5A1A3"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34</w:t>
            </w:r>
          </w:p>
        </w:tc>
        <w:tc>
          <w:tcPr>
            <w:tcW w:w="567" w:type="dxa"/>
            <w:tcMar>
              <w:top w:w="0" w:type="dxa"/>
              <w:left w:w="0" w:type="dxa"/>
              <w:bottom w:w="0" w:type="dxa"/>
              <w:right w:w="0" w:type="dxa"/>
            </w:tcMar>
            <w:vAlign w:val="center"/>
          </w:tcPr>
          <w:p w14:paraId="1D46D8F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7DC025F7" w14:textId="77777777" w:rsidTr="003D59D1">
        <w:trPr>
          <w:trHeight w:hRule="exact" w:val="340"/>
        </w:trPr>
        <w:tc>
          <w:tcPr>
            <w:tcW w:w="0" w:type="auto"/>
            <w:tcMar>
              <w:top w:w="0" w:type="dxa"/>
              <w:left w:w="0" w:type="dxa"/>
              <w:bottom w:w="0" w:type="dxa"/>
              <w:right w:w="0" w:type="dxa"/>
            </w:tcMar>
          </w:tcPr>
          <w:p w14:paraId="4C52395C"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technique</w:t>
            </w:r>
          </w:p>
        </w:tc>
        <w:tc>
          <w:tcPr>
            <w:tcW w:w="567" w:type="dxa"/>
            <w:shd w:val="clear" w:color="auto" w:fill="EDEA99"/>
            <w:tcMar>
              <w:top w:w="0" w:type="dxa"/>
              <w:left w:w="0" w:type="dxa"/>
              <w:bottom w:w="0" w:type="dxa"/>
              <w:right w:w="0" w:type="dxa"/>
            </w:tcMar>
            <w:vAlign w:val="center"/>
          </w:tcPr>
          <w:p w14:paraId="096F6873"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67" w:type="dxa"/>
            <w:shd w:val="clear" w:color="auto" w:fill="F6ED9B"/>
            <w:tcMar>
              <w:top w:w="0" w:type="dxa"/>
              <w:left w:w="0" w:type="dxa"/>
              <w:bottom w:w="0" w:type="dxa"/>
              <w:right w:w="0" w:type="dxa"/>
            </w:tcMar>
            <w:vAlign w:val="center"/>
          </w:tcPr>
          <w:p w14:paraId="1206B815"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67" w:type="dxa"/>
            <w:shd w:val="clear" w:color="auto" w:fill="FBEE9C"/>
            <w:tcMar>
              <w:top w:w="0" w:type="dxa"/>
              <w:left w:w="0" w:type="dxa"/>
              <w:bottom w:w="0" w:type="dxa"/>
              <w:right w:w="0" w:type="dxa"/>
            </w:tcMar>
            <w:vAlign w:val="center"/>
          </w:tcPr>
          <w:p w14:paraId="26D0A8D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67" w:type="dxa"/>
            <w:shd w:val="clear" w:color="auto" w:fill="F2EB9A"/>
            <w:tcMar>
              <w:top w:w="0" w:type="dxa"/>
              <w:left w:w="0" w:type="dxa"/>
              <w:bottom w:w="0" w:type="dxa"/>
              <w:right w:w="0" w:type="dxa"/>
            </w:tcMar>
            <w:vAlign w:val="center"/>
          </w:tcPr>
          <w:p w14:paraId="2DEAF8B5"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67" w:type="dxa"/>
            <w:shd w:val="clear" w:color="auto" w:fill="EDEA99"/>
            <w:tcMar>
              <w:top w:w="0" w:type="dxa"/>
              <w:left w:w="0" w:type="dxa"/>
              <w:bottom w:w="0" w:type="dxa"/>
              <w:right w:w="0" w:type="dxa"/>
            </w:tcMar>
            <w:vAlign w:val="center"/>
          </w:tcPr>
          <w:p w14:paraId="2A540A1A"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67" w:type="dxa"/>
            <w:shd w:val="clear" w:color="auto" w:fill="FFEF9C"/>
            <w:tcMar>
              <w:top w:w="0" w:type="dxa"/>
              <w:left w:w="0" w:type="dxa"/>
              <w:bottom w:w="0" w:type="dxa"/>
              <w:right w:w="0" w:type="dxa"/>
            </w:tcMar>
            <w:vAlign w:val="center"/>
          </w:tcPr>
          <w:p w14:paraId="751452D2"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67" w:type="dxa"/>
            <w:shd w:val="clear" w:color="auto" w:fill="F6ED9B"/>
            <w:tcMar>
              <w:top w:w="0" w:type="dxa"/>
              <w:left w:w="0" w:type="dxa"/>
              <w:bottom w:w="0" w:type="dxa"/>
              <w:right w:w="0" w:type="dxa"/>
            </w:tcMar>
            <w:vAlign w:val="center"/>
          </w:tcPr>
          <w:p w14:paraId="27BA3827"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67" w:type="dxa"/>
            <w:shd w:val="clear" w:color="auto" w:fill="D6E394"/>
            <w:tcMar>
              <w:top w:w="0" w:type="dxa"/>
              <w:left w:w="0" w:type="dxa"/>
              <w:bottom w:w="0" w:type="dxa"/>
              <w:right w:w="0" w:type="dxa"/>
            </w:tcMar>
            <w:vAlign w:val="center"/>
          </w:tcPr>
          <w:p w14:paraId="2E08FF5E"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10</w:t>
            </w:r>
          </w:p>
        </w:tc>
        <w:tc>
          <w:tcPr>
            <w:tcW w:w="567" w:type="dxa"/>
            <w:tcMar>
              <w:top w:w="0" w:type="dxa"/>
              <w:left w:w="0" w:type="dxa"/>
              <w:bottom w:w="0" w:type="dxa"/>
              <w:right w:w="0" w:type="dxa"/>
            </w:tcMar>
            <w:vAlign w:val="center"/>
          </w:tcPr>
          <w:p w14:paraId="2A3992C4"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749AFECA" w14:textId="77777777" w:rsidTr="003D59D1">
        <w:trPr>
          <w:trHeight w:hRule="exact" w:val="340"/>
        </w:trPr>
        <w:tc>
          <w:tcPr>
            <w:tcW w:w="0" w:type="auto"/>
            <w:tcMar>
              <w:top w:w="0" w:type="dxa"/>
              <w:left w:w="0" w:type="dxa"/>
              <w:bottom w:w="0" w:type="dxa"/>
              <w:right w:w="0" w:type="dxa"/>
            </w:tcMar>
          </w:tcPr>
          <w:p w14:paraId="4F7D80D9" w14:textId="5A7289E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technolog</w:t>
            </w:r>
            <w:r w:rsidR="00EC25F5">
              <w:rPr>
                <w:rFonts w:ascii="Palatino Linotype" w:eastAsia="Palatino Linotype" w:hAnsi="Palatino Linotype" w:cs="Palatino Linotype"/>
                <w:sz w:val="20"/>
                <w:szCs w:val="20"/>
                <w:lang w:val="en-GB"/>
              </w:rPr>
              <w:t>y</w:t>
            </w:r>
          </w:p>
        </w:tc>
        <w:tc>
          <w:tcPr>
            <w:tcW w:w="567" w:type="dxa"/>
            <w:shd w:val="clear" w:color="auto" w:fill="ADD68B"/>
            <w:tcMar>
              <w:top w:w="0" w:type="dxa"/>
              <w:left w:w="0" w:type="dxa"/>
              <w:bottom w:w="0" w:type="dxa"/>
              <w:right w:w="0" w:type="dxa"/>
            </w:tcMar>
            <w:vAlign w:val="center"/>
          </w:tcPr>
          <w:p w14:paraId="1CC4D21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19</w:t>
            </w:r>
          </w:p>
        </w:tc>
        <w:tc>
          <w:tcPr>
            <w:tcW w:w="567" w:type="dxa"/>
            <w:shd w:val="clear" w:color="auto" w:fill="D6E394"/>
            <w:tcMar>
              <w:top w:w="0" w:type="dxa"/>
              <w:left w:w="0" w:type="dxa"/>
              <w:bottom w:w="0" w:type="dxa"/>
              <w:right w:w="0" w:type="dxa"/>
            </w:tcMar>
            <w:vAlign w:val="center"/>
          </w:tcPr>
          <w:p w14:paraId="45BC53E2"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10</w:t>
            </w:r>
          </w:p>
        </w:tc>
        <w:tc>
          <w:tcPr>
            <w:tcW w:w="567" w:type="dxa"/>
            <w:shd w:val="clear" w:color="auto" w:fill="F6ED9B"/>
            <w:tcMar>
              <w:top w:w="0" w:type="dxa"/>
              <w:left w:w="0" w:type="dxa"/>
              <w:bottom w:w="0" w:type="dxa"/>
              <w:right w:w="0" w:type="dxa"/>
            </w:tcMar>
            <w:vAlign w:val="center"/>
          </w:tcPr>
          <w:p w14:paraId="64EAE04A"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67" w:type="dxa"/>
            <w:shd w:val="clear" w:color="auto" w:fill="DFE596"/>
            <w:tcMar>
              <w:top w:w="0" w:type="dxa"/>
              <w:left w:w="0" w:type="dxa"/>
              <w:bottom w:w="0" w:type="dxa"/>
              <w:right w:w="0" w:type="dxa"/>
            </w:tcMar>
            <w:vAlign w:val="center"/>
          </w:tcPr>
          <w:p w14:paraId="21AB52E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8</w:t>
            </w:r>
          </w:p>
        </w:tc>
        <w:tc>
          <w:tcPr>
            <w:tcW w:w="567" w:type="dxa"/>
            <w:shd w:val="clear" w:color="auto" w:fill="BFDB8F"/>
            <w:tcMar>
              <w:top w:w="0" w:type="dxa"/>
              <w:left w:w="0" w:type="dxa"/>
              <w:bottom w:w="0" w:type="dxa"/>
              <w:right w:w="0" w:type="dxa"/>
            </w:tcMar>
            <w:vAlign w:val="center"/>
          </w:tcPr>
          <w:p w14:paraId="4497F721"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15</w:t>
            </w:r>
          </w:p>
        </w:tc>
        <w:tc>
          <w:tcPr>
            <w:tcW w:w="567" w:type="dxa"/>
            <w:shd w:val="clear" w:color="auto" w:fill="EDEA99"/>
            <w:tcMar>
              <w:top w:w="0" w:type="dxa"/>
              <w:left w:w="0" w:type="dxa"/>
              <w:bottom w:w="0" w:type="dxa"/>
              <w:right w:w="0" w:type="dxa"/>
            </w:tcMar>
            <w:vAlign w:val="center"/>
          </w:tcPr>
          <w:p w14:paraId="14F081F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5</w:t>
            </w:r>
          </w:p>
        </w:tc>
        <w:tc>
          <w:tcPr>
            <w:tcW w:w="567" w:type="dxa"/>
            <w:shd w:val="clear" w:color="auto" w:fill="DFE596"/>
            <w:tcMar>
              <w:top w:w="0" w:type="dxa"/>
              <w:left w:w="0" w:type="dxa"/>
              <w:bottom w:w="0" w:type="dxa"/>
              <w:right w:w="0" w:type="dxa"/>
            </w:tcMar>
            <w:vAlign w:val="center"/>
          </w:tcPr>
          <w:p w14:paraId="69B66D17"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8</w:t>
            </w:r>
          </w:p>
        </w:tc>
        <w:tc>
          <w:tcPr>
            <w:tcW w:w="567" w:type="dxa"/>
            <w:shd w:val="clear" w:color="auto" w:fill="A8D48A"/>
            <w:tcMar>
              <w:top w:w="0" w:type="dxa"/>
              <w:left w:w="0" w:type="dxa"/>
              <w:bottom w:w="0" w:type="dxa"/>
              <w:right w:w="0" w:type="dxa"/>
            </w:tcMar>
            <w:vAlign w:val="center"/>
          </w:tcPr>
          <w:p w14:paraId="16840A7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20</w:t>
            </w:r>
          </w:p>
        </w:tc>
        <w:tc>
          <w:tcPr>
            <w:tcW w:w="567" w:type="dxa"/>
            <w:tcMar>
              <w:top w:w="0" w:type="dxa"/>
              <w:left w:w="0" w:type="dxa"/>
              <w:bottom w:w="0" w:type="dxa"/>
              <w:right w:w="0" w:type="dxa"/>
            </w:tcMar>
            <w:vAlign w:val="center"/>
          </w:tcPr>
          <w:p w14:paraId="6291208F"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6E43F86C" w14:textId="77777777" w:rsidTr="003D59D1">
        <w:trPr>
          <w:trHeight w:hRule="exact" w:val="340"/>
        </w:trPr>
        <w:tc>
          <w:tcPr>
            <w:tcW w:w="0" w:type="auto"/>
            <w:tcMar>
              <w:top w:w="0" w:type="dxa"/>
              <w:left w:w="0" w:type="dxa"/>
              <w:bottom w:w="0" w:type="dxa"/>
              <w:right w:w="0" w:type="dxa"/>
            </w:tcMar>
          </w:tcPr>
          <w:p w14:paraId="792D7A5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time</w:t>
            </w:r>
          </w:p>
        </w:tc>
        <w:tc>
          <w:tcPr>
            <w:tcW w:w="567" w:type="dxa"/>
            <w:shd w:val="clear" w:color="auto" w:fill="BFDB8F"/>
            <w:tcMar>
              <w:top w:w="0" w:type="dxa"/>
              <w:left w:w="0" w:type="dxa"/>
              <w:bottom w:w="0" w:type="dxa"/>
              <w:right w:w="0" w:type="dxa"/>
            </w:tcMar>
            <w:vAlign w:val="center"/>
          </w:tcPr>
          <w:p w14:paraId="60BBA8FB"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15</w:t>
            </w:r>
          </w:p>
        </w:tc>
        <w:tc>
          <w:tcPr>
            <w:tcW w:w="567" w:type="dxa"/>
            <w:shd w:val="clear" w:color="auto" w:fill="E4E797"/>
            <w:tcMar>
              <w:top w:w="0" w:type="dxa"/>
              <w:left w:w="0" w:type="dxa"/>
              <w:bottom w:w="0" w:type="dxa"/>
              <w:right w:w="0" w:type="dxa"/>
            </w:tcMar>
            <w:vAlign w:val="center"/>
          </w:tcPr>
          <w:p w14:paraId="1A4EA0BE"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7</w:t>
            </w:r>
          </w:p>
        </w:tc>
        <w:tc>
          <w:tcPr>
            <w:tcW w:w="567" w:type="dxa"/>
            <w:shd w:val="clear" w:color="auto" w:fill="F2EB9A"/>
            <w:tcMar>
              <w:top w:w="0" w:type="dxa"/>
              <w:left w:w="0" w:type="dxa"/>
              <w:bottom w:w="0" w:type="dxa"/>
              <w:right w:w="0" w:type="dxa"/>
            </w:tcMar>
            <w:vAlign w:val="center"/>
          </w:tcPr>
          <w:p w14:paraId="557960A7"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67" w:type="dxa"/>
            <w:shd w:val="clear" w:color="auto" w:fill="DFE596"/>
            <w:tcMar>
              <w:top w:w="0" w:type="dxa"/>
              <w:left w:w="0" w:type="dxa"/>
              <w:bottom w:w="0" w:type="dxa"/>
              <w:right w:w="0" w:type="dxa"/>
            </w:tcMar>
            <w:vAlign w:val="center"/>
          </w:tcPr>
          <w:p w14:paraId="2C7DD962"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8</w:t>
            </w:r>
          </w:p>
        </w:tc>
        <w:tc>
          <w:tcPr>
            <w:tcW w:w="567" w:type="dxa"/>
            <w:shd w:val="clear" w:color="auto" w:fill="D2E193"/>
            <w:tcMar>
              <w:top w:w="0" w:type="dxa"/>
              <w:left w:w="0" w:type="dxa"/>
              <w:bottom w:w="0" w:type="dxa"/>
              <w:right w:w="0" w:type="dxa"/>
            </w:tcMar>
            <w:vAlign w:val="center"/>
          </w:tcPr>
          <w:p w14:paraId="730961F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11</w:t>
            </w:r>
          </w:p>
        </w:tc>
        <w:tc>
          <w:tcPr>
            <w:tcW w:w="567" w:type="dxa"/>
            <w:shd w:val="clear" w:color="auto" w:fill="FFEF9C"/>
            <w:tcMar>
              <w:top w:w="0" w:type="dxa"/>
              <w:left w:w="0" w:type="dxa"/>
              <w:bottom w:w="0" w:type="dxa"/>
              <w:right w:w="0" w:type="dxa"/>
            </w:tcMar>
            <w:vAlign w:val="center"/>
          </w:tcPr>
          <w:p w14:paraId="4A0000A5"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w:t>
            </w:r>
          </w:p>
        </w:tc>
        <w:tc>
          <w:tcPr>
            <w:tcW w:w="567" w:type="dxa"/>
            <w:shd w:val="clear" w:color="auto" w:fill="F2EB9A"/>
            <w:tcMar>
              <w:top w:w="0" w:type="dxa"/>
              <w:left w:w="0" w:type="dxa"/>
              <w:bottom w:w="0" w:type="dxa"/>
              <w:right w:w="0" w:type="dxa"/>
            </w:tcMar>
            <w:vAlign w:val="center"/>
          </w:tcPr>
          <w:p w14:paraId="7D259187"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67" w:type="dxa"/>
            <w:shd w:val="clear" w:color="auto" w:fill="DBE495"/>
            <w:tcMar>
              <w:top w:w="0" w:type="dxa"/>
              <w:left w:w="0" w:type="dxa"/>
              <w:bottom w:w="0" w:type="dxa"/>
              <w:right w:w="0" w:type="dxa"/>
            </w:tcMar>
            <w:vAlign w:val="center"/>
          </w:tcPr>
          <w:p w14:paraId="254CF53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w:t>
            </w:r>
          </w:p>
        </w:tc>
        <w:tc>
          <w:tcPr>
            <w:tcW w:w="567" w:type="dxa"/>
            <w:tcMar>
              <w:top w:w="0" w:type="dxa"/>
              <w:left w:w="0" w:type="dxa"/>
              <w:bottom w:w="0" w:type="dxa"/>
              <w:right w:w="0" w:type="dxa"/>
            </w:tcMar>
            <w:vAlign w:val="center"/>
          </w:tcPr>
          <w:p w14:paraId="1467D43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24BE8866" w14:textId="77777777" w:rsidTr="003D59D1">
        <w:trPr>
          <w:trHeight w:hRule="exact" w:val="340"/>
        </w:trPr>
        <w:tc>
          <w:tcPr>
            <w:tcW w:w="0" w:type="auto"/>
            <w:tcMar>
              <w:top w:w="0" w:type="dxa"/>
              <w:left w:w="0" w:type="dxa"/>
              <w:bottom w:w="0" w:type="dxa"/>
              <w:right w:w="0" w:type="dxa"/>
            </w:tcMar>
          </w:tcPr>
          <w:p w14:paraId="409E2FE9"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tool</w:t>
            </w:r>
          </w:p>
        </w:tc>
        <w:tc>
          <w:tcPr>
            <w:tcW w:w="567" w:type="dxa"/>
            <w:shd w:val="clear" w:color="auto" w:fill="76C47F"/>
            <w:tcMar>
              <w:top w:w="0" w:type="dxa"/>
              <w:left w:w="0" w:type="dxa"/>
              <w:bottom w:w="0" w:type="dxa"/>
              <w:right w:w="0" w:type="dxa"/>
            </w:tcMar>
            <w:vAlign w:val="center"/>
          </w:tcPr>
          <w:p w14:paraId="0FA0CE0C"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31</w:t>
            </w:r>
          </w:p>
        </w:tc>
        <w:tc>
          <w:tcPr>
            <w:tcW w:w="567" w:type="dxa"/>
            <w:shd w:val="clear" w:color="auto" w:fill="D2E193"/>
            <w:tcMar>
              <w:top w:w="0" w:type="dxa"/>
              <w:left w:w="0" w:type="dxa"/>
              <w:bottom w:w="0" w:type="dxa"/>
              <w:right w:w="0" w:type="dxa"/>
            </w:tcMar>
            <w:vAlign w:val="center"/>
          </w:tcPr>
          <w:p w14:paraId="270D5204"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11</w:t>
            </w:r>
          </w:p>
        </w:tc>
        <w:tc>
          <w:tcPr>
            <w:tcW w:w="567" w:type="dxa"/>
            <w:shd w:val="clear" w:color="auto" w:fill="F6ED9B"/>
            <w:tcMar>
              <w:top w:w="0" w:type="dxa"/>
              <w:left w:w="0" w:type="dxa"/>
              <w:bottom w:w="0" w:type="dxa"/>
              <w:right w:w="0" w:type="dxa"/>
            </w:tcMar>
            <w:vAlign w:val="center"/>
          </w:tcPr>
          <w:p w14:paraId="45102B02"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67" w:type="dxa"/>
            <w:shd w:val="clear" w:color="auto" w:fill="D2E193"/>
            <w:tcMar>
              <w:top w:w="0" w:type="dxa"/>
              <w:left w:w="0" w:type="dxa"/>
              <w:bottom w:w="0" w:type="dxa"/>
              <w:right w:w="0" w:type="dxa"/>
            </w:tcMar>
            <w:vAlign w:val="center"/>
          </w:tcPr>
          <w:p w14:paraId="184ED77A"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11</w:t>
            </w:r>
          </w:p>
        </w:tc>
        <w:tc>
          <w:tcPr>
            <w:tcW w:w="567" w:type="dxa"/>
            <w:shd w:val="clear" w:color="auto" w:fill="B1D78C"/>
            <w:tcMar>
              <w:top w:w="0" w:type="dxa"/>
              <w:left w:w="0" w:type="dxa"/>
              <w:bottom w:w="0" w:type="dxa"/>
              <w:right w:w="0" w:type="dxa"/>
            </w:tcMar>
            <w:vAlign w:val="center"/>
          </w:tcPr>
          <w:p w14:paraId="23AD1E71"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18</w:t>
            </w:r>
          </w:p>
        </w:tc>
        <w:tc>
          <w:tcPr>
            <w:tcW w:w="567" w:type="dxa"/>
            <w:shd w:val="clear" w:color="auto" w:fill="F2EB9A"/>
            <w:tcMar>
              <w:top w:w="0" w:type="dxa"/>
              <w:left w:w="0" w:type="dxa"/>
              <w:bottom w:w="0" w:type="dxa"/>
              <w:right w:w="0" w:type="dxa"/>
            </w:tcMar>
            <w:vAlign w:val="center"/>
          </w:tcPr>
          <w:p w14:paraId="43759497"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67" w:type="dxa"/>
            <w:shd w:val="clear" w:color="auto" w:fill="C4DD90"/>
            <w:tcMar>
              <w:top w:w="0" w:type="dxa"/>
              <w:left w:w="0" w:type="dxa"/>
              <w:bottom w:w="0" w:type="dxa"/>
              <w:right w:w="0" w:type="dxa"/>
            </w:tcMar>
            <w:vAlign w:val="center"/>
          </w:tcPr>
          <w:p w14:paraId="10D23FE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14</w:t>
            </w:r>
          </w:p>
        </w:tc>
        <w:tc>
          <w:tcPr>
            <w:tcW w:w="567" w:type="dxa"/>
            <w:shd w:val="clear" w:color="auto" w:fill="A4D389"/>
            <w:tcMar>
              <w:top w:w="0" w:type="dxa"/>
              <w:left w:w="0" w:type="dxa"/>
              <w:bottom w:w="0" w:type="dxa"/>
              <w:right w:w="0" w:type="dxa"/>
            </w:tcMar>
            <w:vAlign w:val="center"/>
          </w:tcPr>
          <w:p w14:paraId="6CEA0244"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21</w:t>
            </w:r>
          </w:p>
        </w:tc>
        <w:tc>
          <w:tcPr>
            <w:tcW w:w="567" w:type="dxa"/>
            <w:tcMar>
              <w:top w:w="0" w:type="dxa"/>
              <w:left w:w="0" w:type="dxa"/>
              <w:bottom w:w="0" w:type="dxa"/>
              <w:right w:w="0" w:type="dxa"/>
            </w:tcMar>
            <w:vAlign w:val="center"/>
          </w:tcPr>
          <w:p w14:paraId="6865CEE1"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r>
      <w:tr w:rsidR="003D59D1" w:rsidRPr="004276D8" w14:paraId="6A3528B4" w14:textId="77777777" w:rsidTr="003D59D1">
        <w:trPr>
          <w:trHeight w:hRule="exact" w:val="340"/>
        </w:trPr>
        <w:tc>
          <w:tcPr>
            <w:tcW w:w="0" w:type="auto"/>
            <w:tcMar>
              <w:top w:w="0" w:type="dxa"/>
              <w:left w:w="0" w:type="dxa"/>
              <w:bottom w:w="0" w:type="dxa"/>
              <w:right w:w="0" w:type="dxa"/>
            </w:tcMar>
          </w:tcPr>
          <w:p w14:paraId="3C8371C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use</w:t>
            </w:r>
          </w:p>
        </w:tc>
        <w:tc>
          <w:tcPr>
            <w:tcW w:w="567" w:type="dxa"/>
            <w:shd w:val="clear" w:color="auto" w:fill="96CE86"/>
            <w:tcMar>
              <w:top w:w="0" w:type="dxa"/>
              <w:left w:w="0" w:type="dxa"/>
              <w:bottom w:w="0" w:type="dxa"/>
              <w:right w:w="0" w:type="dxa"/>
            </w:tcMar>
            <w:vAlign w:val="center"/>
          </w:tcPr>
          <w:p w14:paraId="19B15031"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24</w:t>
            </w:r>
          </w:p>
        </w:tc>
        <w:tc>
          <w:tcPr>
            <w:tcW w:w="567" w:type="dxa"/>
            <w:shd w:val="clear" w:color="auto" w:fill="DBE495"/>
            <w:tcMar>
              <w:top w:w="0" w:type="dxa"/>
              <w:left w:w="0" w:type="dxa"/>
              <w:bottom w:w="0" w:type="dxa"/>
              <w:right w:w="0" w:type="dxa"/>
            </w:tcMar>
            <w:vAlign w:val="center"/>
          </w:tcPr>
          <w:p w14:paraId="425E1A4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9</w:t>
            </w:r>
          </w:p>
        </w:tc>
        <w:tc>
          <w:tcPr>
            <w:tcW w:w="567" w:type="dxa"/>
            <w:shd w:val="clear" w:color="auto" w:fill="F6ED9B"/>
            <w:tcMar>
              <w:top w:w="0" w:type="dxa"/>
              <w:left w:w="0" w:type="dxa"/>
              <w:bottom w:w="0" w:type="dxa"/>
              <w:right w:w="0" w:type="dxa"/>
            </w:tcMar>
            <w:vAlign w:val="center"/>
          </w:tcPr>
          <w:p w14:paraId="2F23E626"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3</w:t>
            </w:r>
          </w:p>
        </w:tc>
        <w:tc>
          <w:tcPr>
            <w:tcW w:w="567" w:type="dxa"/>
            <w:shd w:val="clear" w:color="auto" w:fill="C8DE91"/>
            <w:tcMar>
              <w:top w:w="0" w:type="dxa"/>
              <w:left w:w="0" w:type="dxa"/>
              <w:bottom w:w="0" w:type="dxa"/>
              <w:right w:w="0" w:type="dxa"/>
            </w:tcMar>
            <w:vAlign w:val="center"/>
          </w:tcPr>
          <w:p w14:paraId="0F41020B"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13</w:t>
            </w:r>
          </w:p>
        </w:tc>
        <w:tc>
          <w:tcPr>
            <w:tcW w:w="567" w:type="dxa"/>
            <w:shd w:val="clear" w:color="auto" w:fill="B1D78C"/>
            <w:tcMar>
              <w:top w:w="0" w:type="dxa"/>
              <w:left w:w="0" w:type="dxa"/>
              <w:bottom w:w="0" w:type="dxa"/>
              <w:right w:w="0" w:type="dxa"/>
            </w:tcMar>
            <w:vAlign w:val="center"/>
          </w:tcPr>
          <w:p w14:paraId="4BF8295A"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18</w:t>
            </w:r>
          </w:p>
        </w:tc>
        <w:tc>
          <w:tcPr>
            <w:tcW w:w="567" w:type="dxa"/>
            <w:shd w:val="clear" w:color="auto" w:fill="FBEE9C"/>
            <w:tcMar>
              <w:top w:w="0" w:type="dxa"/>
              <w:left w:w="0" w:type="dxa"/>
              <w:bottom w:w="0" w:type="dxa"/>
              <w:right w:w="0" w:type="dxa"/>
            </w:tcMar>
            <w:vAlign w:val="center"/>
          </w:tcPr>
          <w:p w14:paraId="0A5734DF"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67" w:type="dxa"/>
            <w:shd w:val="clear" w:color="auto" w:fill="D6E394"/>
            <w:tcMar>
              <w:top w:w="0" w:type="dxa"/>
              <w:left w:w="0" w:type="dxa"/>
              <w:bottom w:w="0" w:type="dxa"/>
              <w:right w:w="0" w:type="dxa"/>
            </w:tcMar>
            <w:vAlign w:val="center"/>
          </w:tcPr>
          <w:p w14:paraId="4E93F3F3"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10</w:t>
            </w:r>
          </w:p>
        </w:tc>
        <w:tc>
          <w:tcPr>
            <w:tcW w:w="567" w:type="dxa"/>
            <w:shd w:val="clear" w:color="auto" w:fill="BFDB8F"/>
            <w:tcMar>
              <w:top w:w="0" w:type="dxa"/>
              <w:left w:w="0" w:type="dxa"/>
              <w:bottom w:w="0" w:type="dxa"/>
              <w:right w:w="0" w:type="dxa"/>
            </w:tcMar>
            <w:vAlign w:val="center"/>
          </w:tcPr>
          <w:p w14:paraId="1D02A02C"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15</w:t>
            </w:r>
          </w:p>
        </w:tc>
        <w:tc>
          <w:tcPr>
            <w:tcW w:w="567" w:type="dxa"/>
            <w:shd w:val="clear" w:color="auto" w:fill="FBEE9C"/>
            <w:tcMar>
              <w:top w:w="0" w:type="dxa"/>
              <w:left w:w="0" w:type="dxa"/>
              <w:bottom w:w="0" w:type="dxa"/>
              <w:right w:w="0" w:type="dxa"/>
            </w:tcMar>
            <w:vAlign w:val="center"/>
          </w:tcPr>
          <w:p w14:paraId="08C78B3C"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r>
      <w:tr w:rsidR="003D59D1" w:rsidRPr="004276D8" w14:paraId="49FD4A6C" w14:textId="77777777" w:rsidTr="003D59D1">
        <w:trPr>
          <w:trHeight w:hRule="exact" w:val="340"/>
        </w:trPr>
        <w:tc>
          <w:tcPr>
            <w:tcW w:w="0" w:type="auto"/>
            <w:tcMar>
              <w:top w:w="0" w:type="dxa"/>
              <w:left w:w="0" w:type="dxa"/>
              <w:bottom w:w="0" w:type="dxa"/>
              <w:right w:w="0" w:type="dxa"/>
            </w:tcMar>
          </w:tcPr>
          <w:p w14:paraId="14676C2B" w14:textId="77777777" w:rsidR="003D59D1" w:rsidRPr="004276D8" w:rsidRDefault="003D59D1" w:rsidP="003D59D1">
            <w:pPr>
              <w:widowControl w:val="0"/>
              <w:pBdr>
                <w:top w:val="nil"/>
                <w:left w:val="nil"/>
                <w:bottom w:val="nil"/>
                <w:right w:val="nil"/>
                <w:between w:val="nil"/>
              </w:pBdr>
              <w:spacing w:line="276" w:lineRule="auto"/>
              <w:jc w:val="left"/>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value</w:t>
            </w:r>
          </w:p>
        </w:tc>
        <w:tc>
          <w:tcPr>
            <w:tcW w:w="567" w:type="dxa"/>
            <w:shd w:val="clear" w:color="auto" w:fill="CDE092"/>
            <w:tcMar>
              <w:top w:w="0" w:type="dxa"/>
              <w:left w:w="0" w:type="dxa"/>
              <w:bottom w:w="0" w:type="dxa"/>
              <w:right w:w="0" w:type="dxa"/>
            </w:tcMar>
            <w:vAlign w:val="center"/>
          </w:tcPr>
          <w:p w14:paraId="5EAD5AE0"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12</w:t>
            </w:r>
          </w:p>
        </w:tc>
        <w:tc>
          <w:tcPr>
            <w:tcW w:w="567" w:type="dxa"/>
            <w:shd w:val="clear" w:color="auto" w:fill="FBEE9C"/>
            <w:tcMar>
              <w:top w:w="0" w:type="dxa"/>
              <w:left w:w="0" w:type="dxa"/>
              <w:bottom w:w="0" w:type="dxa"/>
              <w:right w:w="0" w:type="dxa"/>
            </w:tcMar>
            <w:vAlign w:val="center"/>
          </w:tcPr>
          <w:p w14:paraId="3B84387D"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67" w:type="dxa"/>
            <w:tcMar>
              <w:top w:w="0" w:type="dxa"/>
              <w:left w:w="0" w:type="dxa"/>
              <w:bottom w:w="0" w:type="dxa"/>
              <w:right w:w="0" w:type="dxa"/>
            </w:tcMar>
            <w:vAlign w:val="center"/>
          </w:tcPr>
          <w:p w14:paraId="5A77E994"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p>
        </w:tc>
        <w:tc>
          <w:tcPr>
            <w:tcW w:w="567" w:type="dxa"/>
            <w:shd w:val="clear" w:color="auto" w:fill="DFE596"/>
            <w:tcMar>
              <w:top w:w="0" w:type="dxa"/>
              <w:left w:w="0" w:type="dxa"/>
              <w:bottom w:w="0" w:type="dxa"/>
              <w:right w:w="0" w:type="dxa"/>
            </w:tcMar>
            <w:vAlign w:val="center"/>
          </w:tcPr>
          <w:p w14:paraId="4548A842"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8</w:t>
            </w:r>
          </w:p>
        </w:tc>
        <w:tc>
          <w:tcPr>
            <w:tcW w:w="567" w:type="dxa"/>
            <w:shd w:val="clear" w:color="auto" w:fill="C8DE91"/>
            <w:tcMar>
              <w:top w:w="0" w:type="dxa"/>
              <w:left w:w="0" w:type="dxa"/>
              <w:bottom w:w="0" w:type="dxa"/>
              <w:right w:w="0" w:type="dxa"/>
            </w:tcMar>
            <w:vAlign w:val="center"/>
          </w:tcPr>
          <w:p w14:paraId="0F6BCF7C"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13</w:t>
            </w:r>
          </w:p>
        </w:tc>
        <w:tc>
          <w:tcPr>
            <w:tcW w:w="567" w:type="dxa"/>
            <w:shd w:val="clear" w:color="auto" w:fill="FBEE9C"/>
            <w:tcMar>
              <w:top w:w="0" w:type="dxa"/>
              <w:left w:w="0" w:type="dxa"/>
              <w:bottom w:w="0" w:type="dxa"/>
              <w:right w:w="0" w:type="dxa"/>
            </w:tcMar>
            <w:vAlign w:val="center"/>
          </w:tcPr>
          <w:p w14:paraId="360383EA"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2</w:t>
            </w:r>
          </w:p>
        </w:tc>
        <w:tc>
          <w:tcPr>
            <w:tcW w:w="567" w:type="dxa"/>
            <w:shd w:val="clear" w:color="auto" w:fill="F2EB9A"/>
            <w:tcMar>
              <w:top w:w="0" w:type="dxa"/>
              <w:left w:w="0" w:type="dxa"/>
              <w:bottom w:w="0" w:type="dxa"/>
              <w:right w:w="0" w:type="dxa"/>
            </w:tcMar>
            <w:vAlign w:val="center"/>
          </w:tcPr>
          <w:p w14:paraId="3FE886DE"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4</w:t>
            </w:r>
          </w:p>
        </w:tc>
        <w:tc>
          <w:tcPr>
            <w:tcW w:w="567" w:type="dxa"/>
            <w:shd w:val="clear" w:color="auto" w:fill="D2E193"/>
            <w:tcMar>
              <w:top w:w="0" w:type="dxa"/>
              <w:left w:w="0" w:type="dxa"/>
              <w:bottom w:w="0" w:type="dxa"/>
              <w:right w:w="0" w:type="dxa"/>
            </w:tcMar>
            <w:vAlign w:val="center"/>
          </w:tcPr>
          <w:p w14:paraId="568ACAD7"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11</w:t>
            </w:r>
          </w:p>
        </w:tc>
        <w:tc>
          <w:tcPr>
            <w:tcW w:w="567" w:type="dxa"/>
            <w:shd w:val="clear" w:color="auto" w:fill="E9E898"/>
            <w:tcMar>
              <w:top w:w="0" w:type="dxa"/>
              <w:left w:w="0" w:type="dxa"/>
              <w:bottom w:w="0" w:type="dxa"/>
              <w:right w:w="0" w:type="dxa"/>
            </w:tcMar>
            <w:vAlign w:val="center"/>
          </w:tcPr>
          <w:p w14:paraId="25946BEE" w14:textId="77777777" w:rsidR="003D59D1" w:rsidRPr="004276D8" w:rsidRDefault="003D59D1" w:rsidP="003D59D1">
            <w:pPr>
              <w:widowControl w:val="0"/>
              <w:pBdr>
                <w:top w:val="nil"/>
                <w:left w:val="nil"/>
                <w:bottom w:val="nil"/>
                <w:right w:val="nil"/>
                <w:between w:val="nil"/>
              </w:pBdr>
              <w:spacing w:line="276" w:lineRule="auto"/>
              <w:jc w:val="center"/>
              <w:rPr>
                <w:rFonts w:ascii="Palatino Linotype" w:eastAsia="Palatino Linotype" w:hAnsi="Palatino Linotype" w:cs="Palatino Linotype"/>
                <w:sz w:val="20"/>
                <w:szCs w:val="20"/>
                <w:lang w:val="en-GB"/>
              </w:rPr>
            </w:pPr>
            <w:r w:rsidRPr="004276D8">
              <w:rPr>
                <w:rFonts w:ascii="Palatino Linotype" w:eastAsia="Palatino Linotype" w:hAnsi="Palatino Linotype" w:cs="Palatino Linotype"/>
                <w:sz w:val="20"/>
                <w:szCs w:val="20"/>
                <w:lang w:val="en-GB"/>
              </w:rPr>
              <w:t>6</w:t>
            </w:r>
          </w:p>
        </w:tc>
      </w:tr>
    </w:tbl>
    <w:p w14:paraId="143909A2" w14:textId="77777777" w:rsidR="003D59D1" w:rsidRPr="004276D8" w:rsidRDefault="003D59D1" w:rsidP="003D59D1">
      <w:pPr>
        <w:pBdr>
          <w:top w:val="nil"/>
          <w:left w:val="nil"/>
          <w:bottom w:val="nil"/>
          <w:right w:val="nil"/>
          <w:between w:val="nil"/>
        </w:pBdr>
        <w:spacing w:before="240" w:after="120" w:line="240" w:lineRule="auto"/>
        <w:jc w:val="left"/>
        <w:rPr>
          <w:rFonts w:ascii="Palatino Linotype" w:eastAsia="Palatino Linotype" w:hAnsi="Palatino Linotype" w:cs="Palatino Linotype"/>
          <w:sz w:val="20"/>
          <w:szCs w:val="20"/>
          <w:highlight w:val="yellow"/>
          <w:lang w:val="en-GB"/>
        </w:rPr>
      </w:pPr>
    </w:p>
    <w:tbl>
      <w:tblPr>
        <w:tblW w:w="8844" w:type="dxa"/>
        <w:jc w:val="center"/>
        <w:tblLayout w:type="fixed"/>
        <w:tblLook w:val="0400" w:firstRow="0" w:lastRow="0" w:firstColumn="0" w:lastColumn="0" w:noHBand="0" w:noVBand="1"/>
      </w:tblPr>
      <w:tblGrid>
        <w:gridCol w:w="1706"/>
        <w:gridCol w:w="7138"/>
      </w:tblGrid>
      <w:tr w:rsidR="003D59D1" w:rsidRPr="004276D8" w14:paraId="1894AA6E" w14:textId="77777777" w:rsidTr="003D59D1">
        <w:trPr>
          <w:jc w:val="center"/>
        </w:trPr>
        <w:tc>
          <w:tcPr>
            <w:tcW w:w="1706" w:type="dxa"/>
            <w:shd w:val="clear" w:color="auto" w:fill="auto"/>
            <w:vAlign w:val="center"/>
          </w:tcPr>
          <w:p w14:paraId="6B3350C9" w14:textId="77777777" w:rsidR="003D59D1" w:rsidRPr="004276D8" w:rsidRDefault="003D59D1" w:rsidP="003D59D1">
            <w:pPr>
              <w:pBdr>
                <w:top w:val="nil"/>
                <w:left w:val="nil"/>
                <w:bottom w:val="nil"/>
                <w:right w:val="nil"/>
                <w:between w:val="nil"/>
              </w:pBdr>
              <w:spacing w:line="240" w:lineRule="auto"/>
              <w:ind w:left="-85" w:hanging="420"/>
              <w:rPr>
                <w:rFonts w:ascii="Palatino Linotype" w:eastAsia="Palatino Linotype" w:hAnsi="Palatino Linotype" w:cs="Palatino Linotype"/>
                <w:sz w:val="18"/>
                <w:szCs w:val="18"/>
                <w:lang w:val="en-GB"/>
              </w:rPr>
            </w:pPr>
            <w:r w:rsidRPr="004276D8">
              <w:rPr>
                <w:rFonts w:ascii="Palatino Linotype" w:eastAsia="Palatino Linotype" w:hAnsi="Palatino Linotype" w:cs="Palatino Linotype"/>
                <w:noProof/>
                <w:sz w:val="18"/>
                <w:szCs w:val="18"/>
                <w:lang w:val="lt-LT" w:eastAsia="lt-LT"/>
              </w:rPr>
              <w:drawing>
                <wp:inline distT="0" distB="0" distL="0" distR="0" wp14:anchorId="2ED03D25" wp14:editId="05C67B2D">
                  <wp:extent cx="1000125" cy="361950"/>
                  <wp:effectExtent l="0" t="0" r="0" b="0"/>
                  <wp:docPr id="231" name="image14.png" descr="copyRight"/>
                  <wp:cNvGraphicFramePr/>
                  <a:graphic xmlns:a="http://schemas.openxmlformats.org/drawingml/2006/main">
                    <a:graphicData uri="http://schemas.openxmlformats.org/drawingml/2006/picture">
                      <pic:pic xmlns:pic="http://schemas.openxmlformats.org/drawingml/2006/picture">
                        <pic:nvPicPr>
                          <pic:cNvPr id="0" name="image14.png" descr="copyRight"/>
                          <pic:cNvPicPr preferRelativeResize="0"/>
                        </pic:nvPicPr>
                        <pic:blipFill>
                          <a:blip r:embed="rId28"/>
                          <a:srcRect/>
                          <a:stretch>
                            <a:fillRect/>
                          </a:stretch>
                        </pic:blipFill>
                        <pic:spPr>
                          <a:xfrm>
                            <a:off x="0" y="0"/>
                            <a:ext cx="1000125" cy="361950"/>
                          </a:xfrm>
                          <a:prstGeom prst="rect">
                            <a:avLst/>
                          </a:prstGeom>
                          <a:ln/>
                        </pic:spPr>
                      </pic:pic>
                    </a:graphicData>
                  </a:graphic>
                </wp:inline>
              </w:drawing>
            </w:r>
          </w:p>
        </w:tc>
        <w:tc>
          <w:tcPr>
            <w:tcW w:w="7138" w:type="dxa"/>
            <w:shd w:val="clear" w:color="auto" w:fill="auto"/>
            <w:vAlign w:val="center"/>
          </w:tcPr>
          <w:p w14:paraId="2AAF0D0E" w14:textId="77777777" w:rsidR="003D59D1" w:rsidRPr="004276D8" w:rsidRDefault="003D59D1" w:rsidP="003D59D1">
            <w:pPr>
              <w:pBdr>
                <w:top w:val="nil"/>
                <w:left w:val="nil"/>
                <w:bottom w:val="nil"/>
                <w:right w:val="nil"/>
                <w:between w:val="nil"/>
              </w:pBdr>
              <w:spacing w:line="240" w:lineRule="auto"/>
              <w:ind w:left="-85" w:hanging="420"/>
              <w:rPr>
                <w:rFonts w:ascii="Palatino Linotype" w:eastAsia="Palatino Linotype" w:hAnsi="Palatino Linotype" w:cs="Palatino Linotype"/>
                <w:sz w:val="18"/>
                <w:szCs w:val="18"/>
                <w:lang w:val="en-GB"/>
              </w:rPr>
            </w:pPr>
            <w:r w:rsidRPr="004276D8">
              <w:rPr>
                <w:rFonts w:ascii="Palatino Linotype" w:eastAsia="Palatino Linotype" w:hAnsi="Palatino Linotype" w:cs="Palatino Linotype"/>
                <w:sz w:val="18"/>
                <w:szCs w:val="18"/>
                <w:lang w:val="en-GB"/>
              </w:rPr>
              <w:t>© 2020 by the authors. Submitted for possible open access publication under the terms and conditions of the Creative Commons Attribution (CC BY) license (http://creativecommons.org/licenses/by/4.0/).</w:t>
            </w:r>
          </w:p>
        </w:tc>
      </w:tr>
    </w:tbl>
    <w:p w14:paraId="0A8D1834" w14:textId="77777777" w:rsidR="003D59D1" w:rsidRPr="00C10A63" w:rsidRDefault="003D59D1" w:rsidP="00780EC7">
      <w:pPr>
        <w:pBdr>
          <w:top w:val="nil"/>
          <w:left w:val="nil"/>
          <w:bottom w:val="nil"/>
          <w:right w:val="nil"/>
          <w:between w:val="nil"/>
        </w:pBdr>
        <w:spacing w:before="240" w:after="120" w:line="240" w:lineRule="auto"/>
        <w:jc w:val="left"/>
        <w:rPr>
          <w:rFonts w:ascii="Palatino Linotype" w:eastAsia="Palatino Linotype" w:hAnsi="Palatino Linotype" w:cs="Palatino Linotype"/>
          <w:b/>
          <w:sz w:val="20"/>
          <w:szCs w:val="20"/>
        </w:rPr>
      </w:pPr>
    </w:p>
    <w:sectPr w:rsidR="003D59D1" w:rsidRPr="00C10A63" w:rsidSect="002A236C">
      <w:headerReference w:type="even" r:id="rId29"/>
      <w:headerReference w:type="default" r:id="rId30"/>
      <w:footerReference w:type="default" r:id="rId31"/>
      <w:headerReference w:type="first" r:id="rId32"/>
      <w:footerReference w:type="first" r:id="rId33"/>
      <w:pgSz w:w="11906" w:h="16838"/>
      <w:pgMar w:top="1417" w:right="1531" w:bottom="1077" w:left="1531" w:header="1020" w:footer="850" w:gutter="0"/>
      <w:lnNumType w:countBy="1" w:restart="continuous"/>
      <w:pgNumType w:start="1"/>
      <w:cols w:space="1296"/>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3" w:author="Tatjana Vilutienė" w:date="2021-09-20T12:42:00Z" w:initials="R">
    <w:p w14:paraId="735D4996" w14:textId="6009E4A7" w:rsidR="00642306" w:rsidRDefault="00642306">
      <w:pPr>
        <w:pStyle w:val="CommentText"/>
      </w:pPr>
      <w:r>
        <w:rPr>
          <w:rStyle w:val="CommentReference"/>
        </w:rPr>
        <w:annotationRef/>
      </w:r>
      <w:proofErr w:type="spellStart"/>
      <w:r>
        <w:t>Koreguoti</w:t>
      </w:r>
      <w:proofErr w:type="spellEnd"/>
      <w:r>
        <w:t xml:space="preserve"> / </w:t>
      </w:r>
      <w:proofErr w:type="spellStart"/>
      <w:r>
        <w:t>išimti</w:t>
      </w:r>
      <w:proofErr w:type="spellEnd"/>
      <w:r>
        <w:t xml:space="preserve"> “energy sources”. </w:t>
      </w:r>
      <w:r w:rsidRPr="00987838">
        <w:rPr>
          <w:highlight w:val="yellow"/>
        </w:rPr>
        <w:t>(RD)</w:t>
      </w:r>
    </w:p>
    <w:p w14:paraId="531C4464" w14:textId="0A662B91" w:rsidR="00642306" w:rsidRDefault="00642306">
      <w:pPr>
        <w:pStyle w:val="CommentText"/>
      </w:pPr>
      <w:proofErr w:type="spellStart"/>
      <w:r>
        <w:t>Pasaulyje</w:t>
      </w:r>
      <w:proofErr w:type="spellEnd"/>
      <w:r>
        <w:t xml:space="preserve"> ….</w:t>
      </w:r>
    </w:p>
  </w:comment>
  <w:comment w:id="44" w:author="Tatjana Vilutienė" w:date="2021-09-20T17:32:00Z" w:initials="R">
    <w:p w14:paraId="70220471" w14:textId="7359D49A" w:rsidR="00642306" w:rsidRDefault="00642306">
      <w:pPr>
        <w:pStyle w:val="CommentText"/>
      </w:pPr>
      <w:r>
        <w:rPr>
          <w:rStyle w:val="CommentReference"/>
        </w:rPr>
        <w:annotationRef/>
      </w:r>
      <w:proofErr w:type="spellStart"/>
      <w:r>
        <w:t>Koreguoti</w:t>
      </w:r>
      <w:proofErr w:type="spellEnd"/>
      <w:r>
        <w:t xml:space="preserve"> / </w:t>
      </w:r>
      <w:proofErr w:type="spellStart"/>
      <w:r>
        <w:t>išimti</w:t>
      </w:r>
      <w:proofErr w:type="spellEnd"/>
      <w:r>
        <w:t xml:space="preserve"> </w:t>
      </w:r>
      <w:proofErr w:type="spellStart"/>
      <w:r>
        <w:t>sakinį</w:t>
      </w:r>
      <w:proofErr w:type="spellEnd"/>
      <w:r>
        <w:t xml:space="preserve">. </w:t>
      </w:r>
      <w:r w:rsidRPr="007C3EC3">
        <w:rPr>
          <w:highlight w:val="yellow"/>
        </w:rPr>
        <w:t>(RD)</w:t>
      </w:r>
    </w:p>
    <w:p w14:paraId="65D5A5B3" w14:textId="24190D5A" w:rsidR="00642306" w:rsidRPr="007C3EC3" w:rsidRDefault="00642306">
      <w:pPr>
        <w:pStyle w:val="CommentText"/>
      </w:pPr>
      <w:r>
        <w:t xml:space="preserve">Recenzentas </w:t>
      </w:r>
      <w:proofErr w:type="spellStart"/>
      <w:r>
        <w:t>pateike</w:t>
      </w:r>
      <w:proofErr w:type="spellEnd"/>
      <w:r>
        <w:t xml:space="preserve"> </w:t>
      </w:r>
      <w:proofErr w:type="spellStart"/>
      <w:r w:rsidRPr="007C3EC3">
        <w:t>pastabą</w:t>
      </w:r>
      <w:proofErr w:type="spellEnd"/>
      <w:r w:rsidRPr="007C3EC3">
        <w:t xml:space="preserve"> </w:t>
      </w:r>
      <w:proofErr w:type="spellStart"/>
      <w:r w:rsidRPr="007C3EC3">
        <w:t>šiam</w:t>
      </w:r>
      <w:proofErr w:type="spellEnd"/>
      <w:r w:rsidRPr="007C3EC3">
        <w:t xml:space="preserve"> </w:t>
      </w:r>
      <w:proofErr w:type="spellStart"/>
      <w:r w:rsidRPr="007C3EC3">
        <w:t>teiginiui</w:t>
      </w:r>
      <w:proofErr w:type="spellEnd"/>
      <w:r w:rsidRPr="007C3EC3">
        <w:t xml:space="preserve">: </w:t>
      </w:r>
      <w:r w:rsidRPr="007C3EC3">
        <w:rPr>
          <w:color w:val="0A0A0A"/>
          <w:szCs w:val="20"/>
          <w:lang w:eastAsia="lt-LT"/>
        </w:rPr>
        <w:t>“</w:t>
      </w:r>
      <w:r w:rsidRPr="007C3EC3">
        <w:rPr>
          <w:color w:val="0A0A0A"/>
          <w:szCs w:val="20"/>
          <w:highlight w:val="yellow"/>
          <w:lang w:eastAsia="lt-LT"/>
        </w:rPr>
        <w:t>the biggest problem is inefficient consumption</w:t>
      </w:r>
      <w:r w:rsidRPr="007C3EC3">
        <w:rPr>
          <w:color w:val="0A0A0A"/>
          <w:szCs w:val="20"/>
          <w:lang w:eastAsia="lt-LT"/>
        </w:rPr>
        <w:t xml:space="preserve">… </w:t>
      </w:r>
      <w:proofErr w:type="spellStart"/>
      <w:r w:rsidRPr="007C3EC3">
        <w:rPr>
          <w:color w:val="0A0A0A"/>
          <w:szCs w:val="20"/>
          <w:lang w:eastAsia="lt-LT"/>
        </w:rPr>
        <w:t>ir</w:t>
      </w:r>
      <w:proofErr w:type="spellEnd"/>
      <w:r w:rsidRPr="007C3EC3">
        <w:rPr>
          <w:color w:val="0A0A0A"/>
          <w:szCs w:val="20"/>
          <w:lang w:eastAsia="lt-LT"/>
        </w:rPr>
        <w:t xml:space="preserve"> </w:t>
      </w:r>
      <w:proofErr w:type="spellStart"/>
      <w:r w:rsidRPr="007C3EC3">
        <w:rPr>
          <w:color w:val="0A0A0A"/>
          <w:szCs w:val="20"/>
          <w:lang w:eastAsia="lt-LT"/>
        </w:rPr>
        <w:t>siūlo</w:t>
      </w:r>
      <w:proofErr w:type="spellEnd"/>
      <w:r w:rsidRPr="007C3EC3">
        <w:rPr>
          <w:color w:val="0A0A0A"/>
          <w:szCs w:val="20"/>
          <w:lang w:eastAsia="lt-LT"/>
        </w:rPr>
        <w:t xml:space="preserve"> </w:t>
      </w:r>
      <w:proofErr w:type="spellStart"/>
      <w:r w:rsidRPr="007C3EC3">
        <w:rPr>
          <w:color w:val="0A0A0A"/>
          <w:szCs w:val="20"/>
          <w:lang w:eastAsia="lt-LT"/>
        </w:rPr>
        <w:t>jį</w:t>
      </w:r>
      <w:proofErr w:type="spellEnd"/>
      <w:r w:rsidRPr="007C3EC3">
        <w:rPr>
          <w:color w:val="0A0A0A"/>
          <w:szCs w:val="20"/>
          <w:lang w:eastAsia="lt-LT"/>
        </w:rPr>
        <w:t xml:space="preserve"> </w:t>
      </w:r>
      <w:proofErr w:type="spellStart"/>
      <w:r w:rsidRPr="007C3EC3">
        <w:rPr>
          <w:color w:val="0A0A0A"/>
          <w:szCs w:val="20"/>
          <w:lang w:eastAsia="lt-LT"/>
        </w:rPr>
        <w:t>išimti</w:t>
      </w:r>
      <w:proofErr w:type="spellEnd"/>
      <w:r w:rsidRPr="007C3EC3">
        <w:rPr>
          <w:color w:val="0A0A0A"/>
          <w:szCs w:val="20"/>
          <w:lang w:eastAsia="lt-LT"/>
        </w:rPr>
        <w:t xml:space="preserve">, </w:t>
      </w:r>
      <w:proofErr w:type="spellStart"/>
      <w:r w:rsidRPr="007C3EC3">
        <w:rPr>
          <w:color w:val="0A0A0A"/>
          <w:szCs w:val="20"/>
          <w:lang w:eastAsia="lt-LT"/>
        </w:rPr>
        <w:t>jei</w:t>
      </w:r>
      <w:proofErr w:type="spellEnd"/>
      <w:r w:rsidRPr="007C3EC3">
        <w:rPr>
          <w:color w:val="0A0A0A"/>
          <w:szCs w:val="20"/>
          <w:lang w:eastAsia="lt-LT"/>
        </w:rPr>
        <w:t xml:space="preserve"> </w:t>
      </w:r>
      <w:proofErr w:type="spellStart"/>
      <w:r w:rsidRPr="007C3EC3">
        <w:rPr>
          <w:color w:val="0A0A0A"/>
          <w:szCs w:val="20"/>
          <w:lang w:eastAsia="lt-LT"/>
        </w:rPr>
        <w:t>gu</w:t>
      </w:r>
      <w:proofErr w:type="spellEnd"/>
      <w:r w:rsidRPr="007C3EC3">
        <w:rPr>
          <w:color w:val="0A0A0A"/>
          <w:szCs w:val="20"/>
          <w:lang w:eastAsia="lt-LT"/>
        </w:rPr>
        <w:t xml:space="preserve"> </w:t>
      </w:r>
      <w:proofErr w:type="spellStart"/>
      <w:r w:rsidRPr="007C3EC3">
        <w:rPr>
          <w:color w:val="0A0A0A"/>
          <w:szCs w:val="20"/>
          <w:lang w:eastAsia="lt-LT"/>
        </w:rPr>
        <w:t>straipsnis</w:t>
      </w:r>
      <w:proofErr w:type="spellEnd"/>
      <w:r w:rsidRPr="007C3EC3">
        <w:rPr>
          <w:color w:val="0A0A0A"/>
          <w:szCs w:val="20"/>
          <w:lang w:eastAsia="lt-LT"/>
        </w:rPr>
        <w:t xml:space="preserve"> </w:t>
      </w:r>
      <w:proofErr w:type="spellStart"/>
      <w:r w:rsidRPr="007C3EC3">
        <w:rPr>
          <w:color w:val="0A0A0A"/>
          <w:szCs w:val="20"/>
          <w:lang w:eastAsia="lt-LT"/>
        </w:rPr>
        <w:t>nepateikia</w:t>
      </w:r>
      <w:proofErr w:type="spellEnd"/>
      <w:r w:rsidRPr="007C3EC3">
        <w:rPr>
          <w:color w:val="0A0A0A"/>
          <w:szCs w:val="20"/>
          <w:lang w:eastAsia="lt-LT"/>
        </w:rPr>
        <w:t xml:space="preserve"> </w:t>
      </w:r>
      <w:proofErr w:type="spellStart"/>
      <w:r w:rsidRPr="007C3EC3">
        <w:rPr>
          <w:color w:val="0A0A0A"/>
          <w:szCs w:val="20"/>
          <w:lang w:eastAsia="lt-LT"/>
        </w:rPr>
        <w:t>sprendimo</w:t>
      </w:r>
      <w:proofErr w:type="spellEnd"/>
      <w:r w:rsidRPr="007C3EC3">
        <w:rPr>
          <w:color w:val="0A0A0A"/>
          <w:szCs w:val="20"/>
          <w:lang w:eastAsia="lt-LT"/>
        </w:rPr>
        <w:t xml:space="preserve"> </w:t>
      </w:r>
      <w:proofErr w:type="spellStart"/>
      <w:r w:rsidRPr="007C3EC3">
        <w:rPr>
          <w:color w:val="0A0A0A"/>
          <w:szCs w:val="20"/>
          <w:lang w:eastAsia="lt-LT"/>
        </w:rPr>
        <w:t>šiai</w:t>
      </w:r>
      <w:proofErr w:type="spellEnd"/>
      <w:r w:rsidRPr="007C3EC3">
        <w:rPr>
          <w:color w:val="0A0A0A"/>
          <w:szCs w:val="20"/>
          <w:lang w:eastAsia="lt-LT"/>
        </w:rPr>
        <w:t xml:space="preserve"> </w:t>
      </w:r>
      <w:proofErr w:type="spellStart"/>
      <w:r w:rsidRPr="007C3EC3">
        <w:rPr>
          <w:color w:val="0A0A0A"/>
          <w:szCs w:val="20"/>
          <w:lang w:eastAsia="lt-LT"/>
        </w:rPr>
        <w:t>problemai</w:t>
      </w:r>
      <w:proofErr w:type="spellEnd"/>
      <w:r w:rsidRPr="007C3EC3">
        <w:rPr>
          <w:color w:val="0A0A0A"/>
          <w:szCs w:val="20"/>
          <w:lang w:eastAsia="lt-LT"/>
        </w:rPr>
        <w:t>.</w:t>
      </w:r>
    </w:p>
  </w:comment>
  <w:comment w:id="45" w:author="Rasa Džiugaitė-Tumėnienė" w:date="2021-09-24T10:24:00Z" w:initials="RD">
    <w:p w14:paraId="79D03D75" w14:textId="40978B29" w:rsidR="00642306" w:rsidRDefault="00642306">
      <w:pPr>
        <w:pStyle w:val="CommentText"/>
      </w:pPr>
      <w:r>
        <w:rPr>
          <w:rStyle w:val="CommentReference"/>
        </w:rPr>
        <w:annotationRef/>
      </w:r>
      <w:proofErr w:type="spellStart"/>
      <w:r>
        <w:t>Perdariau</w:t>
      </w:r>
      <w:proofErr w:type="spellEnd"/>
    </w:p>
  </w:comment>
  <w:comment w:id="75" w:author="Tatjana Vilutienė" w:date="2021-09-23T13:05:00Z" w:initials="R">
    <w:p w14:paraId="52A7A329" w14:textId="5BC4B55A" w:rsidR="00642306" w:rsidRDefault="00642306">
      <w:pPr>
        <w:pStyle w:val="CommentText"/>
      </w:pPr>
      <w:r>
        <w:rPr>
          <w:rStyle w:val="CommentReference"/>
        </w:rPr>
        <w:annotationRef/>
      </w:r>
      <w:proofErr w:type="spellStart"/>
      <w:r>
        <w:t>Įkelti</w:t>
      </w:r>
      <w:proofErr w:type="spellEnd"/>
      <w:r>
        <w:t xml:space="preserve"> </w:t>
      </w:r>
      <w:proofErr w:type="spellStart"/>
      <w:r>
        <w:t>čia</w:t>
      </w:r>
      <w:proofErr w:type="spellEnd"/>
      <w:r>
        <w:t xml:space="preserve"> </w:t>
      </w:r>
      <w:proofErr w:type="spellStart"/>
      <w:r>
        <w:t>nuorodą</w:t>
      </w:r>
      <w:proofErr w:type="spellEnd"/>
      <w:r>
        <w:t xml:space="preserve"> į </w:t>
      </w:r>
      <w:proofErr w:type="spellStart"/>
      <w:r>
        <w:t>šaltinį</w:t>
      </w:r>
      <w:proofErr w:type="spellEnd"/>
      <w:r>
        <w:t xml:space="preserve"> (</w:t>
      </w:r>
      <w:r w:rsidRPr="007C3EC3">
        <w:rPr>
          <w:highlight w:val="yellow"/>
        </w:rPr>
        <w:t>RD</w:t>
      </w:r>
      <w:r>
        <w:t>):</w:t>
      </w:r>
    </w:p>
    <w:p w14:paraId="556AC188" w14:textId="14E5C5A8" w:rsidR="00642306" w:rsidRDefault="00642306">
      <w:pPr>
        <w:pStyle w:val="CommentText"/>
      </w:pPr>
      <w:proofErr w:type="spellStart"/>
      <w:r w:rsidRPr="007C3EC3">
        <w:rPr>
          <w:rFonts w:ascii="Arial" w:hAnsi="Arial" w:cs="Arial"/>
          <w:color w:val="222222"/>
          <w:sz w:val="16"/>
          <w:highlight w:val="yellow"/>
          <w:shd w:val="clear" w:color="auto" w:fill="FFFFFF"/>
        </w:rPr>
        <w:t>Kassem</w:t>
      </w:r>
      <w:proofErr w:type="spellEnd"/>
      <w:r w:rsidRPr="007C3EC3">
        <w:rPr>
          <w:rFonts w:ascii="Arial" w:hAnsi="Arial" w:cs="Arial"/>
          <w:color w:val="222222"/>
          <w:sz w:val="16"/>
          <w:highlight w:val="yellow"/>
          <w:shd w:val="clear" w:color="auto" w:fill="FFFFFF"/>
        </w:rPr>
        <w:t xml:space="preserve">, M., Li, J., Kumar, B., </w:t>
      </w:r>
      <w:proofErr w:type="spellStart"/>
      <w:r w:rsidRPr="007C3EC3">
        <w:rPr>
          <w:rFonts w:ascii="Arial" w:hAnsi="Arial" w:cs="Arial"/>
          <w:color w:val="222222"/>
          <w:sz w:val="16"/>
          <w:highlight w:val="yellow"/>
          <w:shd w:val="clear" w:color="auto" w:fill="FFFFFF"/>
        </w:rPr>
        <w:t>Malleson</w:t>
      </w:r>
      <w:proofErr w:type="spellEnd"/>
      <w:r w:rsidRPr="007C3EC3">
        <w:rPr>
          <w:rFonts w:ascii="Arial" w:hAnsi="Arial" w:cs="Arial"/>
          <w:color w:val="222222"/>
          <w:sz w:val="16"/>
          <w:highlight w:val="yellow"/>
          <w:shd w:val="clear" w:color="auto" w:fill="FFFFFF"/>
        </w:rPr>
        <w:t>, A., Gibbs, D., Kelly, G., &amp; Watson, M. R. (2020). Building Information Modelling: Evaluating Tools for Maturity and Benefits Measurement.</w:t>
      </w:r>
    </w:p>
  </w:comment>
  <w:comment w:id="76" w:author="Rasa Džiugaitė-Tumėnienė" w:date="2021-09-24T10:39:00Z" w:initials="RD">
    <w:p w14:paraId="7D7BDDAF" w14:textId="30BCDEBE" w:rsidR="00642306" w:rsidRPr="008D1369" w:rsidRDefault="00642306">
      <w:pPr>
        <w:pStyle w:val="CommentText"/>
        <w:rPr>
          <w:lang w:val="lt-LT"/>
        </w:rPr>
      </w:pPr>
      <w:r>
        <w:rPr>
          <w:rStyle w:val="CommentReference"/>
        </w:rPr>
        <w:annotationRef/>
      </w:r>
      <w:r>
        <w:rPr>
          <w:lang w:val="lt-LT"/>
        </w:rPr>
        <w:t>Įtraukiau</w:t>
      </w:r>
    </w:p>
  </w:comment>
  <w:comment w:id="89" w:author="Tatjana Vilutienė" w:date="2021-09-20T17:34:00Z" w:initials="R">
    <w:p w14:paraId="5780D960" w14:textId="27D80096" w:rsidR="00642306" w:rsidRDefault="00642306">
      <w:pPr>
        <w:pStyle w:val="CommentText"/>
      </w:pPr>
      <w:r>
        <w:rPr>
          <w:rStyle w:val="CommentReference"/>
        </w:rPr>
        <w:annotationRef/>
      </w:r>
      <w:proofErr w:type="spellStart"/>
      <w:r w:rsidRPr="00987838">
        <w:rPr>
          <w:highlight w:val="yellow"/>
        </w:rPr>
        <w:t>Papildyti</w:t>
      </w:r>
      <w:proofErr w:type="spellEnd"/>
      <w:r w:rsidRPr="00987838">
        <w:rPr>
          <w:highlight w:val="yellow"/>
        </w:rPr>
        <w:t xml:space="preserve"> </w:t>
      </w:r>
      <w:proofErr w:type="spellStart"/>
      <w:r w:rsidRPr="00987838">
        <w:rPr>
          <w:highlight w:val="yellow"/>
        </w:rPr>
        <w:t>pasiūlytais</w:t>
      </w:r>
      <w:proofErr w:type="spellEnd"/>
      <w:r w:rsidRPr="00987838">
        <w:rPr>
          <w:highlight w:val="yellow"/>
        </w:rPr>
        <w:t xml:space="preserve"> </w:t>
      </w:r>
      <w:proofErr w:type="spellStart"/>
      <w:r w:rsidRPr="00987838">
        <w:rPr>
          <w:highlight w:val="yellow"/>
        </w:rPr>
        <w:t>straipsniais</w:t>
      </w:r>
      <w:proofErr w:type="spellEnd"/>
      <w:r w:rsidRPr="00987838">
        <w:rPr>
          <w:highlight w:val="yellow"/>
        </w:rPr>
        <w:t xml:space="preserve"> (RD)</w:t>
      </w:r>
    </w:p>
  </w:comment>
  <w:comment w:id="90" w:author="Rasa Džiugaitė-Tumėnienė" w:date="2021-09-24T14:22:00Z" w:initials="RD">
    <w:p w14:paraId="6BC7822D" w14:textId="464AE219" w:rsidR="00BE6E0F" w:rsidRDefault="00BE6E0F">
      <w:pPr>
        <w:pStyle w:val="CommentText"/>
      </w:pPr>
      <w:r>
        <w:rPr>
          <w:rStyle w:val="CommentReference"/>
        </w:rPr>
        <w:annotationRef/>
      </w:r>
      <w:proofErr w:type="spellStart"/>
      <w:r>
        <w:t>Įtraukti</w:t>
      </w:r>
      <w:proofErr w:type="spellEnd"/>
      <w:r>
        <w:t xml:space="preserve"> 3 </w:t>
      </w:r>
      <w:proofErr w:type="spellStart"/>
      <w:r>
        <w:t>nauji</w:t>
      </w:r>
      <w:proofErr w:type="spellEnd"/>
      <w:r>
        <w:t xml:space="preserve"> </w:t>
      </w:r>
      <w:proofErr w:type="spellStart"/>
      <w:r>
        <w:t>straipsniai</w:t>
      </w:r>
      <w:proofErr w:type="spellEnd"/>
      <w:r>
        <w:t xml:space="preserve"> 103-106 </w:t>
      </w:r>
      <w:proofErr w:type="spellStart"/>
      <w:r>
        <w:t>eilutėje</w:t>
      </w:r>
      <w:proofErr w:type="spellEnd"/>
      <w:r>
        <w:t>.</w:t>
      </w:r>
    </w:p>
  </w:comment>
  <w:comment w:id="60" w:author="Tatjana Vilutienė" w:date="2021-09-20T17:33:00Z" w:initials="R">
    <w:p w14:paraId="561C412F" w14:textId="77777777" w:rsidR="00642306" w:rsidRDefault="00642306">
      <w:pPr>
        <w:pStyle w:val="CommentText"/>
      </w:pPr>
      <w:r>
        <w:rPr>
          <w:rStyle w:val="CommentReference"/>
        </w:rPr>
        <w:annotationRef/>
      </w:r>
      <w:proofErr w:type="spellStart"/>
      <w:r>
        <w:t>Spresti</w:t>
      </w:r>
      <w:proofErr w:type="spellEnd"/>
      <w:r>
        <w:t xml:space="preserve"> </w:t>
      </w:r>
      <w:proofErr w:type="spellStart"/>
      <w:r>
        <w:t>ar</w:t>
      </w:r>
      <w:proofErr w:type="spellEnd"/>
      <w:r>
        <w:t xml:space="preserve"> </w:t>
      </w:r>
      <w:proofErr w:type="spellStart"/>
      <w:r>
        <w:t>palikti</w:t>
      </w:r>
      <w:proofErr w:type="spellEnd"/>
      <w:r>
        <w:t xml:space="preserve"> </w:t>
      </w:r>
      <w:proofErr w:type="spellStart"/>
      <w:r>
        <w:t>šią</w:t>
      </w:r>
      <w:proofErr w:type="spellEnd"/>
      <w:r>
        <w:t xml:space="preserve"> </w:t>
      </w:r>
      <w:proofErr w:type="spellStart"/>
      <w:r>
        <w:t>pastraipą</w:t>
      </w:r>
      <w:proofErr w:type="spellEnd"/>
      <w:r>
        <w:t xml:space="preserve">, </w:t>
      </w:r>
      <w:proofErr w:type="spellStart"/>
      <w:r>
        <w:t>recenzentas</w:t>
      </w:r>
      <w:proofErr w:type="spellEnd"/>
      <w:r>
        <w:t xml:space="preserve"> </w:t>
      </w:r>
      <w:proofErr w:type="spellStart"/>
      <w:r>
        <w:t>siūlo</w:t>
      </w:r>
      <w:proofErr w:type="spellEnd"/>
      <w:r>
        <w:t xml:space="preserve"> </w:t>
      </w:r>
      <w:proofErr w:type="spellStart"/>
      <w:r>
        <w:t>išimti</w:t>
      </w:r>
      <w:proofErr w:type="spellEnd"/>
      <w:r>
        <w:t xml:space="preserve"> </w:t>
      </w:r>
      <w:proofErr w:type="spellStart"/>
      <w:r>
        <w:t>šią</w:t>
      </w:r>
      <w:proofErr w:type="spellEnd"/>
      <w:r>
        <w:t xml:space="preserve"> </w:t>
      </w:r>
      <w:proofErr w:type="spellStart"/>
      <w:r>
        <w:t>dalį</w:t>
      </w:r>
      <w:proofErr w:type="spellEnd"/>
      <w:r>
        <w:t xml:space="preserve">. </w:t>
      </w:r>
    </w:p>
    <w:p w14:paraId="180638B4" w14:textId="00F5AEA2" w:rsidR="00642306" w:rsidRDefault="00642306">
      <w:pPr>
        <w:pStyle w:val="CommentText"/>
      </w:pPr>
      <w:proofErr w:type="spellStart"/>
      <w:r>
        <w:t>Galima</w:t>
      </w:r>
      <w:proofErr w:type="spellEnd"/>
      <w:r>
        <w:t xml:space="preserve"> </w:t>
      </w:r>
      <w:proofErr w:type="spellStart"/>
      <w:r>
        <w:t>palikti</w:t>
      </w:r>
      <w:proofErr w:type="spellEnd"/>
      <w:r>
        <w:t xml:space="preserve"> </w:t>
      </w:r>
      <w:proofErr w:type="spellStart"/>
      <w:r>
        <w:t>porą</w:t>
      </w:r>
      <w:proofErr w:type="spellEnd"/>
      <w:r>
        <w:t xml:space="preserve"> </w:t>
      </w:r>
      <w:proofErr w:type="spellStart"/>
      <w:r>
        <w:t>sakinių</w:t>
      </w:r>
      <w:proofErr w:type="spellEnd"/>
      <w:r>
        <w:t xml:space="preserve">, </w:t>
      </w:r>
      <w:proofErr w:type="spellStart"/>
      <w:proofErr w:type="gramStart"/>
      <w:r>
        <w:t>pvz</w:t>
      </w:r>
      <w:proofErr w:type="spellEnd"/>
      <w:r>
        <w:t>.:</w:t>
      </w:r>
      <w:proofErr w:type="gramEnd"/>
    </w:p>
    <w:p w14:paraId="78D7D9F1" w14:textId="614AF534" w:rsidR="00642306" w:rsidRPr="0016102D" w:rsidRDefault="00642306">
      <w:pPr>
        <w:pStyle w:val="CommentText"/>
        <w:rPr>
          <w:lang w:val="lt-LT"/>
        </w:rPr>
      </w:pPr>
      <w:r>
        <w:rPr>
          <w:rFonts w:ascii="Palatino Linotype" w:eastAsia="Palatino Linotype" w:hAnsi="Palatino Linotype" w:cs="Palatino Linotype"/>
          <w:color w:val="auto"/>
          <w:szCs w:val="20"/>
        </w:rPr>
        <w:t>“The o</w:t>
      </w:r>
      <w:r w:rsidRPr="00C10A63">
        <w:rPr>
          <w:rFonts w:ascii="Palatino Linotype" w:eastAsia="Palatino Linotype" w:hAnsi="Palatino Linotype" w:cs="Palatino Linotype"/>
          <w:color w:val="auto"/>
          <w:szCs w:val="20"/>
        </w:rPr>
        <w:t xml:space="preserve">ptimization of energy consumption requires an understanding of real energy needs and the </w:t>
      </w:r>
      <w:r>
        <w:rPr>
          <w:rFonts w:ascii="Palatino Linotype" w:eastAsia="Palatino Linotype" w:hAnsi="Palatino Linotype" w:cs="Palatino Linotype"/>
          <w:color w:val="auto"/>
          <w:szCs w:val="20"/>
        </w:rPr>
        <w:t>analysis of l</w:t>
      </w:r>
      <w:r w:rsidRPr="0016102D">
        <w:rPr>
          <w:rFonts w:ascii="Palatino Linotype" w:eastAsia="Palatino Linotype" w:hAnsi="Palatino Linotype" w:cs="Palatino Linotype"/>
          <w:color w:val="auto"/>
          <w:szCs w:val="20"/>
        </w:rPr>
        <w:t>arge amount of data</w:t>
      </w:r>
      <w:r>
        <w:rPr>
          <w:rFonts w:ascii="Palatino Linotype" w:eastAsia="Palatino Linotype" w:hAnsi="Palatino Linotype" w:cs="Palatino Linotype"/>
          <w:color w:val="auto"/>
          <w:szCs w:val="20"/>
        </w:rPr>
        <w:t xml:space="preserve">. </w:t>
      </w:r>
      <w:r w:rsidRPr="00C10A63">
        <w:rPr>
          <w:rFonts w:ascii="Palatino Linotype" w:eastAsia="Palatino Linotype" w:hAnsi="Palatino Linotype" w:cs="Palatino Linotype"/>
          <w:color w:val="auto"/>
          <w:szCs w:val="20"/>
        </w:rPr>
        <w:t>Therefore, building information modeling (BIM) ha</w:t>
      </w:r>
      <w:r>
        <w:rPr>
          <w:rFonts w:ascii="Palatino Linotype" w:eastAsia="Palatino Linotype" w:hAnsi="Palatino Linotype" w:cs="Palatino Linotype"/>
          <w:color w:val="auto"/>
          <w:szCs w:val="20"/>
        </w:rPr>
        <w:t>ve</w:t>
      </w:r>
      <w:r w:rsidRPr="00C10A63">
        <w:rPr>
          <w:rFonts w:ascii="Palatino Linotype" w:eastAsia="Palatino Linotype" w:hAnsi="Palatino Linotype" w:cs="Palatino Linotype"/>
          <w:color w:val="auto"/>
          <w:szCs w:val="20"/>
        </w:rPr>
        <w:t xml:space="preserve"> been intensively</w:t>
      </w:r>
      <w:r>
        <w:rPr>
          <w:rFonts w:ascii="Palatino Linotype" w:eastAsia="Palatino Linotype" w:hAnsi="Palatino Linotype" w:cs="Palatino Linotype"/>
          <w:color w:val="auto"/>
          <w:szCs w:val="20"/>
        </w:rPr>
        <w:t xml:space="preserve"> applied together with energy modelling tools. </w:t>
      </w:r>
      <w:r w:rsidRPr="007C3EC3">
        <w:rPr>
          <w:rFonts w:ascii="Palatino Linotype" w:eastAsia="Palatino Linotype" w:hAnsi="Palatino Linotype" w:cs="Palatino Linotype"/>
          <w:color w:val="auto"/>
          <w:szCs w:val="20"/>
        </w:rPr>
        <w:t>Building information modelling (BIM) refers to an information management methodology that has at its core the adoption of a standards based approach to managing information across the whole life cycle of built assets</w:t>
      </w:r>
      <w:r>
        <w:rPr>
          <w:rFonts w:ascii="Palatino Linotype" w:eastAsia="Palatino Linotype" w:hAnsi="Palatino Linotype" w:cs="Palatino Linotype"/>
          <w:color w:val="auto"/>
          <w:szCs w:val="20"/>
        </w:rPr>
        <w:t xml:space="preserve"> […]. </w:t>
      </w:r>
      <w:r w:rsidRPr="00C10A63">
        <w:rPr>
          <w:rFonts w:ascii="Palatino Linotype" w:eastAsia="Palatino Linotype" w:hAnsi="Palatino Linotype" w:cs="Palatino Linotype"/>
          <w:color w:val="auto"/>
          <w:szCs w:val="20"/>
        </w:rPr>
        <w:t xml:space="preserve">BIM is still an optional working method </w:t>
      </w:r>
      <w:r>
        <w:rPr>
          <w:rFonts w:ascii="Palatino Linotype" w:eastAsia="Palatino Linotype" w:hAnsi="Palatino Linotype" w:cs="Palatino Linotype"/>
          <w:color w:val="auto"/>
          <w:szCs w:val="20"/>
        </w:rPr>
        <w:t>in</w:t>
      </w:r>
      <w:r w:rsidRPr="00C10A63">
        <w:rPr>
          <w:rFonts w:ascii="Palatino Linotype" w:eastAsia="Palatino Linotype" w:hAnsi="Palatino Linotype" w:cs="Palatino Linotype"/>
          <w:color w:val="auto"/>
          <w:szCs w:val="20"/>
        </w:rPr>
        <w:t xml:space="preserve"> many </w:t>
      </w:r>
      <w:r>
        <w:rPr>
          <w:rFonts w:ascii="Palatino Linotype" w:eastAsia="Palatino Linotype" w:hAnsi="Palatino Linotype" w:cs="Palatino Linotype"/>
          <w:color w:val="auto"/>
          <w:szCs w:val="20"/>
        </w:rPr>
        <w:t>countries</w:t>
      </w:r>
      <w:r w:rsidRPr="00C10A63">
        <w:rPr>
          <w:rFonts w:ascii="Palatino Linotype" w:eastAsia="Palatino Linotype" w:hAnsi="Palatino Linotype" w:cs="Palatino Linotype"/>
          <w:color w:val="auto"/>
          <w:szCs w:val="20"/>
        </w:rPr>
        <w:t xml:space="preserve">, except for cases of specific public buildings </w:t>
      </w:r>
      <w:r w:rsidRPr="00C10A63">
        <w:rPr>
          <w:rFonts w:ascii="Palatino Linotype" w:eastAsia="Palatino Linotype" w:hAnsi="Palatino Linotype" w:cs="Palatino Linotype"/>
          <w:color w:val="auto"/>
          <w:szCs w:val="20"/>
        </w:rPr>
        <w:fldChar w:fldCharType="begin" w:fldLock="1"/>
      </w:r>
      <w:r w:rsidRPr="00C10A63">
        <w:rPr>
          <w:rFonts w:ascii="Palatino Linotype" w:eastAsia="Palatino Linotype" w:hAnsi="Palatino Linotype" w:cs="Palatino Linotype"/>
          <w:color w:val="auto"/>
          <w:szCs w:val="20"/>
        </w:rPr>
        <w:instrText>ADDIN CSL_CITATION {"citationItems":[{"id":"ITEM-1","itemData":{"URL":"https://statyba40.lt/","accessed":{"date-parts":[["2021","7","8"]]},"author":[{"dropping-particle":"","family":"Lietuvos Respublikos aplinkos ministerija","given":"","non-dropping-particle":"","parse-names":false,"suffix":""}],"id":"ITEM-1","issued":{"date-parts":[["0"]]},"title":"Statyba 4.0","type":"webpage"},"uris":["http://www.mendeley.com/documents/?uuid=470310f8-dbdc-4c90-8427-542598535b76"]}],"mendeley":{"formattedCitation":"[2]","plainTextFormattedCitation":"[2]","previouslyFormattedCitation":"[2]"},"properties":{"noteIndex":0},"schema":"https://github.com/citation-style-language/schema/raw/master/csl-citation.json"}</w:instrText>
      </w:r>
      <w:r w:rsidRPr="00C10A63">
        <w:rPr>
          <w:rFonts w:ascii="Palatino Linotype" w:eastAsia="Palatino Linotype" w:hAnsi="Palatino Linotype" w:cs="Palatino Linotype"/>
          <w:color w:val="auto"/>
          <w:szCs w:val="20"/>
        </w:rPr>
        <w:fldChar w:fldCharType="separate"/>
      </w:r>
      <w:r w:rsidRPr="00C10A63">
        <w:rPr>
          <w:rFonts w:ascii="Palatino Linotype" w:eastAsia="Palatino Linotype" w:hAnsi="Palatino Linotype" w:cs="Palatino Linotype"/>
          <w:color w:val="auto"/>
          <w:szCs w:val="20"/>
        </w:rPr>
        <w:t>[2]</w:t>
      </w:r>
      <w:r w:rsidRPr="00C10A63">
        <w:rPr>
          <w:rFonts w:ascii="Palatino Linotype" w:eastAsia="Palatino Linotype" w:hAnsi="Palatino Linotype" w:cs="Palatino Linotype"/>
          <w:color w:val="auto"/>
          <w:szCs w:val="20"/>
        </w:rPr>
        <w:fldChar w:fldCharType="end"/>
      </w:r>
      <w:r w:rsidRPr="00C10A63">
        <w:rPr>
          <w:rFonts w:ascii="Palatino Linotype" w:eastAsia="Palatino Linotype" w:hAnsi="Palatino Linotype" w:cs="Palatino Linotype"/>
          <w:color w:val="auto"/>
          <w:szCs w:val="20"/>
        </w:rPr>
        <w:t>.</w:t>
      </w:r>
      <w:r>
        <w:rPr>
          <w:rFonts w:ascii="Palatino Linotype" w:eastAsia="Palatino Linotype" w:hAnsi="Palatino Linotype" w:cs="Palatino Linotype"/>
          <w:color w:val="auto"/>
          <w:szCs w:val="20"/>
        </w:rPr>
        <w:t xml:space="preserve"> In some countries</w:t>
      </w:r>
      <w:r w:rsidRPr="00C10A63">
        <w:rPr>
          <w:rFonts w:ascii="Palatino Linotype" w:eastAsia="Palatino Linotype" w:hAnsi="Palatino Linotype" w:cs="Palatino Linotype"/>
          <w:color w:val="auto"/>
          <w:szCs w:val="20"/>
        </w:rPr>
        <w:t xml:space="preserve"> </w:t>
      </w:r>
      <w:r w:rsidRPr="00C10A63">
        <w:rPr>
          <w:rFonts w:ascii="Palatino Linotype" w:eastAsia="Palatino Linotype" w:hAnsi="Palatino Linotype" w:cs="Palatino Linotype"/>
          <w:color w:val="auto"/>
          <w:szCs w:val="20"/>
        </w:rPr>
        <w:fldChar w:fldCharType="begin" w:fldLock="1"/>
      </w:r>
      <w:r w:rsidRPr="00C10A63">
        <w:rPr>
          <w:rFonts w:ascii="Palatino Linotype" w:eastAsia="Palatino Linotype" w:hAnsi="Palatino Linotype" w:cs="Palatino Linotype"/>
          <w:color w:val="auto"/>
          <w:szCs w:val="20"/>
        </w:rPr>
        <w:instrText>ADDIN CSL_CITATION {"citationItems":[{"id":"ITEM-1","itemData":{"DOI":"10.3846/enviro.2020.683","ISBN":"9786094762321","abstract":"The use of Building Information Modeling (BIM) is changing the way to perceive, manage and maintain any infrastructural project. The concept of Smart Roads relaunches the transport infrastructure sector through the digital transformation, able to create lean, quality, safer and cheaper infrastructures. The reverse engineering parametric modeling process was applied to “SS18 VAR” rural road, one of the main viabilities in Southern Italy. The case study was developed in according to the following steps: a) creating Digital Terrain Model (DTM); b) modeling horizontal alignment-vertical profiles; c) modeling 3D Corridor; d) modeling Viaducts; e) creating realistic 3D rendering. Bentley Systems software ® were used in this study. The case study provided interesting elements to evaluate the advantages and disadvantages of design practice through BIM style tools, as well as the current state of the methodology itself.","author":[{"dropping-particle":"","family":"Abbondati","given":"Francesco","non-dropping-particle":"","parse-names":false,"suffix":""},{"dropping-particle":"","family":"Oreto","given":"Cristina","non-dropping-particle":"","parse-names":false,"suffix":""},{"dropping-particle":"","family":"Viscione","given":"Nunzio","non-dropping-particle":"","parse-names":false,"suffix":""},{"dropping-particle":"","family":"Biancardo","given":"Salvatore Antonio","non-dropping-particle":"","parse-names":false,"suffix":""}],"container-title":"The 11th International Conference ENVIRONMENTAL ENGINEERING 11th ICEE SELECTED PAPERS","id":"ITEM-1","issue":"May","issued":{"date-parts":[["2020"]]},"page":"21-22","title":"Rural Road Reverse Engineering Using Bim: an Italian Case Study","type":"article-journal"},"uris":["http://www.mendeley.com/documents/?uuid=37ae6fb0-9f5d-427c-a5c0-e29b8f1846d8"]}],"mendeley":{"formattedCitation":"[3]","plainTextFormattedCitation":"[3]","previouslyFormattedCitation":"[3]"},"properties":{"noteIndex":0},"schema":"https://github.com/citation-style-language/schema/raw/master/csl-citation.json"}</w:instrText>
      </w:r>
      <w:r w:rsidRPr="00C10A63">
        <w:rPr>
          <w:rFonts w:ascii="Palatino Linotype" w:eastAsia="Palatino Linotype" w:hAnsi="Palatino Linotype" w:cs="Palatino Linotype"/>
          <w:color w:val="auto"/>
          <w:szCs w:val="20"/>
        </w:rPr>
        <w:fldChar w:fldCharType="separate"/>
      </w:r>
      <w:r w:rsidRPr="00C10A63">
        <w:rPr>
          <w:rFonts w:ascii="Palatino Linotype" w:eastAsia="Palatino Linotype" w:hAnsi="Palatino Linotype" w:cs="Palatino Linotype"/>
          <w:color w:val="auto"/>
          <w:szCs w:val="20"/>
        </w:rPr>
        <w:t>[3]</w:t>
      </w:r>
      <w:r w:rsidRPr="00C10A63">
        <w:rPr>
          <w:rFonts w:ascii="Palatino Linotype" w:eastAsia="Palatino Linotype" w:hAnsi="Palatino Linotype" w:cs="Palatino Linotype"/>
          <w:color w:val="auto"/>
          <w:szCs w:val="20"/>
        </w:rPr>
        <w:fldChar w:fldCharType="end"/>
      </w:r>
      <w:r w:rsidRPr="00C10A63">
        <w:rPr>
          <w:rFonts w:ascii="Palatino Linotype" w:eastAsia="Palatino Linotype" w:hAnsi="Palatino Linotype" w:cs="Palatino Linotype"/>
          <w:color w:val="auto"/>
          <w:szCs w:val="20"/>
        </w:rPr>
        <w:t xml:space="preserve">, the BIM methodology </w:t>
      </w:r>
      <w:r>
        <w:rPr>
          <w:rFonts w:ascii="Palatino Linotype" w:eastAsia="Palatino Linotype" w:hAnsi="Palatino Linotype" w:cs="Palatino Linotype"/>
          <w:color w:val="auto"/>
          <w:szCs w:val="20"/>
        </w:rPr>
        <w:t xml:space="preserve">just recently </w:t>
      </w:r>
      <w:r w:rsidRPr="00C10A63">
        <w:rPr>
          <w:rFonts w:ascii="Palatino Linotype" w:eastAsia="Palatino Linotype" w:hAnsi="Palatino Linotype" w:cs="Palatino Linotype"/>
          <w:color w:val="auto"/>
          <w:szCs w:val="20"/>
        </w:rPr>
        <w:t>became mandatory for all works</w:t>
      </w:r>
      <w:r>
        <w:rPr>
          <w:rFonts w:ascii="Palatino Linotype" w:eastAsia="Palatino Linotype" w:hAnsi="Palatino Linotype" w:cs="Palatino Linotype"/>
          <w:color w:val="auto"/>
          <w:szCs w:val="20"/>
        </w:rPr>
        <w:t xml:space="preserve"> </w:t>
      </w:r>
      <w:r w:rsidRPr="002B1666">
        <w:rPr>
          <w:rFonts w:ascii="Palatino Linotype" w:eastAsia="Palatino Linotype" w:hAnsi="Palatino Linotype" w:cs="Palatino Linotype"/>
          <w:color w:val="auto"/>
          <w:szCs w:val="20"/>
        </w:rPr>
        <w:t>of a certain value</w:t>
      </w:r>
      <w:r>
        <w:rPr>
          <w:rFonts w:ascii="Palatino Linotype" w:eastAsia="Palatino Linotype" w:hAnsi="Palatino Linotype" w:cs="Palatino Linotype"/>
          <w:color w:val="auto"/>
          <w:szCs w:val="20"/>
        </w:rPr>
        <w:t xml:space="preserve"> </w:t>
      </w:r>
      <w:r w:rsidRPr="00C10A63">
        <w:rPr>
          <w:rFonts w:ascii="Palatino Linotype" w:eastAsia="Palatino Linotype" w:hAnsi="Palatino Linotype" w:cs="Palatino Linotype"/>
          <w:color w:val="auto"/>
          <w:szCs w:val="20"/>
        </w:rPr>
        <w:fldChar w:fldCharType="begin" w:fldLock="1"/>
      </w:r>
      <w:r w:rsidRPr="00C10A63">
        <w:rPr>
          <w:rFonts w:ascii="Palatino Linotype" w:eastAsia="Palatino Linotype" w:hAnsi="Palatino Linotype" w:cs="Palatino Linotype"/>
          <w:color w:val="auto"/>
          <w:szCs w:val="20"/>
        </w:rPr>
        <w:instrText>ADDIN CSL_CITATION {"citationItems":[{"id":"ITEM-1","itemData":{"DOI":"10.3846/enviro.2020.683","ISBN":"9786094762321","abstract":"The use of Building Information Modeling (BIM) is changing the way to perceive, manage and maintain any infrastructural project. The concept of Smart Roads relaunches the transport infrastructure sector through the digital transformation, able to create lean, quality, safer and cheaper infrastructures. The reverse engineering parametric modeling process was applied to “SS18 VAR” rural road, one of the main viabilities in Southern Italy. The case study was developed in according to the following steps: a) creating Digital Terrain Model (DTM); b) modeling horizontal alignment-vertical profiles; c) modeling 3D Corridor; d) modeling Viaducts; e) creating realistic 3D rendering. Bentley Systems software ® were used in this study. The case study provided interesting elements to evaluate the advantages and disadvantages of design practice through BIM style tools, as well as the current state of the methodology itself.","author":[{"dropping-particle":"","family":"Abbondati","given":"Francesco","non-dropping-particle":"","parse-names":false,"suffix":""},{"dropping-particle":"","family":"Oreto","given":"Cristina","non-dropping-particle":"","parse-names":false,"suffix":""},{"dropping-particle":"","family":"Viscione","given":"Nunzio","non-dropping-particle":"","parse-names":false,"suffix":""},{"dropping-particle":"","family":"Biancardo","given":"Salvatore Antonio","non-dropping-particle":"","parse-names":false,"suffix":""}],"container-title":"The 11th International Conference ENVIRONMENTAL ENGINEERING 11th ICEE SELECTED PAPERS","id":"ITEM-1","issue":"May","issued":{"date-parts":[["2020"]]},"page":"21-22","title":"Rural Road Reverse Engineering Using Bim: an Italian Case Study","type":"article-journal"},"uris":["http://www.mendeley.com/documents/?uuid=37ae6fb0-9f5d-427c-a5c0-e29b8f1846d8"]}],"mendeley":{"formattedCitation":"[3]","plainTextFormattedCitation":"[3]","previouslyFormattedCitation":"[3]"},"properties":{"noteIndex":0},"schema":"https://github.com/citation-style-language/schema/raw/master/csl-citation.json"}</w:instrText>
      </w:r>
      <w:r w:rsidRPr="00C10A63">
        <w:rPr>
          <w:rFonts w:ascii="Palatino Linotype" w:eastAsia="Palatino Linotype" w:hAnsi="Palatino Linotype" w:cs="Palatino Linotype"/>
          <w:color w:val="auto"/>
          <w:szCs w:val="20"/>
        </w:rPr>
        <w:fldChar w:fldCharType="separate"/>
      </w:r>
      <w:r w:rsidRPr="00C10A63">
        <w:rPr>
          <w:rFonts w:ascii="Palatino Linotype" w:eastAsia="Palatino Linotype" w:hAnsi="Palatino Linotype" w:cs="Palatino Linotype"/>
          <w:color w:val="auto"/>
          <w:szCs w:val="20"/>
        </w:rPr>
        <w:t>[3]</w:t>
      </w:r>
      <w:r w:rsidRPr="00C10A63">
        <w:rPr>
          <w:rFonts w:ascii="Palatino Linotype" w:eastAsia="Palatino Linotype" w:hAnsi="Palatino Linotype" w:cs="Palatino Linotype"/>
          <w:color w:val="auto"/>
          <w:szCs w:val="20"/>
        </w:rPr>
        <w:fldChar w:fldCharType="end"/>
      </w:r>
      <w:r>
        <w:rPr>
          <w:rFonts w:ascii="Palatino Linotype" w:eastAsia="Palatino Linotype" w:hAnsi="Palatino Linotype" w:cs="Palatino Linotype"/>
          <w:color w:val="auto"/>
          <w:szCs w:val="20"/>
        </w:rPr>
        <w:t xml:space="preserve">.” </w:t>
      </w:r>
    </w:p>
  </w:comment>
  <w:comment w:id="61" w:author="Rasa Džiugaitė-Tumėnienė" w:date="2021-09-24T10:39:00Z" w:initials="RD">
    <w:p w14:paraId="0DE03C41" w14:textId="2F4F177E" w:rsidR="00642306" w:rsidRDefault="00642306">
      <w:pPr>
        <w:pStyle w:val="CommentText"/>
      </w:pPr>
      <w:r>
        <w:rPr>
          <w:rStyle w:val="CommentReference"/>
        </w:rPr>
        <w:annotationRef/>
      </w:r>
      <w:proofErr w:type="spellStart"/>
      <w:r>
        <w:t>Pritariu</w:t>
      </w:r>
      <w:proofErr w:type="spellEnd"/>
    </w:p>
  </w:comment>
  <w:comment w:id="94" w:author="Tatjana Vilutienė" w:date="2021-09-20T17:34:00Z" w:initials="R">
    <w:p w14:paraId="27289A77" w14:textId="033E3811" w:rsidR="00642306" w:rsidRPr="00A22EAC" w:rsidRDefault="00642306">
      <w:pPr>
        <w:pStyle w:val="CommentText"/>
        <w:rPr>
          <w:lang w:val="lt-LT"/>
        </w:rPr>
      </w:pPr>
      <w:r>
        <w:rPr>
          <w:rStyle w:val="CommentReference"/>
        </w:rPr>
        <w:annotationRef/>
      </w:r>
      <w:proofErr w:type="spellStart"/>
      <w:r>
        <w:t>Spresti</w:t>
      </w:r>
      <w:proofErr w:type="spellEnd"/>
      <w:r>
        <w:t xml:space="preserve"> </w:t>
      </w:r>
      <w:proofErr w:type="spellStart"/>
      <w:r>
        <w:t>ar</w:t>
      </w:r>
      <w:proofErr w:type="spellEnd"/>
      <w:r>
        <w:t xml:space="preserve"> </w:t>
      </w:r>
      <w:proofErr w:type="spellStart"/>
      <w:r>
        <w:t>palikti</w:t>
      </w:r>
      <w:proofErr w:type="spellEnd"/>
      <w:r>
        <w:t xml:space="preserve"> </w:t>
      </w:r>
      <w:proofErr w:type="spellStart"/>
      <w:r>
        <w:t>šią</w:t>
      </w:r>
      <w:proofErr w:type="spellEnd"/>
      <w:r>
        <w:t xml:space="preserve"> </w:t>
      </w:r>
      <w:proofErr w:type="spellStart"/>
      <w:r>
        <w:t>pastraipą</w:t>
      </w:r>
      <w:proofErr w:type="spellEnd"/>
      <w:r>
        <w:t xml:space="preserve">. </w:t>
      </w:r>
      <w:r>
        <w:rPr>
          <w:lang w:val="lt-LT"/>
        </w:rPr>
        <w:t>Čia pacituota daug šaltinių, gaila jų atsisakyti, gal reikėtų perfrazuoti sakinius, pratęsiant viršutinės pastraipos mintį.</w:t>
      </w:r>
    </w:p>
  </w:comment>
  <w:comment w:id="162" w:author="Tatjana Vilutienė" w:date="2021-09-23T18:05:00Z" w:initials="R">
    <w:p w14:paraId="01E02A19" w14:textId="19F96100" w:rsidR="00642306" w:rsidRDefault="00642306">
      <w:pPr>
        <w:pStyle w:val="CommentText"/>
      </w:pPr>
      <w:r>
        <w:rPr>
          <w:rStyle w:val="CommentReference"/>
        </w:rPr>
        <w:annotationRef/>
      </w:r>
      <w:proofErr w:type="spellStart"/>
      <w:r>
        <w:t>Rasai</w:t>
      </w:r>
      <w:proofErr w:type="spellEnd"/>
      <w:r>
        <w:t xml:space="preserve"> – </w:t>
      </w:r>
      <w:proofErr w:type="spellStart"/>
      <w:r>
        <w:t>patikrinti</w:t>
      </w:r>
      <w:proofErr w:type="spellEnd"/>
      <w:r>
        <w:t xml:space="preserve"> </w:t>
      </w:r>
      <w:proofErr w:type="spellStart"/>
      <w:r>
        <w:t>šaltinių</w:t>
      </w:r>
      <w:proofErr w:type="spellEnd"/>
      <w:r>
        <w:t xml:space="preserve"> </w:t>
      </w:r>
      <w:proofErr w:type="spellStart"/>
      <w:r>
        <w:t>numeraciją</w:t>
      </w:r>
      <w:proofErr w:type="spellEnd"/>
      <w:r>
        <w:t xml:space="preserve"> </w:t>
      </w:r>
      <w:proofErr w:type="spellStart"/>
      <w:r>
        <w:t>dėl</w:t>
      </w:r>
      <w:proofErr w:type="spellEnd"/>
      <w:r>
        <w:t xml:space="preserve"> </w:t>
      </w:r>
      <w:proofErr w:type="spellStart"/>
      <w:r>
        <w:t>perkelto</w:t>
      </w:r>
      <w:proofErr w:type="spellEnd"/>
      <w:r>
        <w:t xml:space="preserve"> </w:t>
      </w:r>
      <w:proofErr w:type="spellStart"/>
      <w:r>
        <w:t>skyriaus</w:t>
      </w:r>
      <w:proofErr w:type="spellEnd"/>
    </w:p>
  </w:comment>
  <w:comment w:id="180" w:author="Tatjana Vilutienė" w:date="2021-09-23T18:05:00Z" w:initials="R">
    <w:p w14:paraId="0F09BBB1" w14:textId="67AD270A" w:rsidR="00642306" w:rsidRDefault="00642306">
      <w:pPr>
        <w:pStyle w:val="CommentText"/>
      </w:pPr>
      <w:r>
        <w:rPr>
          <w:rStyle w:val="CommentReference"/>
        </w:rPr>
        <w:annotationRef/>
      </w:r>
      <w:proofErr w:type="spellStart"/>
      <w:r>
        <w:t>Rasai</w:t>
      </w:r>
      <w:proofErr w:type="spellEnd"/>
      <w:r>
        <w:t xml:space="preserve"> – </w:t>
      </w:r>
      <w:proofErr w:type="spellStart"/>
      <w:r>
        <w:t>patikrinti</w:t>
      </w:r>
      <w:proofErr w:type="spellEnd"/>
      <w:r>
        <w:t xml:space="preserve"> </w:t>
      </w:r>
      <w:proofErr w:type="spellStart"/>
      <w:r>
        <w:t>šaltinių</w:t>
      </w:r>
      <w:proofErr w:type="spellEnd"/>
      <w:r>
        <w:t xml:space="preserve"> </w:t>
      </w:r>
      <w:proofErr w:type="spellStart"/>
      <w:r>
        <w:t>numeraciją</w:t>
      </w:r>
      <w:proofErr w:type="spellEnd"/>
      <w:r>
        <w:t xml:space="preserve"> </w:t>
      </w:r>
      <w:proofErr w:type="spellStart"/>
      <w:r>
        <w:t>dėl</w:t>
      </w:r>
      <w:proofErr w:type="spellEnd"/>
      <w:r>
        <w:t xml:space="preserve"> </w:t>
      </w:r>
      <w:proofErr w:type="spellStart"/>
      <w:r>
        <w:t>perkelto</w:t>
      </w:r>
      <w:proofErr w:type="spellEnd"/>
      <w:r>
        <w:t xml:space="preserve"> </w:t>
      </w:r>
      <w:proofErr w:type="spellStart"/>
      <w:r>
        <w:t>skyriaus</w:t>
      </w:r>
      <w:proofErr w:type="spellEnd"/>
    </w:p>
  </w:comment>
  <w:comment w:id="266" w:author="Tatjana Vilutienė" w:date="2021-09-22T11:03:00Z" w:initials="R">
    <w:p w14:paraId="644AFDEA" w14:textId="6DFB97FD" w:rsidR="00642306" w:rsidRDefault="00642306">
      <w:pPr>
        <w:pStyle w:val="CommentText"/>
      </w:pPr>
      <w:r>
        <w:rPr>
          <w:rStyle w:val="CommentReference"/>
        </w:rPr>
        <w:annotationRef/>
      </w:r>
      <w:proofErr w:type="spellStart"/>
      <w:r>
        <w:t>Sutrumpinti</w:t>
      </w:r>
      <w:proofErr w:type="spellEnd"/>
      <w:r>
        <w:t xml:space="preserve"> (</w:t>
      </w:r>
      <w:proofErr w:type="spellStart"/>
      <w:r>
        <w:t>Rasai</w:t>
      </w:r>
      <w:proofErr w:type="spellEnd"/>
      <w:r>
        <w:t>)</w:t>
      </w:r>
    </w:p>
  </w:comment>
  <w:comment w:id="267" w:author="Rasa Džiugaitė-Tumėnienė" w:date="2021-09-24T10:53:00Z" w:initials="RD">
    <w:p w14:paraId="00B87189" w14:textId="35E59C40" w:rsidR="00642306" w:rsidRDefault="00642306">
      <w:pPr>
        <w:pStyle w:val="CommentText"/>
      </w:pPr>
      <w:r>
        <w:rPr>
          <w:rStyle w:val="CommentReference"/>
        </w:rPr>
        <w:annotationRef/>
      </w:r>
      <w:proofErr w:type="spellStart"/>
      <w:r>
        <w:t>Atlikta</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1C4464" w15:done="0"/>
  <w15:commentEx w15:paraId="65D5A5B3" w15:done="0"/>
  <w15:commentEx w15:paraId="79D03D75" w15:paraIdParent="65D5A5B3" w15:done="0"/>
  <w15:commentEx w15:paraId="556AC188" w15:done="0"/>
  <w15:commentEx w15:paraId="7D7BDDAF" w15:paraIdParent="556AC188" w15:done="0"/>
  <w15:commentEx w15:paraId="5780D960" w15:done="0"/>
  <w15:commentEx w15:paraId="6BC7822D" w15:paraIdParent="5780D960" w15:done="0"/>
  <w15:commentEx w15:paraId="78D7D9F1" w15:done="0"/>
  <w15:commentEx w15:paraId="0DE03C41" w15:paraIdParent="78D7D9F1" w15:done="0"/>
  <w15:commentEx w15:paraId="27289A77" w15:done="0"/>
  <w15:commentEx w15:paraId="01E02A19" w15:done="0"/>
  <w15:commentEx w15:paraId="0F09BBB1" w15:done="0"/>
  <w15:commentEx w15:paraId="644AFDEA" w15:done="0"/>
  <w15:commentEx w15:paraId="00B87189" w15:paraIdParent="644AFDE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F2809" w16cex:dateUtc="2021-09-17T13:43:00Z"/>
  <w16cex:commentExtensible w16cex:durableId="24EF2830" w16cex:dateUtc="2021-09-17T13:44:00Z"/>
  <w16cex:commentExtensible w16cex:durableId="24EF3828" w16cex:dateUtc="2021-09-17T14:52:00Z"/>
  <w16cex:commentExtensible w16cex:durableId="24EF3839" w16cex:dateUtc="2021-09-17T14:52:00Z"/>
  <w16cex:commentExtensible w16cex:durableId="24EF3BB8" w16cex:dateUtc="2021-09-17T15:07:00Z"/>
  <w16cex:commentExtensible w16cex:durableId="24EF4384" w16cex:dateUtc="2021-09-17T15: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D7315F4" w16cid:durableId="24EF2809"/>
  <w16cid:commentId w16cid:paraId="6F0A9E70" w16cid:durableId="24EF2830"/>
  <w16cid:commentId w16cid:paraId="07F6736C" w16cid:durableId="24EF3828"/>
  <w16cid:commentId w16cid:paraId="635DDC45" w16cid:durableId="24EF3839"/>
  <w16cid:commentId w16cid:paraId="16DC5FCB" w16cid:durableId="24EF3BB8"/>
  <w16cid:commentId w16cid:paraId="651EE2DB" w16cid:durableId="24EF438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03F6D6" w14:textId="77777777" w:rsidR="003D1832" w:rsidRDefault="003D1832">
      <w:pPr>
        <w:spacing w:line="240" w:lineRule="auto"/>
      </w:pPr>
      <w:r>
        <w:separator/>
      </w:r>
    </w:p>
  </w:endnote>
  <w:endnote w:type="continuationSeparator" w:id="0">
    <w:p w14:paraId="24F0B535" w14:textId="77777777" w:rsidR="003D1832" w:rsidRDefault="003D18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BA"/>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BA"/>
    <w:family w:val="swiss"/>
    <w:pitch w:val="variable"/>
    <w:sig w:usb0="E0002AFF" w:usb1="C000247B" w:usb2="00000009" w:usb3="00000000" w:csb0="000001FF" w:csb1="00000000"/>
  </w:font>
  <w:font w:name="Palatino Linotype">
    <w:panose1 w:val="02040502050505030304"/>
    <w:charset w:val="BA"/>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BA"/>
    <w:family w:val="swiss"/>
    <w:pitch w:val="variable"/>
    <w:sig w:usb0="E0002AFF" w:usb1="C000247B" w:usb2="00000009" w:usb3="00000000" w:csb0="000001FF" w:csb1="00000000"/>
  </w:font>
  <w:font w:name="Arial">
    <w:panose1 w:val="020B0604020202020204"/>
    <w:charset w:val="BA"/>
    <w:family w:val="swiss"/>
    <w:pitch w:val="variable"/>
    <w:sig w:usb0="E0002EFF" w:usb1="C000785B" w:usb2="00000009" w:usb3="00000000" w:csb0="000001FF" w:csb1="00000000"/>
  </w:font>
  <w:font w:name="Georgia">
    <w:panose1 w:val="02040502050405020303"/>
    <w:charset w:val="BA"/>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9AFA8C" w14:textId="77777777" w:rsidR="00642306" w:rsidRDefault="00642306">
    <w:pPr>
      <w:pBdr>
        <w:top w:val="nil"/>
        <w:left w:val="nil"/>
        <w:bottom w:val="nil"/>
        <w:right w:val="nil"/>
        <w:between w:val="nil"/>
      </w:pBdr>
      <w:tabs>
        <w:tab w:val="center" w:pos="4153"/>
        <w:tab w:val="right" w:pos="8306"/>
      </w:tabs>
      <w:spacing w:line="240" w:lineRule="auto"/>
      <w:rPr>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450388" w14:textId="77777777" w:rsidR="00642306" w:rsidRDefault="00642306">
    <w:pPr>
      <w:pBdr>
        <w:top w:val="nil"/>
        <w:left w:val="nil"/>
        <w:bottom w:val="nil"/>
        <w:right w:val="nil"/>
        <w:between w:val="nil"/>
      </w:pBdr>
      <w:tabs>
        <w:tab w:val="right" w:pos="8845"/>
      </w:tabs>
      <w:spacing w:before="120" w:line="240" w:lineRule="auto"/>
      <w:rPr>
        <w:rFonts w:ascii="Palatino Linotype" w:eastAsia="Palatino Linotype" w:hAnsi="Palatino Linotype" w:cs="Palatino Linotype"/>
        <w:sz w:val="16"/>
        <w:szCs w:val="16"/>
      </w:rPr>
    </w:pPr>
    <w:r>
      <w:rPr>
        <w:rFonts w:ascii="Palatino Linotype" w:eastAsia="Palatino Linotype" w:hAnsi="Palatino Linotype" w:cs="Palatino Linotype"/>
        <w:i/>
        <w:sz w:val="16"/>
        <w:szCs w:val="16"/>
      </w:rPr>
      <w:t>Energies</w:t>
    </w:r>
    <w:r>
      <w:rPr>
        <w:rFonts w:ascii="Palatino Linotype" w:eastAsia="Palatino Linotype" w:hAnsi="Palatino Linotype" w:cs="Palatino Linotype"/>
        <w:sz w:val="16"/>
        <w:szCs w:val="16"/>
      </w:rPr>
      <w:t xml:space="preserve"> </w:t>
    </w:r>
    <w:r>
      <w:rPr>
        <w:rFonts w:ascii="Palatino Linotype" w:eastAsia="Palatino Linotype" w:hAnsi="Palatino Linotype" w:cs="Palatino Linotype"/>
        <w:b/>
        <w:sz w:val="16"/>
        <w:szCs w:val="16"/>
      </w:rPr>
      <w:t>2020</w:t>
    </w:r>
    <w:r>
      <w:rPr>
        <w:rFonts w:ascii="Palatino Linotype" w:eastAsia="Palatino Linotype" w:hAnsi="Palatino Linotype" w:cs="Palatino Linotype"/>
        <w:sz w:val="16"/>
        <w:szCs w:val="16"/>
      </w:rPr>
      <w:t xml:space="preserve">, </w:t>
    </w:r>
    <w:r>
      <w:rPr>
        <w:rFonts w:ascii="Palatino Linotype" w:eastAsia="Palatino Linotype" w:hAnsi="Palatino Linotype" w:cs="Palatino Linotype"/>
        <w:i/>
        <w:sz w:val="16"/>
        <w:szCs w:val="16"/>
      </w:rPr>
      <w:t>13</w:t>
    </w:r>
    <w:r>
      <w:rPr>
        <w:rFonts w:ascii="Palatino Linotype" w:eastAsia="Palatino Linotype" w:hAnsi="Palatino Linotype" w:cs="Palatino Linotype"/>
        <w:sz w:val="16"/>
        <w:szCs w:val="16"/>
      </w:rPr>
      <w:t xml:space="preserve">, x; </w:t>
    </w:r>
    <w:proofErr w:type="spellStart"/>
    <w:r>
      <w:rPr>
        <w:rFonts w:ascii="Palatino Linotype" w:eastAsia="Palatino Linotype" w:hAnsi="Palatino Linotype" w:cs="Palatino Linotype"/>
        <w:sz w:val="16"/>
        <w:szCs w:val="16"/>
      </w:rPr>
      <w:t>doi</w:t>
    </w:r>
    <w:proofErr w:type="spellEnd"/>
    <w:r>
      <w:rPr>
        <w:rFonts w:ascii="Palatino Linotype" w:eastAsia="Palatino Linotype" w:hAnsi="Palatino Linotype" w:cs="Palatino Linotype"/>
        <w:sz w:val="16"/>
        <w:szCs w:val="16"/>
      </w:rPr>
      <w:t>: FOR PEER REVIEW</w:t>
    </w:r>
    <w:r>
      <w:rPr>
        <w:rFonts w:ascii="Palatino Linotype" w:eastAsia="Palatino Linotype" w:hAnsi="Palatino Linotype" w:cs="Palatino Linotype"/>
        <w:sz w:val="16"/>
        <w:szCs w:val="16"/>
      </w:rPr>
      <w:tab/>
      <w:t>www.mdpi.com/journal/energies</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30A5C" w14:textId="77777777" w:rsidR="00642306" w:rsidRDefault="00642306">
    <w:pPr>
      <w:pBdr>
        <w:top w:val="nil"/>
        <w:left w:val="nil"/>
        <w:bottom w:val="nil"/>
        <w:right w:val="nil"/>
        <w:between w:val="nil"/>
      </w:pBdr>
      <w:tabs>
        <w:tab w:val="center" w:pos="4153"/>
        <w:tab w:val="right" w:pos="8306"/>
      </w:tabs>
      <w:spacing w:line="240" w:lineRule="auto"/>
      <w:rPr>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AE915" w14:textId="77777777" w:rsidR="00642306" w:rsidRDefault="00642306">
    <w:pPr>
      <w:pBdr>
        <w:top w:val="nil"/>
        <w:left w:val="nil"/>
        <w:bottom w:val="nil"/>
        <w:right w:val="nil"/>
        <w:between w:val="nil"/>
      </w:pBdr>
      <w:tabs>
        <w:tab w:val="right" w:pos="8845"/>
      </w:tabs>
      <w:spacing w:before="120" w:line="240" w:lineRule="auto"/>
      <w:rPr>
        <w:rFonts w:ascii="Palatino Linotype" w:eastAsia="Palatino Linotype" w:hAnsi="Palatino Linotype" w:cs="Palatino Linotype"/>
        <w:sz w:val="16"/>
        <w:szCs w:val="16"/>
      </w:rPr>
    </w:pPr>
    <w:r>
      <w:rPr>
        <w:rFonts w:ascii="Palatino Linotype" w:eastAsia="Palatino Linotype" w:hAnsi="Palatino Linotype" w:cs="Palatino Linotype"/>
        <w:i/>
        <w:sz w:val="16"/>
        <w:szCs w:val="16"/>
      </w:rPr>
      <w:t>Energies</w:t>
    </w:r>
    <w:r>
      <w:rPr>
        <w:rFonts w:ascii="Palatino Linotype" w:eastAsia="Palatino Linotype" w:hAnsi="Palatino Linotype" w:cs="Palatino Linotype"/>
        <w:sz w:val="16"/>
        <w:szCs w:val="16"/>
      </w:rPr>
      <w:t xml:space="preserve"> </w:t>
    </w:r>
    <w:r>
      <w:rPr>
        <w:rFonts w:ascii="Palatino Linotype" w:eastAsia="Palatino Linotype" w:hAnsi="Palatino Linotype" w:cs="Palatino Linotype"/>
        <w:b/>
        <w:sz w:val="16"/>
        <w:szCs w:val="16"/>
      </w:rPr>
      <w:t>2020</w:t>
    </w:r>
    <w:r>
      <w:rPr>
        <w:rFonts w:ascii="Palatino Linotype" w:eastAsia="Palatino Linotype" w:hAnsi="Palatino Linotype" w:cs="Palatino Linotype"/>
        <w:sz w:val="16"/>
        <w:szCs w:val="16"/>
      </w:rPr>
      <w:t xml:space="preserve">, </w:t>
    </w:r>
    <w:r>
      <w:rPr>
        <w:rFonts w:ascii="Palatino Linotype" w:eastAsia="Palatino Linotype" w:hAnsi="Palatino Linotype" w:cs="Palatino Linotype"/>
        <w:i/>
        <w:sz w:val="16"/>
        <w:szCs w:val="16"/>
      </w:rPr>
      <w:t>13</w:t>
    </w:r>
    <w:r>
      <w:rPr>
        <w:rFonts w:ascii="Palatino Linotype" w:eastAsia="Palatino Linotype" w:hAnsi="Palatino Linotype" w:cs="Palatino Linotype"/>
        <w:sz w:val="16"/>
        <w:szCs w:val="16"/>
      </w:rPr>
      <w:t xml:space="preserve">, x; </w:t>
    </w:r>
    <w:proofErr w:type="spellStart"/>
    <w:r>
      <w:rPr>
        <w:rFonts w:ascii="Palatino Linotype" w:eastAsia="Palatino Linotype" w:hAnsi="Palatino Linotype" w:cs="Palatino Linotype"/>
        <w:sz w:val="16"/>
        <w:szCs w:val="16"/>
      </w:rPr>
      <w:t>doi</w:t>
    </w:r>
    <w:proofErr w:type="spellEnd"/>
    <w:r>
      <w:rPr>
        <w:rFonts w:ascii="Palatino Linotype" w:eastAsia="Palatino Linotype" w:hAnsi="Palatino Linotype" w:cs="Palatino Linotype"/>
        <w:sz w:val="16"/>
        <w:szCs w:val="16"/>
      </w:rPr>
      <w:t>: FOR PEER REVIEW</w:t>
    </w:r>
    <w:r>
      <w:rPr>
        <w:rFonts w:ascii="Palatino Linotype" w:eastAsia="Palatino Linotype" w:hAnsi="Palatino Linotype" w:cs="Palatino Linotype"/>
        <w:sz w:val="16"/>
        <w:szCs w:val="16"/>
      </w:rPr>
      <w:tab/>
      <w:t>www.mdpi.com/journal/energies</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47F94D" w14:textId="77777777" w:rsidR="003D1832" w:rsidRDefault="003D1832">
      <w:pPr>
        <w:spacing w:line="240" w:lineRule="auto"/>
      </w:pPr>
      <w:r>
        <w:separator/>
      </w:r>
    </w:p>
  </w:footnote>
  <w:footnote w:type="continuationSeparator" w:id="0">
    <w:p w14:paraId="7121DB0E" w14:textId="77777777" w:rsidR="003D1832" w:rsidRDefault="003D1832">
      <w:pPr>
        <w:spacing w:line="240" w:lineRule="auto"/>
      </w:pPr>
      <w:r>
        <w:continuationSeparator/>
      </w:r>
    </w:p>
  </w:footnote>
  <w:footnote w:id="1">
    <w:p w14:paraId="330D54B9" w14:textId="6FF00C32" w:rsidR="00642306" w:rsidRDefault="00642306">
      <w:pPr>
        <w:pStyle w:val="FootnoteText"/>
      </w:pPr>
      <w:ins w:id="121" w:author="Rasa Džiugaitė-Tumėnienė" w:date="2021-09-24T11:20:00Z">
        <w:r>
          <w:rPr>
            <w:rStyle w:val="FootnoteReference"/>
          </w:rPr>
          <w:footnoteRef/>
        </w:r>
        <w:r>
          <w:t xml:space="preserve"> </w:t>
        </w:r>
        <w:r w:rsidRPr="00642306">
          <w:t>https://github.com/Jolantux13/Onto_Fuzzy_WOS_BIM</w:t>
        </w:r>
      </w:ins>
    </w:p>
  </w:footnote>
  <w:footnote w:id="2">
    <w:p w14:paraId="7132C315" w14:textId="77777777" w:rsidR="00642306" w:rsidRDefault="00642306">
      <w:pPr>
        <w:pBdr>
          <w:top w:val="nil"/>
          <w:left w:val="nil"/>
          <w:bottom w:val="nil"/>
          <w:right w:val="nil"/>
          <w:between w:val="nil"/>
        </w:pBdr>
        <w:spacing w:line="240" w:lineRule="auto"/>
        <w:rPr>
          <w:sz w:val="20"/>
          <w:szCs w:val="20"/>
        </w:rPr>
      </w:pPr>
      <w:r w:rsidRPr="002C3271">
        <w:rPr>
          <w:rStyle w:val="FootnoteReference"/>
        </w:rPr>
        <w:footnoteRef/>
      </w:r>
      <w:r>
        <w:rPr>
          <w:sz w:val="20"/>
          <w:szCs w:val="20"/>
        </w:rPr>
        <w:t xml:space="preserve"> https://www.vosviewer.com/</w:t>
      </w:r>
    </w:p>
  </w:footnote>
  <w:footnote w:id="3">
    <w:p w14:paraId="4372F94F" w14:textId="77777777" w:rsidR="00642306" w:rsidRPr="00A3246F" w:rsidRDefault="00642306">
      <w:pPr>
        <w:pBdr>
          <w:top w:val="nil"/>
          <w:left w:val="nil"/>
          <w:bottom w:val="nil"/>
          <w:right w:val="nil"/>
          <w:between w:val="nil"/>
        </w:pBdr>
        <w:spacing w:line="240" w:lineRule="auto"/>
        <w:rPr>
          <w:rFonts w:ascii="Palatino Linotype" w:eastAsia="Palatino Linotype" w:hAnsi="Palatino Linotype" w:cs="Palatino Linotype"/>
          <w:sz w:val="20"/>
          <w:szCs w:val="20"/>
        </w:rPr>
      </w:pPr>
      <w:r w:rsidRPr="002C3271">
        <w:rPr>
          <w:rStyle w:val="FootnoteReference"/>
        </w:rPr>
        <w:footnoteRef/>
      </w:r>
      <w:r>
        <w:rPr>
          <w:sz w:val="20"/>
          <w:szCs w:val="20"/>
        </w:rPr>
        <w:t xml:space="preserve"> </w:t>
      </w:r>
      <w:r w:rsidRPr="00A3246F">
        <w:rPr>
          <w:rFonts w:ascii="Palatino Linotype" w:eastAsia="Palatino Linotype" w:hAnsi="Palatino Linotype" w:cs="Palatino Linotype"/>
          <w:sz w:val="18"/>
          <w:szCs w:val="20"/>
        </w:rPr>
        <w:t xml:space="preserve">https://github.com/Jolantux13/Onto_Fuzzy_WOS_BIM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0D2AC" w14:textId="77777777" w:rsidR="00642306" w:rsidRDefault="00642306">
    <w:pPr>
      <w:pBdr>
        <w:top w:val="nil"/>
        <w:left w:val="nil"/>
        <w:bottom w:val="none" w:sz="0" w:space="0" w:color="000000"/>
        <w:right w:val="nil"/>
        <w:between w:val="nil"/>
      </w:pBdr>
      <w:tabs>
        <w:tab w:val="center" w:pos="4153"/>
        <w:tab w:val="right" w:pos="8306"/>
      </w:tabs>
      <w:spacing w:line="240" w:lineRule="auto"/>
      <w:jc w:val="center"/>
      <w:rPr>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7700A7" w14:textId="136AFCEF" w:rsidR="00642306" w:rsidRDefault="00642306">
    <w:pPr>
      <w:tabs>
        <w:tab w:val="right" w:pos="8844"/>
      </w:tabs>
      <w:spacing w:after="240" w:line="240" w:lineRule="auto"/>
      <w:rPr>
        <w:rFonts w:ascii="Palatino Linotype" w:eastAsia="Palatino Linotype" w:hAnsi="Palatino Linotype" w:cs="Palatino Linotype"/>
        <w:sz w:val="16"/>
        <w:szCs w:val="16"/>
      </w:rPr>
    </w:pPr>
    <w:r>
      <w:rPr>
        <w:rFonts w:ascii="Palatino Linotype" w:eastAsia="Palatino Linotype" w:hAnsi="Palatino Linotype" w:cs="Palatino Linotype"/>
        <w:i/>
        <w:sz w:val="16"/>
        <w:szCs w:val="16"/>
      </w:rPr>
      <w:t xml:space="preserve">Energies </w:t>
    </w:r>
    <w:r>
      <w:rPr>
        <w:rFonts w:ascii="Palatino Linotype" w:eastAsia="Palatino Linotype" w:hAnsi="Palatino Linotype" w:cs="Palatino Linotype"/>
        <w:b/>
        <w:sz w:val="16"/>
        <w:szCs w:val="16"/>
      </w:rPr>
      <w:t>2020</w:t>
    </w:r>
    <w:r>
      <w:rPr>
        <w:rFonts w:ascii="Palatino Linotype" w:eastAsia="Palatino Linotype" w:hAnsi="Palatino Linotype" w:cs="Palatino Linotype"/>
        <w:sz w:val="16"/>
        <w:szCs w:val="16"/>
      </w:rPr>
      <w:t xml:space="preserve">, </w:t>
    </w:r>
    <w:r>
      <w:rPr>
        <w:rFonts w:ascii="Palatino Linotype" w:eastAsia="Palatino Linotype" w:hAnsi="Palatino Linotype" w:cs="Palatino Linotype"/>
        <w:i/>
        <w:sz w:val="16"/>
        <w:szCs w:val="16"/>
      </w:rPr>
      <w:t>13</w:t>
    </w:r>
    <w:r>
      <w:rPr>
        <w:rFonts w:ascii="Palatino Linotype" w:eastAsia="Palatino Linotype" w:hAnsi="Palatino Linotype" w:cs="Palatino Linotype"/>
        <w:sz w:val="16"/>
        <w:szCs w:val="16"/>
      </w:rPr>
      <w:t>, x FOR PEER REVIEW</w:t>
    </w:r>
    <w:r>
      <w:rPr>
        <w:rFonts w:ascii="Palatino Linotype" w:eastAsia="Palatino Linotype" w:hAnsi="Palatino Linotype" w:cs="Palatino Linotype"/>
        <w:sz w:val="16"/>
        <w:szCs w:val="16"/>
      </w:rPr>
      <w:tab/>
    </w:r>
    <w:r>
      <w:rPr>
        <w:rFonts w:ascii="Palatino Linotype" w:eastAsia="Palatino Linotype" w:hAnsi="Palatino Linotype" w:cs="Palatino Linotype"/>
        <w:sz w:val="16"/>
        <w:szCs w:val="16"/>
      </w:rPr>
      <w:fldChar w:fldCharType="begin"/>
    </w:r>
    <w:r>
      <w:rPr>
        <w:rFonts w:ascii="Palatino Linotype" w:eastAsia="Palatino Linotype" w:hAnsi="Palatino Linotype" w:cs="Palatino Linotype"/>
        <w:sz w:val="16"/>
        <w:szCs w:val="16"/>
      </w:rPr>
      <w:instrText>PAGE</w:instrText>
    </w:r>
    <w:r>
      <w:rPr>
        <w:rFonts w:ascii="Palatino Linotype" w:eastAsia="Palatino Linotype" w:hAnsi="Palatino Linotype" w:cs="Palatino Linotype"/>
        <w:sz w:val="16"/>
        <w:szCs w:val="16"/>
      </w:rPr>
      <w:fldChar w:fldCharType="separate"/>
    </w:r>
    <w:r w:rsidR="00677E47">
      <w:rPr>
        <w:rFonts w:ascii="Palatino Linotype" w:eastAsia="Palatino Linotype" w:hAnsi="Palatino Linotype" w:cs="Palatino Linotype"/>
        <w:noProof/>
        <w:sz w:val="16"/>
        <w:szCs w:val="16"/>
      </w:rPr>
      <w:t>6</w:t>
    </w:r>
    <w:r>
      <w:rPr>
        <w:rFonts w:ascii="Palatino Linotype" w:eastAsia="Palatino Linotype" w:hAnsi="Palatino Linotype" w:cs="Palatino Linotype"/>
        <w:sz w:val="16"/>
        <w:szCs w:val="16"/>
      </w:rPr>
      <w:fldChar w:fldCharType="end"/>
    </w:r>
    <w:r>
      <w:rPr>
        <w:rFonts w:ascii="Palatino Linotype" w:eastAsia="Palatino Linotype" w:hAnsi="Palatino Linotype" w:cs="Palatino Linotype"/>
        <w:sz w:val="16"/>
        <w:szCs w:val="16"/>
      </w:rPr>
      <w:t xml:space="preserve"> of </w:t>
    </w:r>
    <w:r>
      <w:rPr>
        <w:rFonts w:ascii="Palatino Linotype" w:eastAsia="Palatino Linotype" w:hAnsi="Palatino Linotype" w:cs="Palatino Linotype"/>
        <w:sz w:val="16"/>
        <w:szCs w:val="16"/>
      </w:rPr>
      <w:fldChar w:fldCharType="begin"/>
    </w:r>
    <w:r>
      <w:rPr>
        <w:rFonts w:ascii="Palatino Linotype" w:eastAsia="Palatino Linotype" w:hAnsi="Palatino Linotype" w:cs="Palatino Linotype"/>
        <w:sz w:val="16"/>
        <w:szCs w:val="16"/>
      </w:rPr>
      <w:instrText>NUMPAGES</w:instrText>
    </w:r>
    <w:r>
      <w:rPr>
        <w:rFonts w:ascii="Palatino Linotype" w:eastAsia="Palatino Linotype" w:hAnsi="Palatino Linotype" w:cs="Palatino Linotype"/>
        <w:sz w:val="16"/>
        <w:szCs w:val="16"/>
      </w:rPr>
      <w:fldChar w:fldCharType="separate"/>
    </w:r>
    <w:r w:rsidR="00677E47">
      <w:rPr>
        <w:rFonts w:ascii="Palatino Linotype" w:eastAsia="Palatino Linotype" w:hAnsi="Palatino Linotype" w:cs="Palatino Linotype"/>
        <w:noProof/>
        <w:sz w:val="16"/>
        <w:szCs w:val="16"/>
      </w:rPr>
      <w:t>41</w:t>
    </w:r>
    <w:r>
      <w:rPr>
        <w:rFonts w:ascii="Palatino Linotype" w:eastAsia="Palatino Linotype" w:hAnsi="Palatino Linotype" w:cs="Palatino Linotype"/>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62968F" w14:textId="77777777" w:rsidR="00642306" w:rsidRDefault="00642306">
    <w:pPr>
      <w:pBdr>
        <w:top w:val="nil"/>
        <w:left w:val="nil"/>
        <w:bottom w:val="nil"/>
        <w:right w:val="nil"/>
        <w:between w:val="nil"/>
      </w:pBdr>
      <w:spacing w:line="240" w:lineRule="auto"/>
      <w:jc w:val="left"/>
      <w:rPr>
        <w:rFonts w:ascii="Palatino Linotype" w:eastAsia="Palatino Linotype" w:hAnsi="Palatino Linotype" w:cs="Palatino Linotype"/>
        <w:i/>
      </w:rPr>
    </w:pPr>
    <w:r>
      <w:rPr>
        <w:rFonts w:ascii="Palatino Linotype" w:eastAsia="Palatino Linotype" w:hAnsi="Palatino Linotype" w:cs="Palatino Linotype"/>
        <w:i/>
        <w:noProof/>
        <w:lang w:val="lt-LT" w:eastAsia="lt-LT"/>
      </w:rPr>
      <mc:AlternateContent>
        <mc:Choice Requires="wps">
          <w:drawing>
            <wp:anchor distT="0" distB="0" distL="0" distR="0" simplePos="0" relativeHeight="251660288" behindDoc="0" locked="0" layoutInCell="1" hidden="0" allowOverlap="1" wp14:anchorId="061A1826" wp14:editId="321D27C6">
              <wp:simplePos x="0" y="0"/>
              <wp:positionH relativeFrom="page">
                <wp:posOffset>6029960</wp:posOffset>
              </wp:positionH>
              <wp:positionV relativeFrom="page">
                <wp:posOffset>647700</wp:posOffset>
              </wp:positionV>
              <wp:extent cx="540385" cy="709295"/>
              <wp:effectExtent l="0" t="0" r="0" b="0"/>
              <wp:wrapSquare wrapText="bothSides" distT="0" distB="0" distL="0" distR="0"/>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 cy="709295"/>
                      </a:xfrm>
                      <a:prstGeom prst="rect">
                        <a:avLst/>
                      </a:prstGeom>
                      <a:solidFill>
                        <a:srgbClr val="FFFFFF"/>
                      </a:solidFill>
                      <a:ln w="9525">
                        <a:noFill/>
                        <a:miter lim="800000"/>
                        <a:headEnd/>
                        <a:tailEnd/>
                      </a:ln>
                    </wps:spPr>
                    <wps:txbx>
                      <w:txbxContent>
                        <w:p w14:paraId="07C38F7F" w14:textId="77777777" w:rsidR="00642306" w:rsidRDefault="00642306" w:rsidP="003C376F">
                          <w:pPr>
                            <w:pStyle w:val="MDPIheaderjournallogo"/>
                            <w:jc w:val="center"/>
                            <w:textboxTightWrap w:val="allLines"/>
                            <w:rPr>
                              <w:i w:val="0"/>
                              <w:szCs w:val="16"/>
                            </w:rPr>
                          </w:pPr>
                          <w:r w:rsidRPr="00B402AB">
                            <w:rPr>
                              <w:i w:val="0"/>
                              <w:noProof/>
                              <w:szCs w:val="16"/>
                              <w:lang w:val="lt-LT" w:eastAsia="lt-LT"/>
                            </w:rPr>
                            <w:drawing>
                              <wp:inline distT="0" distB="0" distL="0" distR="0" wp14:anchorId="588B0C2D" wp14:editId="695F0006">
                                <wp:extent cx="542925" cy="352425"/>
                                <wp:effectExtent l="0" t="0" r="0" b="0"/>
                                <wp:docPr id="3"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noChangeAspect="1" noChangeArrowheads="1"/>
                                        </pic:cNvPicPr>
                                      </pic:nvPicPr>
                                      <pic:blipFill>
                                        <a:blip r:embed="rId1">
                                          <a:extLst/>
                                        </a:blip>
                                        <a:srcRect/>
                                        <a:stretch>
                                          <a:fillRect/>
                                        </a:stretch>
                                      </pic:blipFill>
                                      <pic:spPr bwMode="auto">
                                        <a:xfrm>
                                          <a:off x="0" y="0"/>
                                          <a:ext cx="542925" cy="352425"/>
                                        </a:xfrm>
                                        <a:prstGeom prst="rect">
                                          <a:avLst/>
                                        </a:prstGeom>
                                        <a:noFill/>
                                        <a:ln>
                                          <a:noFill/>
                                        </a:ln>
                                      </pic:spPr>
                                    </pic:pic>
                                  </a:graphicData>
                                </a:graphic>
                              </wp:inline>
                            </w:drawing>
                          </w:r>
                        </w:p>
                      </w:txbxContent>
                    </wps:txbx>
                    <wps:bodyPr rot="0" vert="horz" wrap="none" lIns="0" tIns="0" rIns="0" bIns="0" anchor="t" anchorCtr="0">
                      <a:noAutofit/>
                    </wps:bodyPr>
                  </wps:wsp>
                </a:graphicData>
              </a:graphic>
            </wp:anchor>
          </w:drawing>
        </mc:Choice>
        <mc:Fallback>
          <w:pict>
            <v:shapetype w14:anchorId="061A1826" id="_x0000_t202" coordsize="21600,21600" o:spt="202" path="m,l,21600r21600,l21600,xe">
              <v:stroke joinstyle="miter"/>
              <v:path gradientshapeok="t" o:connecttype="rect"/>
            </v:shapetype>
            <v:shape id="Text Box 1" o:spid="_x0000_s1026" type="#_x0000_t202" style="position:absolute;margin-left:474.8pt;margin-top:51pt;width:42.55pt;height:55.85pt;z-index:25166028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" stroked="f">
              <v:textbox inset="0,0,0,0">
                <w:txbxContent>
                  <w:p w14:paraId="07C38F7F" w14:textId="77777777" w:rsidR="00642306" w:rsidRDefault="00642306" w:rsidP="003C376F">
                    <w:pPr>
                      <w:pStyle w:val="MDPIheaderjournallogo"/>
                      <w:jc w:val="center"/>
                      <w:textboxTightWrap w:val="allLines"/>
                      <w:rPr>
                        <w:i w:val="0"/>
                        <w:szCs w:val="16"/>
                      </w:rPr>
                    </w:pPr>
                    <w:r w:rsidRPr="00B402AB">
                      <w:rPr>
                        <w:i w:val="0"/>
                        <w:noProof/>
                        <w:szCs w:val="16"/>
                        <w:lang w:val="lt-LT" w:eastAsia="lt-LT"/>
                      </w:rPr>
                      <w:drawing>
                        <wp:inline distT="0" distB="0" distL="0" distR="0" wp14:anchorId="588B0C2D" wp14:editId="695F0006">
                          <wp:extent cx="542925" cy="352425"/>
                          <wp:effectExtent l="0" t="0" r="0" b="0"/>
                          <wp:docPr id="3"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noChangeAspect="1" noChangeArrowheads="1"/>
                                  </pic:cNvPicPr>
                                </pic:nvPicPr>
                                <pic:blipFill>
                                  <a:blip r:embed="rId1">
                                    <a:extLst/>
                                  </a:blip>
                                  <a:srcRect/>
                                  <a:stretch>
                                    <a:fillRect/>
                                  </a:stretch>
                                </pic:blipFill>
                                <pic:spPr bwMode="auto">
                                  <a:xfrm>
                                    <a:off x="0" y="0"/>
                                    <a:ext cx="542925" cy="352425"/>
                                  </a:xfrm>
                                  <a:prstGeom prst="rect">
                                    <a:avLst/>
                                  </a:prstGeom>
                                  <a:noFill/>
                                  <a:ln>
                                    <a:noFill/>
                                  </a:ln>
                                </pic:spPr>
                              </pic:pic>
                            </a:graphicData>
                          </a:graphic>
                        </wp:inline>
                      </w:drawing>
                    </w:r>
                  </w:p>
                </w:txbxContent>
              </v:textbox>
              <w10:wrap type="square" anchorx="page" anchory="page"/>
            </v:shape>
          </w:pict>
        </mc:Fallback>
      </mc:AlternateContent>
    </w:r>
    <w:r>
      <w:rPr>
        <w:rFonts w:ascii="Palatino Linotype" w:eastAsia="Palatino Linotype" w:hAnsi="Palatino Linotype" w:cs="Palatino Linotype"/>
        <w:i/>
        <w:noProof/>
        <w:lang w:val="lt-LT" w:eastAsia="lt-LT"/>
      </w:rPr>
      <w:drawing>
        <wp:inline distT="0" distB="0" distL="0" distR="0" wp14:anchorId="238B92B9" wp14:editId="3C889B19">
          <wp:extent cx="1685925" cy="428625"/>
          <wp:effectExtent l="0" t="0" r="0" b="0"/>
          <wp:docPr id="2" name="image12.png" descr="C:\Users\home\Desktop\logos\energies-logo.png"/>
          <wp:cNvGraphicFramePr/>
          <a:graphic xmlns:a="http://schemas.openxmlformats.org/drawingml/2006/main">
            <a:graphicData uri="http://schemas.openxmlformats.org/drawingml/2006/picture">
              <pic:pic xmlns:pic="http://schemas.openxmlformats.org/drawingml/2006/picture">
                <pic:nvPicPr>
                  <pic:cNvPr id="0" name="image12.png" descr="C:\Users\home\Desktop\logos\energies-logo.png"/>
                  <pic:cNvPicPr preferRelativeResize="0"/>
                </pic:nvPicPr>
                <pic:blipFill>
                  <a:blip r:embed="rId2"/>
                  <a:srcRect/>
                  <a:stretch>
                    <a:fillRect/>
                  </a:stretch>
                </pic:blipFill>
                <pic:spPr>
                  <a:xfrm>
                    <a:off x="0" y="0"/>
                    <a:ext cx="1685925" cy="428625"/>
                  </a:xfrm>
                  <a:prstGeom prst="rect">
                    <a:avLst/>
                  </a:prstGeom>
                  <a:ln/>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9EF570" w14:textId="77777777" w:rsidR="00642306" w:rsidRDefault="00642306">
    <w:pPr>
      <w:pBdr>
        <w:top w:val="nil"/>
        <w:left w:val="nil"/>
        <w:bottom w:val="none" w:sz="0" w:space="0" w:color="000000"/>
        <w:right w:val="nil"/>
        <w:between w:val="nil"/>
      </w:pBdr>
      <w:tabs>
        <w:tab w:val="center" w:pos="4153"/>
        <w:tab w:val="right" w:pos="8306"/>
      </w:tabs>
      <w:spacing w:line="240" w:lineRule="auto"/>
      <w:jc w:val="center"/>
      <w:rPr>
        <w:sz w:val="18"/>
        <w:szCs w:val="18"/>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D25217" w14:textId="2AE1E28F" w:rsidR="00642306" w:rsidRDefault="00642306">
    <w:pPr>
      <w:tabs>
        <w:tab w:val="right" w:pos="8844"/>
      </w:tabs>
      <w:spacing w:after="240" w:line="240" w:lineRule="auto"/>
      <w:rPr>
        <w:rFonts w:ascii="Palatino Linotype" w:eastAsia="Palatino Linotype" w:hAnsi="Palatino Linotype" w:cs="Palatino Linotype"/>
        <w:sz w:val="16"/>
        <w:szCs w:val="16"/>
      </w:rPr>
    </w:pPr>
    <w:r>
      <w:rPr>
        <w:rFonts w:ascii="Palatino Linotype" w:eastAsia="Palatino Linotype" w:hAnsi="Palatino Linotype" w:cs="Palatino Linotype"/>
        <w:i/>
        <w:sz w:val="16"/>
        <w:szCs w:val="16"/>
      </w:rPr>
      <w:t xml:space="preserve">Energies </w:t>
    </w:r>
    <w:r>
      <w:rPr>
        <w:rFonts w:ascii="Palatino Linotype" w:eastAsia="Palatino Linotype" w:hAnsi="Palatino Linotype" w:cs="Palatino Linotype"/>
        <w:b/>
        <w:sz w:val="16"/>
        <w:szCs w:val="16"/>
      </w:rPr>
      <w:t>2020</w:t>
    </w:r>
    <w:r>
      <w:rPr>
        <w:rFonts w:ascii="Palatino Linotype" w:eastAsia="Palatino Linotype" w:hAnsi="Palatino Linotype" w:cs="Palatino Linotype"/>
        <w:sz w:val="16"/>
        <w:szCs w:val="16"/>
      </w:rPr>
      <w:t xml:space="preserve">, </w:t>
    </w:r>
    <w:r>
      <w:rPr>
        <w:rFonts w:ascii="Palatino Linotype" w:eastAsia="Palatino Linotype" w:hAnsi="Palatino Linotype" w:cs="Palatino Linotype"/>
        <w:i/>
        <w:sz w:val="16"/>
        <w:szCs w:val="16"/>
      </w:rPr>
      <w:t>13</w:t>
    </w:r>
    <w:r>
      <w:rPr>
        <w:rFonts w:ascii="Palatino Linotype" w:eastAsia="Palatino Linotype" w:hAnsi="Palatino Linotype" w:cs="Palatino Linotype"/>
        <w:sz w:val="16"/>
        <w:szCs w:val="16"/>
      </w:rPr>
      <w:t>, x FOR PEER REVIEW</w:t>
    </w:r>
    <w:r>
      <w:rPr>
        <w:rFonts w:ascii="Palatino Linotype" w:eastAsia="Palatino Linotype" w:hAnsi="Palatino Linotype" w:cs="Palatino Linotype"/>
        <w:sz w:val="16"/>
        <w:szCs w:val="16"/>
      </w:rPr>
      <w:tab/>
    </w:r>
    <w:r>
      <w:rPr>
        <w:rFonts w:ascii="Palatino Linotype" w:eastAsia="Palatino Linotype" w:hAnsi="Palatino Linotype" w:cs="Palatino Linotype"/>
        <w:sz w:val="16"/>
        <w:szCs w:val="16"/>
      </w:rPr>
      <w:fldChar w:fldCharType="begin"/>
    </w:r>
    <w:r>
      <w:rPr>
        <w:rFonts w:ascii="Palatino Linotype" w:eastAsia="Palatino Linotype" w:hAnsi="Palatino Linotype" w:cs="Palatino Linotype"/>
        <w:sz w:val="16"/>
        <w:szCs w:val="16"/>
      </w:rPr>
      <w:instrText>PAGE</w:instrText>
    </w:r>
    <w:r>
      <w:rPr>
        <w:rFonts w:ascii="Palatino Linotype" w:eastAsia="Palatino Linotype" w:hAnsi="Palatino Linotype" w:cs="Palatino Linotype"/>
        <w:sz w:val="16"/>
        <w:szCs w:val="16"/>
      </w:rPr>
      <w:fldChar w:fldCharType="separate"/>
    </w:r>
    <w:r w:rsidR="00677E47">
      <w:rPr>
        <w:rFonts w:ascii="Palatino Linotype" w:eastAsia="Palatino Linotype" w:hAnsi="Palatino Linotype" w:cs="Palatino Linotype"/>
        <w:noProof/>
        <w:sz w:val="16"/>
        <w:szCs w:val="16"/>
      </w:rPr>
      <w:t>4</w:t>
    </w:r>
    <w:r>
      <w:rPr>
        <w:rFonts w:ascii="Palatino Linotype" w:eastAsia="Palatino Linotype" w:hAnsi="Palatino Linotype" w:cs="Palatino Linotype"/>
        <w:sz w:val="16"/>
        <w:szCs w:val="16"/>
      </w:rPr>
      <w:fldChar w:fldCharType="end"/>
    </w:r>
    <w:r>
      <w:rPr>
        <w:rFonts w:ascii="Palatino Linotype" w:eastAsia="Palatino Linotype" w:hAnsi="Palatino Linotype" w:cs="Palatino Linotype"/>
        <w:sz w:val="16"/>
        <w:szCs w:val="16"/>
      </w:rPr>
      <w:t xml:space="preserve"> of </w:t>
    </w:r>
    <w:r>
      <w:rPr>
        <w:rFonts w:ascii="Palatino Linotype" w:eastAsia="Palatino Linotype" w:hAnsi="Palatino Linotype" w:cs="Palatino Linotype"/>
        <w:sz w:val="16"/>
        <w:szCs w:val="16"/>
      </w:rPr>
      <w:fldChar w:fldCharType="begin"/>
    </w:r>
    <w:r>
      <w:rPr>
        <w:rFonts w:ascii="Palatino Linotype" w:eastAsia="Palatino Linotype" w:hAnsi="Palatino Linotype" w:cs="Palatino Linotype"/>
        <w:sz w:val="16"/>
        <w:szCs w:val="16"/>
      </w:rPr>
      <w:instrText>NUMPAGES</w:instrText>
    </w:r>
    <w:r>
      <w:rPr>
        <w:rFonts w:ascii="Palatino Linotype" w:eastAsia="Palatino Linotype" w:hAnsi="Palatino Linotype" w:cs="Palatino Linotype"/>
        <w:sz w:val="16"/>
        <w:szCs w:val="16"/>
      </w:rPr>
      <w:fldChar w:fldCharType="separate"/>
    </w:r>
    <w:r w:rsidR="00677E47">
      <w:rPr>
        <w:rFonts w:ascii="Palatino Linotype" w:eastAsia="Palatino Linotype" w:hAnsi="Palatino Linotype" w:cs="Palatino Linotype"/>
        <w:noProof/>
        <w:sz w:val="16"/>
        <w:szCs w:val="16"/>
      </w:rPr>
      <w:t>41</w:t>
    </w:r>
    <w:r>
      <w:rPr>
        <w:rFonts w:ascii="Palatino Linotype" w:eastAsia="Palatino Linotype" w:hAnsi="Palatino Linotype" w:cs="Palatino Linotype"/>
        <w:sz w:val="16"/>
        <w:szCs w:val="16"/>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C1BB0" w14:textId="77777777" w:rsidR="00642306" w:rsidRDefault="00642306">
    <w:pPr>
      <w:pBdr>
        <w:top w:val="nil"/>
        <w:left w:val="nil"/>
        <w:bottom w:val="nil"/>
        <w:right w:val="nil"/>
        <w:between w:val="nil"/>
      </w:pBdr>
      <w:spacing w:line="240" w:lineRule="auto"/>
      <w:jc w:val="left"/>
      <w:rPr>
        <w:rFonts w:ascii="Palatino Linotype" w:eastAsia="Palatino Linotype" w:hAnsi="Palatino Linotype" w:cs="Palatino Linotype"/>
        <w:i/>
      </w:rPr>
    </w:pPr>
    <w:r>
      <w:rPr>
        <w:rFonts w:ascii="Palatino Linotype" w:eastAsia="Palatino Linotype" w:hAnsi="Palatino Linotype" w:cs="Palatino Linotype"/>
        <w:i/>
        <w:noProof/>
        <w:lang w:val="lt-LT" w:eastAsia="lt-LT"/>
      </w:rPr>
      <mc:AlternateContent>
        <mc:Choice Requires="wps">
          <w:drawing>
            <wp:anchor distT="0" distB="0" distL="0" distR="0" simplePos="0" relativeHeight="251658240" behindDoc="0" locked="0" layoutInCell="1" hidden="0" allowOverlap="1" wp14:anchorId="0484D07D" wp14:editId="763F0C98">
              <wp:simplePos x="0" y="0"/>
              <wp:positionH relativeFrom="page">
                <wp:posOffset>6029960</wp:posOffset>
              </wp:positionH>
              <wp:positionV relativeFrom="page">
                <wp:posOffset>647700</wp:posOffset>
              </wp:positionV>
              <wp:extent cx="540385" cy="709295"/>
              <wp:effectExtent l="0" t="0" r="0" b="0"/>
              <wp:wrapSquare wrapText="bothSides" distT="0" distB="0" distL="0" distR="0"/>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 cy="709295"/>
                      </a:xfrm>
                      <a:prstGeom prst="rect">
                        <a:avLst/>
                      </a:prstGeom>
                      <a:solidFill>
                        <a:srgbClr val="FFFFFF"/>
                      </a:solidFill>
                      <a:ln w="9525">
                        <a:noFill/>
                        <a:miter lim="800000"/>
                        <a:headEnd/>
                        <a:tailEnd/>
                      </a:ln>
                    </wps:spPr>
                    <wps:txbx>
                      <w:txbxContent>
                        <w:p w14:paraId="3CC3E040" w14:textId="77777777" w:rsidR="00642306" w:rsidRDefault="00642306" w:rsidP="003C376F">
                          <w:pPr>
                            <w:pStyle w:val="MDPIheaderjournallogo"/>
                            <w:jc w:val="center"/>
                            <w:textboxTightWrap w:val="allLines"/>
                            <w:rPr>
                              <w:i w:val="0"/>
                              <w:szCs w:val="16"/>
                            </w:rPr>
                          </w:pPr>
                          <w:r w:rsidRPr="00B402AB">
                            <w:rPr>
                              <w:i w:val="0"/>
                              <w:noProof/>
                              <w:szCs w:val="16"/>
                              <w:lang w:val="lt-LT" w:eastAsia="lt-LT"/>
                            </w:rPr>
                            <w:drawing>
                              <wp:inline distT="0" distB="0" distL="0" distR="0" wp14:anchorId="637C2997" wp14:editId="2D5481CA">
                                <wp:extent cx="542925" cy="352425"/>
                                <wp:effectExtent l="0" t="0" r="0" b="0"/>
                                <wp:docPr id="21"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noChangeAspect="1" noChangeArrowheads="1"/>
                                        </pic:cNvPicPr>
                                      </pic:nvPicPr>
                                      <pic:blipFill>
                                        <a:blip r:embed="rId1"/>
                                        <a:srcRect/>
                                        <a:stretch>
                                          <a:fillRect/>
                                        </a:stretch>
                                      </pic:blipFill>
                                      <pic:spPr bwMode="auto">
                                        <a:xfrm>
                                          <a:off x="0" y="0"/>
                                          <a:ext cx="542925" cy="352425"/>
                                        </a:xfrm>
                                        <a:prstGeom prst="rect">
                                          <a:avLst/>
                                        </a:prstGeom>
                                        <a:noFill/>
                                        <a:ln>
                                          <a:noFill/>
                                        </a:ln>
                                      </pic:spPr>
                                    </pic:pic>
                                  </a:graphicData>
                                </a:graphic>
                              </wp:inline>
                            </w:drawing>
                          </w:r>
                        </w:p>
                      </w:txbxContent>
                    </wps:txbx>
                    <wps:bodyPr rot="0" vert="horz" wrap="none" lIns="0" tIns="0" rIns="0" bIns="0" anchor="t" anchorCtr="0">
                      <a:noAutofit/>
                    </wps:bodyPr>
                  </wps:wsp>
                </a:graphicData>
              </a:graphic>
            </wp:anchor>
          </w:drawing>
        </mc:Choice>
        <mc:Fallback>
          <w:pict>
            <v:shapetype w14:anchorId="0484D07D" id="_x0000_t202" coordsize="21600,21600" o:spt="202" path="m,l,21600r21600,l21600,xe">
              <v:stroke joinstyle="miter"/>
              <v:path gradientshapeok="t" o:connecttype="rect"/>
            </v:shapetype>
            <v:shape id="Text Box 218" o:spid="_x0000_s1027" type="#_x0000_t202" style="position:absolute;margin-left:474.8pt;margin-top:51pt;width:42.55pt;height:55.85pt;z-index:25165824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" stroked="f">
              <v:textbox inset="0,0,0,0">
                <w:txbxContent>
                  <w:p w14:paraId="3CC3E040" w14:textId="77777777" w:rsidR="00642306" w:rsidRDefault="00642306" w:rsidP="003C376F">
                    <w:pPr>
                      <w:pStyle w:val="MDPIheaderjournallogo"/>
                      <w:jc w:val="center"/>
                      <w:textboxTightWrap w:val="allLines"/>
                      <w:rPr>
                        <w:i w:val="0"/>
                        <w:szCs w:val="16"/>
                      </w:rPr>
                    </w:pPr>
                    <w:r w:rsidRPr="00B402AB">
                      <w:rPr>
                        <w:i w:val="0"/>
                        <w:noProof/>
                        <w:szCs w:val="16"/>
                        <w:lang w:val="lt-LT" w:eastAsia="lt-LT"/>
                      </w:rPr>
                      <w:drawing>
                        <wp:inline distT="0" distB="0" distL="0" distR="0" wp14:anchorId="637C2997" wp14:editId="2D5481CA">
                          <wp:extent cx="542925" cy="352425"/>
                          <wp:effectExtent l="0" t="0" r="0" b="0"/>
                          <wp:docPr id="21"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noChangeAspect="1" noChangeArrowheads="1"/>
                                  </pic:cNvPicPr>
                                </pic:nvPicPr>
                                <pic:blipFill>
                                  <a:blip r:embed="rId1"/>
                                  <a:srcRect/>
                                  <a:stretch>
                                    <a:fillRect/>
                                  </a:stretch>
                                </pic:blipFill>
                                <pic:spPr bwMode="auto">
                                  <a:xfrm>
                                    <a:off x="0" y="0"/>
                                    <a:ext cx="542925" cy="352425"/>
                                  </a:xfrm>
                                  <a:prstGeom prst="rect">
                                    <a:avLst/>
                                  </a:prstGeom>
                                  <a:noFill/>
                                  <a:ln>
                                    <a:noFill/>
                                  </a:ln>
                                </pic:spPr>
                              </pic:pic>
                            </a:graphicData>
                          </a:graphic>
                        </wp:inline>
                      </w:drawing>
                    </w:r>
                  </w:p>
                </w:txbxContent>
              </v:textbox>
              <w10:wrap type="square" anchorx="page" anchory="page"/>
            </v:shape>
          </w:pict>
        </mc:Fallback>
      </mc:AlternateContent>
    </w:r>
    <w:r>
      <w:rPr>
        <w:rFonts w:ascii="Palatino Linotype" w:eastAsia="Palatino Linotype" w:hAnsi="Palatino Linotype" w:cs="Palatino Linotype"/>
        <w:i/>
        <w:noProof/>
        <w:lang w:val="lt-LT" w:eastAsia="lt-LT"/>
      </w:rPr>
      <w:drawing>
        <wp:inline distT="0" distB="0" distL="0" distR="0" wp14:anchorId="6BD32478" wp14:editId="1E2AF62C">
          <wp:extent cx="1685925" cy="428625"/>
          <wp:effectExtent l="0" t="0" r="0" b="0"/>
          <wp:docPr id="233" name="image12.png" descr="C:\Users\home\Desktop\logos\energies-logo.png"/>
          <wp:cNvGraphicFramePr/>
          <a:graphic xmlns:a="http://schemas.openxmlformats.org/drawingml/2006/main">
            <a:graphicData uri="http://schemas.openxmlformats.org/drawingml/2006/picture">
              <pic:pic xmlns:pic="http://schemas.openxmlformats.org/drawingml/2006/picture">
                <pic:nvPicPr>
                  <pic:cNvPr id="0" name="image12.png" descr="C:\Users\home\Desktop\logos\energies-logo.png"/>
                  <pic:cNvPicPr preferRelativeResize="0"/>
                </pic:nvPicPr>
                <pic:blipFill>
                  <a:blip r:embed="rId2"/>
                  <a:srcRect/>
                  <a:stretch>
                    <a:fillRect/>
                  </a:stretch>
                </pic:blipFill>
                <pic:spPr>
                  <a:xfrm>
                    <a:off x="0" y="0"/>
                    <a:ext cx="1685925" cy="428625"/>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23563A"/>
    <w:multiLevelType w:val="multilevel"/>
    <w:tmpl w:val="60F2894A"/>
    <w:lvl w:ilvl="0">
      <w:start w:val="1"/>
      <w:numFmt w:val="decimal"/>
      <w:pStyle w:val="MDPI37itemize"/>
      <w:lvlText w:val="%1."/>
      <w:lvlJc w:val="left"/>
      <w:pPr>
        <w:ind w:left="780" w:hanging="4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D85CDF"/>
    <w:multiLevelType w:val="multilevel"/>
    <w:tmpl w:val="2902BA1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 w15:restartNumberingAfterBreak="0">
    <w:nsid w:val="2BCE2DCE"/>
    <w:multiLevelType w:val="multilevel"/>
    <w:tmpl w:val="63784F3A"/>
    <w:lvl w:ilvl="0">
      <w:start w:val="1"/>
      <w:numFmt w:val="bullet"/>
      <w:lvlText w:val=""/>
      <w:lvlJc w:val="left"/>
      <w:pPr>
        <w:ind w:left="1429" w:hanging="360"/>
      </w:pPr>
      <w:rPr>
        <w:rFonts w:ascii="Symbol" w:hAnsi="Symbol"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 w15:restartNumberingAfterBreak="0">
    <w:nsid w:val="32564520"/>
    <w:multiLevelType w:val="hybridMultilevel"/>
    <w:tmpl w:val="4FDAEA42"/>
    <w:lvl w:ilvl="0" w:tplc="04270001">
      <w:start w:val="1"/>
      <w:numFmt w:val="bullet"/>
      <w:lvlText w:val=""/>
      <w:lvlJc w:val="left"/>
      <w:pPr>
        <w:ind w:left="1145" w:hanging="360"/>
      </w:pPr>
      <w:rPr>
        <w:rFonts w:ascii="Symbol" w:hAnsi="Symbol" w:hint="default"/>
      </w:rPr>
    </w:lvl>
    <w:lvl w:ilvl="1" w:tplc="04270003" w:tentative="1">
      <w:start w:val="1"/>
      <w:numFmt w:val="bullet"/>
      <w:lvlText w:val="o"/>
      <w:lvlJc w:val="left"/>
      <w:pPr>
        <w:ind w:left="1865" w:hanging="360"/>
      </w:pPr>
      <w:rPr>
        <w:rFonts w:ascii="Courier New" w:hAnsi="Courier New" w:cs="Courier New" w:hint="default"/>
      </w:rPr>
    </w:lvl>
    <w:lvl w:ilvl="2" w:tplc="04270005" w:tentative="1">
      <w:start w:val="1"/>
      <w:numFmt w:val="bullet"/>
      <w:lvlText w:val=""/>
      <w:lvlJc w:val="left"/>
      <w:pPr>
        <w:ind w:left="2585" w:hanging="360"/>
      </w:pPr>
      <w:rPr>
        <w:rFonts w:ascii="Wingdings" w:hAnsi="Wingdings" w:hint="default"/>
      </w:rPr>
    </w:lvl>
    <w:lvl w:ilvl="3" w:tplc="04270001" w:tentative="1">
      <w:start w:val="1"/>
      <w:numFmt w:val="bullet"/>
      <w:lvlText w:val=""/>
      <w:lvlJc w:val="left"/>
      <w:pPr>
        <w:ind w:left="3305" w:hanging="360"/>
      </w:pPr>
      <w:rPr>
        <w:rFonts w:ascii="Symbol" w:hAnsi="Symbol" w:hint="default"/>
      </w:rPr>
    </w:lvl>
    <w:lvl w:ilvl="4" w:tplc="04270003" w:tentative="1">
      <w:start w:val="1"/>
      <w:numFmt w:val="bullet"/>
      <w:lvlText w:val="o"/>
      <w:lvlJc w:val="left"/>
      <w:pPr>
        <w:ind w:left="4025" w:hanging="360"/>
      </w:pPr>
      <w:rPr>
        <w:rFonts w:ascii="Courier New" w:hAnsi="Courier New" w:cs="Courier New" w:hint="default"/>
      </w:rPr>
    </w:lvl>
    <w:lvl w:ilvl="5" w:tplc="04270005" w:tentative="1">
      <w:start w:val="1"/>
      <w:numFmt w:val="bullet"/>
      <w:lvlText w:val=""/>
      <w:lvlJc w:val="left"/>
      <w:pPr>
        <w:ind w:left="4745" w:hanging="360"/>
      </w:pPr>
      <w:rPr>
        <w:rFonts w:ascii="Wingdings" w:hAnsi="Wingdings" w:hint="default"/>
      </w:rPr>
    </w:lvl>
    <w:lvl w:ilvl="6" w:tplc="04270001" w:tentative="1">
      <w:start w:val="1"/>
      <w:numFmt w:val="bullet"/>
      <w:lvlText w:val=""/>
      <w:lvlJc w:val="left"/>
      <w:pPr>
        <w:ind w:left="5465" w:hanging="360"/>
      </w:pPr>
      <w:rPr>
        <w:rFonts w:ascii="Symbol" w:hAnsi="Symbol" w:hint="default"/>
      </w:rPr>
    </w:lvl>
    <w:lvl w:ilvl="7" w:tplc="04270003" w:tentative="1">
      <w:start w:val="1"/>
      <w:numFmt w:val="bullet"/>
      <w:lvlText w:val="o"/>
      <w:lvlJc w:val="left"/>
      <w:pPr>
        <w:ind w:left="6185" w:hanging="360"/>
      </w:pPr>
      <w:rPr>
        <w:rFonts w:ascii="Courier New" w:hAnsi="Courier New" w:cs="Courier New" w:hint="default"/>
      </w:rPr>
    </w:lvl>
    <w:lvl w:ilvl="8" w:tplc="04270005" w:tentative="1">
      <w:start w:val="1"/>
      <w:numFmt w:val="bullet"/>
      <w:lvlText w:val=""/>
      <w:lvlJc w:val="left"/>
      <w:pPr>
        <w:ind w:left="6905" w:hanging="360"/>
      </w:pPr>
      <w:rPr>
        <w:rFonts w:ascii="Wingdings" w:hAnsi="Wingdings" w:hint="default"/>
      </w:rPr>
    </w:lvl>
  </w:abstractNum>
  <w:abstractNum w:abstractNumId="4" w15:restartNumberingAfterBreak="0">
    <w:nsid w:val="33464E00"/>
    <w:multiLevelType w:val="multilevel"/>
    <w:tmpl w:val="52FE3284"/>
    <w:lvl w:ilvl="0">
      <w:start w:val="1"/>
      <w:numFmt w:val="decimal"/>
      <w:pStyle w:val="MDPI38bullet"/>
      <w:lvlText w:val="%1."/>
      <w:lvlJc w:val="left"/>
      <w:pPr>
        <w:ind w:left="780" w:hanging="4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7767256"/>
    <w:multiLevelType w:val="multilevel"/>
    <w:tmpl w:val="5EF8AD7E"/>
    <w:lvl w:ilvl="0">
      <w:start w:val="1"/>
      <w:numFmt w:val="bullet"/>
      <w:lvlText w:val="●"/>
      <w:lvlJc w:val="left"/>
      <w:pPr>
        <w:ind w:left="1145" w:hanging="360"/>
      </w:pPr>
      <w:rPr>
        <w:rFonts w:ascii="Noto Sans Symbols" w:eastAsia="Noto Sans Symbols" w:hAnsi="Noto Sans Symbols" w:cs="Noto Sans Symbols"/>
      </w:rPr>
    </w:lvl>
    <w:lvl w:ilvl="1">
      <w:start w:val="1"/>
      <w:numFmt w:val="bullet"/>
      <w:lvlText w:val="o"/>
      <w:lvlJc w:val="left"/>
      <w:pPr>
        <w:ind w:left="1865" w:hanging="360"/>
      </w:pPr>
      <w:rPr>
        <w:rFonts w:ascii="Courier New" w:eastAsia="Courier New" w:hAnsi="Courier New" w:cs="Courier New"/>
      </w:rPr>
    </w:lvl>
    <w:lvl w:ilvl="2">
      <w:start w:val="1"/>
      <w:numFmt w:val="bullet"/>
      <w:lvlText w:val="▪"/>
      <w:lvlJc w:val="left"/>
      <w:pPr>
        <w:ind w:left="2585" w:hanging="360"/>
      </w:pPr>
      <w:rPr>
        <w:rFonts w:ascii="Noto Sans Symbols" w:eastAsia="Noto Sans Symbols" w:hAnsi="Noto Sans Symbols" w:cs="Noto Sans Symbols"/>
      </w:rPr>
    </w:lvl>
    <w:lvl w:ilvl="3">
      <w:start w:val="1"/>
      <w:numFmt w:val="bullet"/>
      <w:lvlText w:val="●"/>
      <w:lvlJc w:val="left"/>
      <w:pPr>
        <w:ind w:left="3305" w:hanging="360"/>
      </w:pPr>
      <w:rPr>
        <w:rFonts w:ascii="Noto Sans Symbols" w:eastAsia="Noto Sans Symbols" w:hAnsi="Noto Sans Symbols" w:cs="Noto Sans Symbols"/>
      </w:rPr>
    </w:lvl>
    <w:lvl w:ilvl="4">
      <w:start w:val="1"/>
      <w:numFmt w:val="bullet"/>
      <w:lvlText w:val="o"/>
      <w:lvlJc w:val="left"/>
      <w:pPr>
        <w:ind w:left="4025" w:hanging="360"/>
      </w:pPr>
      <w:rPr>
        <w:rFonts w:ascii="Courier New" w:eastAsia="Courier New" w:hAnsi="Courier New" w:cs="Courier New"/>
      </w:rPr>
    </w:lvl>
    <w:lvl w:ilvl="5">
      <w:start w:val="1"/>
      <w:numFmt w:val="bullet"/>
      <w:lvlText w:val="▪"/>
      <w:lvlJc w:val="left"/>
      <w:pPr>
        <w:ind w:left="4745" w:hanging="360"/>
      </w:pPr>
      <w:rPr>
        <w:rFonts w:ascii="Noto Sans Symbols" w:eastAsia="Noto Sans Symbols" w:hAnsi="Noto Sans Symbols" w:cs="Noto Sans Symbols"/>
      </w:rPr>
    </w:lvl>
    <w:lvl w:ilvl="6">
      <w:start w:val="1"/>
      <w:numFmt w:val="bullet"/>
      <w:lvlText w:val="●"/>
      <w:lvlJc w:val="left"/>
      <w:pPr>
        <w:ind w:left="5465" w:hanging="360"/>
      </w:pPr>
      <w:rPr>
        <w:rFonts w:ascii="Noto Sans Symbols" w:eastAsia="Noto Sans Symbols" w:hAnsi="Noto Sans Symbols" w:cs="Noto Sans Symbols"/>
      </w:rPr>
    </w:lvl>
    <w:lvl w:ilvl="7">
      <w:start w:val="1"/>
      <w:numFmt w:val="bullet"/>
      <w:lvlText w:val="o"/>
      <w:lvlJc w:val="left"/>
      <w:pPr>
        <w:ind w:left="6185" w:hanging="360"/>
      </w:pPr>
      <w:rPr>
        <w:rFonts w:ascii="Courier New" w:eastAsia="Courier New" w:hAnsi="Courier New" w:cs="Courier New"/>
      </w:rPr>
    </w:lvl>
    <w:lvl w:ilvl="8">
      <w:start w:val="1"/>
      <w:numFmt w:val="bullet"/>
      <w:lvlText w:val="▪"/>
      <w:lvlJc w:val="left"/>
      <w:pPr>
        <w:ind w:left="6905" w:hanging="360"/>
      </w:pPr>
      <w:rPr>
        <w:rFonts w:ascii="Noto Sans Symbols" w:eastAsia="Noto Sans Symbols" w:hAnsi="Noto Sans Symbols" w:cs="Noto Sans Symbols"/>
      </w:rPr>
    </w:lvl>
  </w:abstractNum>
  <w:abstractNum w:abstractNumId="6" w15:restartNumberingAfterBreak="0">
    <w:nsid w:val="3DBD424F"/>
    <w:multiLevelType w:val="multilevel"/>
    <w:tmpl w:val="2BC21830"/>
    <w:lvl w:ilvl="0">
      <w:start w:val="1"/>
      <w:numFmt w:val="bullet"/>
      <w:pStyle w:val="MDPI71References"/>
      <w:lvlText w:val="●"/>
      <w:lvlJc w:val="left"/>
      <w:pPr>
        <w:ind w:left="1270" w:hanging="420"/>
      </w:pPr>
      <w:rPr>
        <w:rFonts w:ascii="Noto Sans Symbols" w:eastAsia="Noto Sans Symbols" w:hAnsi="Noto Sans Symbols" w:cs="Noto Sans Symbols"/>
      </w:rPr>
    </w:lvl>
    <w:lvl w:ilvl="1">
      <w:start w:val="1"/>
      <w:numFmt w:val="bullet"/>
      <w:lvlText w:val="o"/>
      <w:lvlJc w:val="left"/>
      <w:pPr>
        <w:ind w:left="1865" w:hanging="360"/>
      </w:pPr>
      <w:rPr>
        <w:rFonts w:ascii="Courier New" w:eastAsia="Courier New" w:hAnsi="Courier New" w:cs="Courier New"/>
      </w:rPr>
    </w:lvl>
    <w:lvl w:ilvl="2">
      <w:start w:val="1"/>
      <w:numFmt w:val="bullet"/>
      <w:lvlText w:val="▪"/>
      <w:lvlJc w:val="left"/>
      <w:pPr>
        <w:ind w:left="2585" w:hanging="360"/>
      </w:pPr>
      <w:rPr>
        <w:rFonts w:ascii="Noto Sans Symbols" w:eastAsia="Noto Sans Symbols" w:hAnsi="Noto Sans Symbols" w:cs="Noto Sans Symbols"/>
      </w:rPr>
    </w:lvl>
    <w:lvl w:ilvl="3">
      <w:start w:val="1"/>
      <w:numFmt w:val="bullet"/>
      <w:lvlText w:val="●"/>
      <w:lvlJc w:val="left"/>
      <w:pPr>
        <w:ind w:left="3305" w:hanging="360"/>
      </w:pPr>
      <w:rPr>
        <w:rFonts w:ascii="Noto Sans Symbols" w:eastAsia="Noto Sans Symbols" w:hAnsi="Noto Sans Symbols" w:cs="Noto Sans Symbols"/>
      </w:rPr>
    </w:lvl>
    <w:lvl w:ilvl="4">
      <w:start w:val="1"/>
      <w:numFmt w:val="bullet"/>
      <w:lvlText w:val="o"/>
      <w:lvlJc w:val="left"/>
      <w:pPr>
        <w:ind w:left="4025" w:hanging="360"/>
      </w:pPr>
      <w:rPr>
        <w:rFonts w:ascii="Courier New" w:eastAsia="Courier New" w:hAnsi="Courier New" w:cs="Courier New"/>
      </w:rPr>
    </w:lvl>
    <w:lvl w:ilvl="5">
      <w:start w:val="1"/>
      <w:numFmt w:val="bullet"/>
      <w:lvlText w:val="▪"/>
      <w:lvlJc w:val="left"/>
      <w:pPr>
        <w:ind w:left="4745" w:hanging="360"/>
      </w:pPr>
      <w:rPr>
        <w:rFonts w:ascii="Noto Sans Symbols" w:eastAsia="Noto Sans Symbols" w:hAnsi="Noto Sans Symbols" w:cs="Noto Sans Symbols"/>
      </w:rPr>
    </w:lvl>
    <w:lvl w:ilvl="6">
      <w:start w:val="1"/>
      <w:numFmt w:val="bullet"/>
      <w:lvlText w:val="●"/>
      <w:lvlJc w:val="left"/>
      <w:pPr>
        <w:ind w:left="5465" w:hanging="360"/>
      </w:pPr>
      <w:rPr>
        <w:rFonts w:ascii="Noto Sans Symbols" w:eastAsia="Noto Sans Symbols" w:hAnsi="Noto Sans Symbols" w:cs="Noto Sans Symbols"/>
      </w:rPr>
    </w:lvl>
    <w:lvl w:ilvl="7">
      <w:start w:val="1"/>
      <w:numFmt w:val="bullet"/>
      <w:lvlText w:val="o"/>
      <w:lvlJc w:val="left"/>
      <w:pPr>
        <w:ind w:left="6185" w:hanging="360"/>
      </w:pPr>
      <w:rPr>
        <w:rFonts w:ascii="Courier New" w:eastAsia="Courier New" w:hAnsi="Courier New" w:cs="Courier New"/>
      </w:rPr>
    </w:lvl>
    <w:lvl w:ilvl="8">
      <w:start w:val="1"/>
      <w:numFmt w:val="bullet"/>
      <w:lvlText w:val="▪"/>
      <w:lvlJc w:val="left"/>
      <w:pPr>
        <w:ind w:left="6905" w:hanging="360"/>
      </w:pPr>
      <w:rPr>
        <w:rFonts w:ascii="Noto Sans Symbols" w:eastAsia="Noto Sans Symbols" w:hAnsi="Noto Sans Symbols" w:cs="Noto Sans Symbols"/>
      </w:rPr>
    </w:lvl>
  </w:abstractNum>
  <w:abstractNum w:abstractNumId="7" w15:restartNumberingAfterBreak="0">
    <w:nsid w:val="51EB6AE5"/>
    <w:multiLevelType w:val="multilevel"/>
    <w:tmpl w:val="3188A58A"/>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abstractNumId w:val="0"/>
  </w:num>
  <w:num w:numId="2">
    <w:abstractNumId w:val="4"/>
  </w:num>
  <w:num w:numId="3">
    <w:abstractNumId w:val="6"/>
  </w:num>
  <w:num w:numId="4">
    <w:abstractNumId w:val="5"/>
  </w:num>
  <w:num w:numId="5">
    <w:abstractNumId w:val="2"/>
  </w:num>
  <w:num w:numId="6">
    <w:abstractNumId w:val="1"/>
  </w:num>
  <w:num w:numId="7">
    <w:abstractNumId w:val="7"/>
  </w:num>
  <w:num w:numId="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nglish Editor">
    <w15:presenceInfo w15:providerId="None" w15:userId="English Editor"/>
  </w15:person>
  <w15:person w15:author="Tatjana Vilutienė">
    <w15:presenceInfo w15:providerId="None" w15:userId="Tatjana Vilutienė"/>
  </w15:person>
  <w15:person w15:author="Rasa Džiugaitė-Tumėnienė">
    <w15:presenceInfo w15:providerId="None" w15:userId="Rasa Džiugaitė-Tumėnienė"/>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trackRevisions/>
  <w:defaultTabStop w:val="720"/>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7Q0MTY0MrMwNjY2s7RQ0lEKTi0uzszPAykwNKwFADJkn80tAAAA"/>
  </w:docVars>
  <w:rsids>
    <w:rsidRoot w:val="00030BC0"/>
    <w:rsid w:val="00004D51"/>
    <w:rsid w:val="00010818"/>
    <w:rsid w:val="00011D56"/>
    <w:rsid w:val="00030BC0"/>
    <w:rsid w:val="00033B07"/>
    <w:rsid w:val="0003550E"/>
    <w:rsid w:val="000438EB"/>
    <w:rsid w:val="000479C0"/>
    <w:rsid w:val="00055EBF"/>
    <w:rsid w:val="00065095"/>
    <w:rsid w:val="000812AE"/>
    <w:rsid w:val="0008405D"/>
    <w:rsid w:val="00087542"/>
    <w:rsid w:val="000A0AF3"/>
    <w:rsid w:val="000B5FC0"/>
    <w:rsid w:val="000B7E37"/>
    <w:rsid w:val="000C18D2"/>
    <w:rsid w:val="000F6F17"/>
    <w:rsid w:val="001108D5"/>
    <w:rsid w:val="00131999"/>
    <w:rsid w:val="00136AEC"/>
    <w:rsid w:val="00150DAE"/>
    <w:rsid w:val="00153D8E"/>
    <w:rsid w:val="0015505B"/>
    <w:rsid w:val="001553DA"/>
    <w:rsid w:val="0016102D"/>
    <w:rsid w:val="00162376"/>
    <w:rsid w:val="001859E2"/>
    <w:rsid w:val="00186AF0"/>
    <w:rsid w:val="00194251"/>
    <w:rsid w:val="001A1E6D"/>
    <w:rsid w:val="001A393F"/>
    <w:rsid w:val="001C2959"/>
    <w:rsid w:val="001C779D"/>
    <w:rsid w:val="001D063D"/>
    <w:rsid w:val="001D139C"/>
    <w:rsid w:val="001F60BE"/>
    <w:rsid w:val="00201039"/>
    <w:rsid w:val="00205362"/>
    <w:rsid w:val="0020791C"/>
    <w:rsid w:val="00220121"/>
    <w:rsid w:val="00223A9C"/>
    <w:rsid w:val="00242C3B"/>
    <w:rsid w:val="002645B8"/>
    <w:rsid w:val="00266442"/>
    <w:rsid w:val="002714B8"/>
    <w:rsid w:val="002861CA"/>
    <w:rsid w:val="002A1953"/>
    <w:rsid w:val="002A20EF"/>
    <w:rsid w:val="002A236C"/>
    <w:rsid w:val="002B05E5"/>
    <w:rsid w:val="002B1666"/>
    <w:rsid w:val="002C3271"/>
    <w:rsid w:val="002D5F6A"/>
    <w:rsid w:val="002E7AA7"/>
    <w:rsid w:val="002F44E1"/>
    <w:rsid w:val="003025D4"/>
    <w:rsid w:val="00303A94"/>
    <w:rsid w:val="00326383"/>
    <w:rsid w:val="00390009"/>
    <w:rsid w:val="003913B4"/>
    <w:rsid w:val="00393653"/>
    <w:rsid w:val="00397BC6"/>
    <w:rsid w:val="003B0B9C"/>
    <w:rsid w:val="003C376F"/>
    <w:rsid w:val="003D0825"/>
    <w:rsid w:val="003D1832"/>
    <w:rsid w:val="003D2C93"/>
    <w:rsid w:val="003D5607"/>
    <w:rsid w:val="003D59D1"/>
    <w:rsid w:val="003D68AF"/>
    <w:rsid w:val="003E3F90"/>
    <w:rsid w:val="003E79CA"/>
    <w:rsid w:val="0040495A"/>
    <w:rsid w:val="00415EDF"/>
    <w:rsid w:val="004276D8"/>
    <w:rsid w:val="004453F3"/>
    <w:rsid w:val="00450FA9"/>
    <w:rsid w:val="0046539C"/>
    <w:rsid w:val="004758F7"/>
    <w:rsid w:val="0047690C"/>
    <w:rsid w:val="00490129"/>
    <w:rsid w:val="00496938"/>
    <w:rsid w:val="004A1F87"/>
    <w:rsid w:val="004D0B1E"/>
    <w:rsid w:val="004D512B"/>
    <w:rsid w:val="004D7C17"/>
    <w:rsid w:val="004F1100"/>
    <w:rsid w:val="00503587"/>
    <w:rsid w:val="00504AE2"/>
    <w:rsid w:val="00505B5A"/>
    <w:rsid w:val="00512E33"/>
    <w:rsid w:val="005144CF"/>
    <w:rsid w:val="005156D1"/>
    <w:rsid w:val="0051711B"/>
    <w:rsid w:val="00517A54"/>
    <w:rsid w:val="00523820"/>
    <w:rsid w:val="005441F2"/>
    <w:rsid w:val="00544A81"/>
    <w:rsid w:val="00544DC7"/>
    <w:rsid w:val="00557CCB"/>
    <w:rsid w:val="00557FA9"/>
    <w:rsid w:val="00564B5B"/>
    <w:rsid w:val="005660C0"/>
    <w:rsid w:val="00571FB8"/>
    <w:rsid w:val="0058241F"/>
    <w:rsid w:val="00583241"/>
    <w:rsid w:val="0058543A"/>
    <w:rsid w:val="005A64DC"/>
    <w:rsid w:val="005A79AB"/>
    <w:rsid w:val="005B5C68"/>
    <w:rsid w:val="005B739E"/>
    <w:rsid w:val="005B73C9"/>
    <w:rsid w:val="005C062D"/>
    <w:rsid w:val="005D16A4"/>
    <w:rsid w:val="005F1890"/>
    <w:rsid w:val="005F2D12"/>
    <w:rsid w:val="005F7B36"/>
    <w:rsid w:val="00601D98"/>
    <w:rsid w:val="00601E14"/>
    <w:rsid w:val="006045D5"/>
    <w:rsid w:val="0061316C"/>
    <w:rsid w:val="00614A6A"/>
    <w:rsid w:val="006211D8"/>
    <w:rsid w:val="00622FC9"/>
    <w:rsid w:val="0062491F"/>
    <w:rsid w:val="0064068C"/>
    <w:rsid w:val="00642306"/>
    <w:rsid w:val="00645780"/>
    <w:rsid w:val="006466FF"/>
    <w:rsid w:val="0064698D"/>
    <w:rsid w:val="00670B6C"/>
    <w:rsid w:val="00677E47"/>
    <w:rsid w:val="0068031F"/>
    <w:rsid w:val="00697C03"/>
    <w:rsid w:val="006A37CF"/>
    <w:rsid w:val="006A4750"/>
    <w:rsid w:val="006D00C6"/>
    <w:rsid w:val="006D71FC"/>
    <w:rsid w:val="006E25AD"/>
    <w:rsid w:val="007001E3"/>
    <w:rsid w:val="00704CA2"/>
    <w:rsid w:val="007217AA"/>
    <w:rsid w:val="00724E8C"/>
    <w:rsid w:val="00735A43"/>
    <w:rsid w:val="00744BAD"/>
    <w:rsid w:val="00756BC6"/>
    <w:rsid w:val="00762A13"/>
    <w:rsid w:val="00764F76"/>
    <w:rsid w:val="00777CA0"/>
    <w:rsid w:val="00780EC7"/>
    <w:rsid w:val="007854B8"/>
    <w:rsid w:val="007A0A50"/>
    <w:rsid w:val="007B131D"/>
    <w:rsid w:val="007B44AE"/>
    <w:rsid w:val="007C394A"/>
    <w:rsid w:val="007C3EC3"/>
    <w:rsid w:val="007C4DE9"/>
    <w:rsid w:val="007C6626"/>
    <w:rsid w:val="007D2EB1"/>
    <w:rsid w:val="007E5137"/>
    <w:rsid w:val="007F42D9"/>
    <w:rsid w:val="008220CA"/>
    <w:rsid w:val="008300B9"/>
    <w:rsid w:val="00841B9E"/>
    <w:rsid w:val="00844805"/>
    <w:rsid w:val="00850EA2"/>
    <w:rsid w:val="00856447"/>
    <w:rsid w:val="00861670"/>
    <w:rsid w:val="00863C81"/>
    <w:rsid w:val="008763A8"/>
    <w:rsid w:val="00892EAD"/>
    <w:rsid w:val="0089324E"/>
    <w:rsid w:val="008939C3"/>
    <w:rsid w:val="008A158D"/>
    <w:rsid w:val="008A21C0"/>
    <w:rsid w:val="008B51C3"/>
    <w:rsid w:val="008C2AC2"/>
    <w:rsid w:val="008C419C"/>
    <w:rsid w:val="008C5806"/>
    <w:rsid w:val="008D1369"/>
    <w:rsid w:val="008D7261"/>
    <w:rsid w:val="008E76F5"/>
    <w:rsid w:val="008F09EC"/>
    <w:rsid w:val="009024D1"/>
    <w:rsid w:val="00903EEE"/>
    <w:rsid w:val="00911022"/>
    <w:rsid w:val="00914112"/>
    <w:rsid w:val="0093389F"/>
    <w:rsid w:val="009338ED"/>
    <w:rsid w:val="00947BFA"/>
    <w:rsid w:val="0095191C"/>
    <w:rsid w:val="009519AB"/>
    <w:rsid w:val="00956112"/>
    <w:rsid w:val="00963077"/>
    <w:rsid w:val="00987838"/>
    <w:rsid w:val="00993E83"/>
    <w:rsid w:val="009A6629"/>
    <w:rsid w:val="009B3DD7"/>
    <w:rsid w:val="009D1B85"/>
    <w:rsid w:val="009D68CE"/>
    <w:rsid w:val="009D7CDB"/>
    <w:rsid w:val="009E45A3"/>
    <w:rsid w:val="009E45AC"/>
    <w:rsid w:val="009F6867"/>
    <w:rsid w:val="00A22CC6"/>
    <w:rsid w:val="00A22EAC"/>
    <w:rsid w:val="00A312EF"/>
    <w:rsid w:val="00A3246F"/>
    <w:rsid w:val="00A3664E"/>
    <w:rsid w:val="00A46CB3"/>
    <w:rsid w:val="00A47A73"/>
    <w:rsid w:val="00A5047E"/>
    <w:rsid w:val="00A6109B"/>
    <w:rsid w:val="00A6305D"/>
    <w:rsid w:val="00A75EBC"/>
    <w:rsid w:val="00A76178"/>
    <w:rsid w:val="00A85422"/>
    <w:rsid w:val="00A866FD"/>
    <w:rsid w:val="00A9620B"/>
    <w:rsid w:val="00A966FC"/>
    <w:rsid w:val="00AA4260"/>
    <w:rsid w:val="00AA551F"/>
    <w:rsid w:val="00AA7AC7"/>
    <w:rsid w:val="00AB6F9D"/>
    <w:rsid w:val="00AC3063"/>
    <w:rsid w:val="00AC5915"/>
    <w:rsid w:val="00AD7971"/>
    <w:rsid w:val="00AE18E6"/>
    <w:rsid w:val="00AE1E93"/>
    <w:rsid w:val="00AF78DB"/>
    <w:rsid w:val="00B01B77"/>
    <w:rsid w:val="00B075D8"/>
    <w:rsid w:val="00B07E3E"/>
    <w:rsid w:val="00B21E4E"/>
    <w:rsid w:val="00B316D9"/>
    <w:rsid w:val="00B33838"/>
    <w:rsid w:val="00B373B9"/>
    <w:rsid w:val="00B51BAE"/>
    <w:rsid w:val="00B56815"/>
    <w:rsid w:val="00B60F10"/>
    <w:rsid w:val="00B6620B"/>
    <w:rsid w:val="00B71998"/>
    <w:rsid w:val="00B75120"/>
    <w:rsid w:val="00B94D47"/>
    <w:rsid w:val="00BA228B"/>
    <w:rsid w:val="00BB357D"/>
    <w:rsid w:val="00BC5020"/>
    <w:rsid w:val="00BC583B"/>
    <w:rsid w:val="00BE4137"/>
    <w:rsid w:val="00BE53A9"/>
    <w:rsid w:val="00BE6E0F"/>
    <w:rsid w:val="00BF0433"/>
    <w:rsid w:val="00BF7313"/>
    <w:rsid w:val="00BF74B5"/>
    <w:rsid w:val="00BF7F67"/>
    <w:rsid w:val="00C005DF"/>
    <w:rsid w:val="00C00763"/>
    <w:rsid w:val="00C032A5"/>
    <w:rsid w:val="00C10A63"/>
    <w:rsid w:val="00C25408"/>
    <w:rsid w:val="00C26A31"/>
    <w:rsid w:val="00C27D87"/>
    <w:rsid w:val="00C41242"/>
    <w:rsid w:val="00C43C94"/>
    <w:rsid w:val="00C46700"/>
    <w:rsid w:val="00C606D5"/>
    <w:rsid w:val="00C66A59"/>
    <w:rsid w:val="00C66C4C"/>
    <w:rsid w:val="00C70611"/>
    <w:rsid w:val="00C76DEA"/>
    <w:rsid w:val="00C81282"/>
    <w:rsid w:val="00C8349C"/>
    <w:rsid w:val="00C86927"/>
    <w:rsid w:val="00CA4EF8"/>
    <w:rsid w:val="00CC35F2"/>
    <w:rsid w:val="00CD62D7"/>
    <w:rsid w:val="00CE1451"/>
    <w:rsid w:val="00CF3E5D"/>
    <w:rsid w:val="00D00025"/>
    <w:rsid w:val="00D02ED0"/>
    <w:rsid w:val="00D34BDF"/>
    <w:rsid w:val="00D425AC"/>
    <w:rsid w:val="00D44C1A"/>
    <w:rsid w:val="00D53A75"/>
    <w:rsid w:val="00D64B70"/>
    <w:rsid w:val="00D709BE"/>
    <w:rsid w:val="00D71A10"/>
    <w:rsid w:val="00D747DA"/>
    <w:rsid w:val="00D859A3"/>
    <w:rsid w:val="00DA4E10"/>
    <w:rsid w:val="00DA5732"/>
    <w:rsid w:val="00DB6503"/>
    <w:rsid w:val="00DD5274"/>
    <w:rsid w:val="00DF0D62"/>
    <w:rsid w:val="00DF5A94"/>
    <w:rsid w:val="00E01EBF"/>
    <w:rsid w:val="00E03661"/>
    <w:rsid w:val="00E04669"/>
    <w:rsid w:val="00E078B2"/>
    <w:rsid w:val="00E164D4"/>
    <w:rsid w:val="00E165DB"/>
    <w:rsid w:val="00E30DCA"/>
    <w:rsid w:val="00E53EDF"/>
    <w:rsid w:val="00E54B41"/>
    <w:rsid w:val="00E62776"/>
    <w:rsid w:val="00E6565F"/>
    <w:rsid w:val="00E82960"/>
    <w:rsid w:val="00E96C47"/>
    <w:rsid w:val="00EA02C0"/>
    <w:rsid w:val="00EA20C7"/>
    <w:rsid w:val="00EB6AC8"/>
    <w:rsid w:val="00EC25F5"/>
    <w:rsid w:val="00EC7176"/>
    <w:rsid w:val="00ED26DA"/>
    <w:rsid w:val="00ED2D1B"/>
    <w:rsid w:val="00EE1758"/>
    <w:rsid w:val="00EE21D9"/>
    <w:rsid w:val="00EF1D47"/>
    <w:rsid w:val="00EF4B10"/>
    <w:rsid w:val="00F309C2"/>
    <w:rsid w:val="00F330D6"/>
    <w:rsid w:val="00F408AB"/>
    <w:rsid w:val="00F451DA"/>
    <w:rsid w:val="00F54FF3"/>
    <w:rsid w:val="00F60586"/>
    <w:rsid w:val="00F651A0"/>
    <w:rsid w:val="00F8240A"/>
    <w:rsid w:val="00F8249F"/>
    <w:rsid w:val="00F82871"/>
    <w:rsid w:val="00F900B3"/>
    <w:rsid w:val="00F95715"/>
    <w:rsid w:val="00F971C3"/>
    <w:rsid w:val="00FA38DE"/>
    <w:rsid w:val="00FA39DA"/>
    <w:rsid w:val="00FA611F"/>
    <w:rsid w:val="00FB0320"/>
    <w:rsid w:val="00FB0DC5"/>
    <w:rsid w:val="00FB14EA"/>
    <w:rsid w:val="00FC4795"/>
    <w:rsid w:val="00FC6FB4"/>
    <w:rsid w:val="00FD6F44"/>
    <w:rsid w:val="00FD7B36"/>
    <w:rsid w:val="00FE362A"/>
    <w:rsid w:val="00FE4C0C"/>
    <w:rsid w:val="00FF56C3"/>
    <w:rsid w:val="00FF6D03"/>
  </w:rsids>
  <m:mathPr>
    <m:mathFont m:val="Cambria Math"/>
    <m:brkBin m:val="before"/>
    <m:brkBinSub m:val="--"/>
    <m:smallFrac m:val="0"/>
    <m:dispDef/>
    <m:lMargin m:val="0"/>
    <m:rMargin m:val="0"/>
    <m:defJc m:val="centerGroup"/>
    <m:wrapIndent m:val="1440"/>
    <m:intLim m:val="subSup"/>
    <m:naryLim m:val="undOvr"/>
  </m:mathPr>
  <w:themeFontLang w:val="lt-LT"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AE4DE3"/>
  <w15:docId w15:val="{A141DA89-D60D-44FC-9BDC-EB06DD37C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lt-LT"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02AB"/>
    <w:pPr>
      <w:spacing w:line="340" w:lineRule="atLeast"/>
    </w:pPr>
    <w:rPr>
      <w:color w:val="000000"/>
      <w:lang w:eastAsia="de-DE"/>
    </w:rPr>
  </w:style>
  <w:style w:type="paragraph" w:styleId="Heading1">
    <w:name w:val="heading 1"/>
    <w:basedOn w:val="Normal"/>
    <w:next w:val="Normal"/>
    <w:link w:val="Heading1Char"/>
    <w:uiPriority w:val="9"/>
    <w:qFormat/>
    <w:rsid w:val="000C38B7"/>
    <w:pPr>
      <w:keepNext/>
      <w:keepLines/>
      <w:numPr>
        <w:numId w:val="7"/>
      </w:numPr>
      <w:spacing w:before="480" w:line="276" w:lineRule="auto"/>
      <w:jc w:val="left"/>
      <w:outlineLvl w:val="0"/>
    </w:pPr>
    <w:rPr>
      <w:rFonts w:asciiTheme="majorHAnsi" w:eastAsiaTheme="majorEastAsia" w:hAnsiTheme="majorHAnsi" w:cstheme="majorBidi"/>
      <w:b/>
      <w:bCs/>
      <w:color w:val="2E74B5" w:themeColor="accent1" w:themeShade="BF"/>
      <w:sz w:val="28"/>
      <w:szCs w:val="28"/>
      <w:lang w:eastAsia="en-US"/>
    </w:rPr>
  </w:style>
  <w:style w:type="paragraph" w:styleId="Heading2">
    <w:name w:val="heading 2"/>
    <w:basedOn w:val="Normal"/>
    <w:next w:val="Normal"/>
    <w:link w:val="Heading2Char"/>
    <w:uiPriority w:val="9"/>
    <w:unhideWhenUsed/>
    <w:qFormat/>
    <w:rsid w:val="000C38B7"/>
    <w:pPr>
      <w:keepNext/>
      <w:keepLines/>
      <w:numPr>
        <w:ilvl w:val="1"/>
        <w:numId w:val="7"/>
      </w:numPr>
      <w:spacing w:before="200" w:line="276" w:lineRule="auto"/>
      <w:jc w:val="left"/>
      <w:outlineLvl w:val="1"/>
    </w:pPr>
    <w:rPr>
      <w:rFonts w:asciiTheme="majorHAnsi" w:eastAsiaTheme="majorEastAsia" w:hAnsiTheme="majorHAnsi" w:cstheme="majorBidi"/>
      <w:b/>
      <w:bCs/>
      <w:color w:val="5B9BD5" w:themeColor="accent1"/>
      <w:sz w:val="26"/>
      <w:szCs w:val="26"/>
      <w:lang w:eastAsia="en-US"/>
    </w:rPr>
  </w:style>
  <w:style w:type="paragraph" w:styleId="Heading3">
    <w:name w:val="heading 3"/>
    <w:basedOn w:val="Normal"/>
    <w:next w:val="Normal"/>
    <w:link w:val="Heading3Char"/>
    <w:uiPriority w:val="9"/>
    <w:semiHidden/>
    <w:unhideWhenUsed/>
    <w:qFormat/>
    <w:rsid w:val="000C38B7"/>
    <w:pPr>
      <w:keepNext/>
      <w:keepLines/>
      <w:numPr>
        <w:ilvl w:val="2"/>
        <w:numId w:val="7"/>
      </w:numPr>
      <w:spacing w:before="200" w:line="276" w:lineRule="auto"/>
      <w:jc w:val="left"/>
      <w:outlineLvl w:val="2"/>
    </w:pPr>
    <w:rPr>
      <w:rFonts w:asciiTheme="majorHAnsi" w:eastAsiaTheme="majorEastAsia" w:hAnsiTheme="majorHAnsi" w:cstheme="majorBidi"/>
      <w:b/>
      <w:bCs/>
      <w:color w:val="5B9BD5" w:themeColor="accent1"/>
      <w:sz w:val="22"/>
      <w:szCs w:val="22"/>
      <w:lang w:eastAsia="en-US"/>
    </w:rPr>
  </w:style>
  <w:style w:type="paragraph" w:styleId="Heading4">
    <w:name w:val="heading 4"/>
    <w:basedOn w:val="Normal"/>
    <w:next w:val="Normal"/>
    <w:link w:val="Heading4Char"/>
    <w:uiPriority w:val="9"/>
    <w:semiHidden/>
    <w:unhideWhenUsed/>
    <w:qFormat/>
    <w:rsid w:val="000C38B7"/>
    <w:pPr>
      <w:keepNext/>
      <w:keepLines/>
      <w:numPr>
        <w:ilvl w:val="3"/>
        <w:numId w:val="7"/>
      </w:numPr>
      <w:spacing w:before="200" w:line="276" w:lineRule="auto"/>
      <w:jc w:val="left"/>
      <w:outlineLvl w:val="3"/>
    </w:pPr>
    <w:rPr>
      <w:rFonts w:asciiTheme="majorHAnsi" w:eastAsiaTheme="majorEastAsia" w:hAnsiTheme="majorHAnsi" w:cstheme="majorBidi"/>
      <w:b/>
      <w:bCs/>
      <w:i/>
      <w:iCs/>
      <w:color w:val="5B9BD5" w:themeColor="accent1"/>
      <w:sz w:val="22"/>
      <w:szCs w:val="22"/>
      <w:lang w:eastAsia="en-US"/>
    </w:rPr>
  </w:style>
  <w:style w:type="paragraph" w:styleId="Heading5">
    <w:name w:val="heading 5"/>
    <w:basedOn w:val="Normal"/>
    <w:next w:val="Normal"/>
    <w:link w:val="Heading5Char"/>
    <w:uiPriority w:val="9"/>
    <w:semiHidden/>
    <w:unhideWhenUsed/>
    <w:qFormat/>
    <w:rsid w:val="000C38B7"/>
    <w:pPr>
      <w:keepNext/>
      <w:keepLines/>
      <w:numPr>
        <w:ilvl w:val="4"/>
        <w:numId w:val="7"/>
      </w:numPr>
      <w:spacing w:before="200" w:line="276" w:lineRule="auto"/>
      <w:jc w:val="left"/>
      <w:outlineLvl w:val="4"/>
    </w:pPr>
    <w:rPr>
      <w:rFonts w:asciiTheme="majorHAnsi" w:eastAsiaTheme="majorEastAsia" w:hAnsiTheme="majorHAnsi" w:cstheme="majorBidi"/>
      <w:color w:val="1F4D78" w:themeColor="accent1" w:themeShade="7F"/>
      <w:sz w:val="22"/>
      <w:szCs w:val="22"/>
      <w:lang w:eastAsia="en-US"/>
    </w:rPr>
  </w:style>
  <w:style w:type="paragraph" w:styleId="Heading6">
    <w:name w:val="heading 6"/>
    <w:basedOn w:val="Normal"/>
    <w:next w:val="Normal"/>
    <w:link w:val="Heading6Char"/>
    <w:uiPriority w:val="9"/>
    <w:semiHidden/>
    <w:unhideWhenUsed/>
    <w:qFormat/>
    <w:rsid w:val="000C38B7"/>
    <w:pPr>
      <w:keepNext/>
      <w:keepLines/>
      <w:numPr>
        <w:ilvl w:val="5"/>
        <w:numId w:val="7"/>
      </w:numPr>
      <w:spacing w:before="200" w:line="276" w:lineRule="auto"/>
      <w:jc w:val="left"/>
      <w:outlineLvl w:val="5"/>
    </w:pPr>
    <w:rPr>
      <w:rFonts w:asciiTheme="majorHAnsi" w:eastAsiaTheme="majorEastAsia" w:hAnsiTheme="majorHAnsi" w:cstheme="majorBidi"/>
      <w:i/>
      <w:iCs/>
      <w:color w:val="1F4D78" w:themeColor="accent1" w:themeShade="7F"/>
      <w:sz w:val="22"/>
      <w:szCs w:val="22"/>
      <w:lang w:eastAsia="en-US"/>
    </w:rPr>
  </w:style>
  <w:style w:type="paragraph" w:styleId="Heading7">
    <w:name w:val="heading 7"/>
    <w:basedOn w:val="Normal"/>
    <w:next w:val="Normal"/>
    <w:link w:val="Heading7Char"/>
    <w:uiPriority w:val="9"/>
    <w:semiHidden/>
    <w:unhideWhenUsed/>
    <w:qFormat/>
    <w:rsid w:val="000C38B7"/>
    <w:pPr>
      <w:keepNext/>
      <w:keepLines/>
      <w:numPr>
        <w:ilvl w:val="6"/>
        <w:numId w:val="7"/>
      </w:numPr>
      <w:spacing w:before="200" w:line="276" w:lineRule="auto"/>
      <w:jc w:val="left"/>
      <w:outlineLvl w:val="6"/>
    </w:pPr>
    <w:rPr>
      <w:rFonts w:asciiTheme="majorHAnsi" w:eastAsiaTheme="majorEastAsia" w:hAnsiTheme="majorHAnsi" w:cstheme="majorBidi"/>
      <w:i/>
      <w:iCs/>
      <w:color w:val="404040" w:themeColor="text1" w:themeTint="BF"/>
      <w:sz w:val="22"/>
      <w:szCs w:val="22"/>
      <w:lang w:eastAsia="en-US"/>
    </w:rPr>
  </w:style>
  <w:style w:type="paragraph" w:styleId="Heading8">
    <w:name w:val="heading 8"/>
    <w:basedOn w:val="Normal"/>
    <w:next w:val="Normal"/>
    <w:link w:val="Heading8Char"/>
    <w:uiPriority w:val="9"/>
    <w:semiHidden/>
    <w:unhideWhenUsed/>
    <w:qFormat/>
    <w:rsid w:val="000C38B7"/>
    <w:pPr>
      <w:keepNext/>
      <w:keepLines/>
      <w:numPr>
        <w:ilvl w:val="7"/>
        <w:numId w:val="7"/>
      </w:numPr>
      <w:spacing w:before="200" w:line="276" w:lineRule="auto"/>
      <w:jc w:val="left"/>
      <w:outlineLvl w:val="7"/>
    </w:pPr>
    <w:rPr>
      <w:rFonts w:asciiTheme="majorHAnsi" w:eastAsiaTheme="majorEastAsia" w:hAnsiTheme="majorHAnsi" w:cstheme="majorBidi"/>
      <w:color w:val="404040" w:themeColor="text1" w:themeTint="BF"/>
      <w:sz w:val="20"/>
      <w:lang w:eastAsia="en-US"/>
    </w:rPr>
  </w:style>
  <w:style w:type="paragraph" w:styleId="Heading9">
    <w:name w:val="heading 9"/>
    <w:basedOn w:val="Normal"/>
    <w:next w:val="Normal"/>
    <w:link w:val="Heading9Char"/>
    <w:uiPriority w:val="9"/>
    <w:semiHidden/>
    <w:unhideWhenUsed/>
    <w:qFormat/>
    <w:rsid w:val="000C38B7"/>
    <w:pPr>
      <w:keepNext/>
      <w:keepLines/>
      <w:numPr>
        <w:ilvl w:val="8"/>
        <w:numId w:val="7"/>
      </w:numPr>
      <w:spacing w:before="200" w:line="276" w:lineRule="auto"/>
      <w:jc w:val="left"/>
      <w:outlineLvl w:val="8"/>
    </w:pPr>
    <w:rPr>
      <w:rFonts w:asciiTheme="majorHAnsi" w:eastAsiaTheme="majorEastAsia" w:hAnsiTheme="majorHAnsi" w:cstheme="majorBidi"/>
      <w:i/>
      <w:iCs/>
      <w:color w:val="404040" w:themeColor="text1" w:themeTint="BF"/>
      <w:sz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38B7"/>
    <w:rPr>
      <w:rFonts w:asciiTheme="majorHAnsi" w:eastAsiaTheme="majorEastAsia" w:hAnsiTheme="majorHAnsi" w:cstheme="majorBidi"/>
      <w:b/>
      <w:bCs/>
      <w:color w:val="2E74B5" w:themeColor="accent1" w:themeShade="BF"/>
      <w:sz w:val="28"/>
      <w:szCs w:val="28"/>
      <w:lang w:val="en-US" w:eastAsia="en-US"/>
    </w:rPr>
  </w:style>
  <w:style w:type="character" w:customStyle="1" w:styleId="Heading2Char">
    <w:name w:val="Heading 2 Char"/>
    <w:basedOn w:val="DefaultParagraphFont"/>
    <w:link w:val="Heading2"/>
    <w:uiPriority w:val="9"/>
    <w:rsid w:val="000C38B7"/>
    <w:rPr>
      <w:rFonts w:asciiTheme="majorHAnsi" w:eastAsiaTheme="majorEastAsia" w:hAnsiTheme="majorHAnsi" w:cstheme="majorBidi"/>
      <w:b/>
      <w:bCs/>
      <w:color w:val="5B9BD5" w:themeColor="accent1"/>
      <w:sz w:val="26"/>
      <w:szCs w:val="26"/>
      <w:lang w:val="en-US" w:eastAsia="en-US"/>
    </w:rPr>
  </w:style>
  <w:style w:type="character" w:customStyle="1" w:styleId="Heading3Char">
    <w:name w:val="Heading 3 Char"/>
    <w:basedOn w:val="DefaultParagraphFont"/>
    <w:link w:val="Heading3"/>
    <w:uiPriority w:val="9"/>
    <w:semiHidden/>
    <w:rsid w:val="000C38B7"/>
    <w:rPr>
      <w:rFonts w:asciiTheme="majorHAnsi" w:eastAsiaTheme="majorEastAsia" w:hAnsiTheme="majorHAnsi" w:cstheme="majorBidi"/>
      <w:b/>
      <w:bCs/>
      <w:color w:val="5B9BD5" w:themeColor="accent1"/>
      <w:sz w:val="22"/>
      <w:szCs w:val="22"/>
      <w:lang w:val="en-US" w:eastAsia="en-US"/>
    </w:rPr>
  </w:style>
  <w:style w:type="character" w:customStyle="1" w:styleId="Heading4Char">
    <w:name w:val="Heading 4 Char"/>
    <w:basedOn w:val="DefaultParagraphFont"/>
    <w:link w:val="Heading4"/>
    <w:uiPriority w:val="9"/>
    <w:semiHidden/>
    <w:rsid w:val="000C38B7"/>
    <w:rPr>
      <w:rFonts w:asciiTheme="majorHAnsi" w:eastAsiaTheme="majorEastAsia" w:hAnsiTheme="majorHAnsi" w:cstheme="majorBidi"/>
      <w:b/>
      <w:bCs/>
      <w:i/>
      <w:iCs/>
      <w:color w:val="5B9BD5" w:themeColor="accent1"/>
      <w:sz w:val="22"/>
      <w:szCs w:val="22"/>
      <w:lang w:val="en-US" w:eastAsia="en-US"/>
    </w:rPr>
  </w:style>
  <w:style w:type="character" w:customStyle="1" w:styleId="Heading5Char">
    <w:name w:val="Heading 5 Char"/>
    <w:basedOn w:val="DefaultParagraphFont"/>
    <w:link w:val="Heading5"/>
    <w:uiPriority w:val="9"/>
    <w:semiHidden/>
    <w:rsid w:val="000C38B7"/>
    <w:rPr>
      <w:rFonts w:asciiTheme="majorHAnsi" w:eastAsiaTheme="majorEastAsia" w:hAnsiTheme="majorHAnsi" w:cstheme="majorBidi"/>
      <w:color w:val="1F4D78" w:themeColor="accent1" w:themeShade="7F"/>
      <w:sz w:val="22"/>
      <w:szCs w:val="22"/>
      <w:lang w:val="en-US" w:eastAsia="en-US"/>
    </w:rPr>
  </w:style>
  <w:style w:type="character" w:customStyle="1" w:styleId="Heading6Char">
    <w:name w:val="Heading 6 Char"/>
    <w:basedOn w:val="DefaultParagraphFont"/>
    <w:link w:val="Heading6"/>
    <w:uiPriority w:val="9"/>
    <w:semiHidden/>
    <w:rsid w:val="000C38B7"/>
    <w:rPr>
      <w:rFonts w:asciiTheme="majorHAnsi" w:eastAsiaTheme="majorEastAsia" w:hAnsiTheme="majorHAnsi" w:cstheme="majorBidi"/>
      <w:i/>
      <w:iCs/>
      <w:color w:val="1F4D78" w:themeColor="accent1" w:themeShade="7F"/>
      <w:sz w:val="22"/>
      <w:szCs w:val="22"/>
      <w:lang w:val="en-US" w:eastAsia="en-US"/>
    </w:rPr>
  </w:style>
  <w:style w:type="character" w:customStyle="1" w:styleId="Heading7Char">
    <w:name w:val="Heading 7 Char"/>
    <w:basedOn w:val="DefaultParagraphFont"/>
    <w:link w:val="Heading7"/>
    <w:uiPriority w:val="9"/>
    <w:semiHidden/>
    <w:rsid w:val="000C38B7"/>
    <w:rPr>
      <w:rFonts w:asciiTheme="majorHAnsi" w:eastAsiaTheme="majorEastAsia" w:hAnsiTheme="majorHAnsi" w:cstheme="majorBidi"/>
      <w:i/>
      <w:iCs/>
      <w:color w:val="404040" w:themeColor="text1" w:themeTint="BF"/>
      <w:sz w:val="22"/>
      <w:szCs w:val="22"/>
      <w:lang w:val="en-US" w:eastAsia="en-US"/>
    </w:rPr>
  </w:style>
  <w:style w:type="character" w:customStyle="1" w:styleId="Heading8Char">
    <w:name w:val="Heading 8 Char"/>
    <w:basedOn w:val="DefaultParagraphFont"/>
    <w:link w:val="Heading8"/>
    <w:uiPriority w:val="9"/>
    <w:semiHidden/>
    <w:rsid w:val="000C38B7"/>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uiPriority w:val="9"/>
    <w:semiHidden/>
    <w:rsid w:val="000C38B7"/>
    <w:rPr>
      <w:rFonts w:asciiTheme="majorHAnsi" w:eastAsiaTheme="majorEastAsia" w:hAnsiTheme="majorHAnsi" w:cstheme="majorBidi"/>
      <w:i/>
      <w:iCs/>
      <w:color w:val="404040" w:themeColor="text1" w:themeTint="BF"/>
      <w:lang w:val="en-US" w:eastAsia="en-US"/>
    </w:rPr>
  </w:style>
  <w:style w:type="paragraph" w:styleId="Title">
    <w:name w:val="Title"/>
    <w:basedOn w:val="Normal"/>
    <w:next w:val="Normal"/>
    <w:link w:val="TitleChar"/>
    <w:uiPriority w:val="10"/>
    <w:qFormat/>
    <w:rsid w:val="000C38B7"/>
    <w:pPr>
      <w:pBdr>
        <w:bottom w:val="single" w:sz="8" w:space="4" w:color="5B9BD5" w:themeColor="accent1"/>
      </w:pBdr>
      <w:spacing w:after="300" w:line="240" w:lineRule="auto"/>
      <w:contextualSpacing/>
      <w:jc w:val="left"/>
    </w:pPr>
    <w:rPr>
      <w:rFonts w:asciiTheme="majorHAnsi" w:eastAsiaTheme="majorEastAsia" w:hAnsiTheme="majorHAnsi" w:cstheme="majorBidi"/>
      <w:color w:val="323E4F" w:themeColor="text2" w:themeShade="BF"/>
      <w:spacing w:val="5"/>
      <w:kern w:val="28"/>
      <w:sz w:val="52"/>
      <w:szCs w:val="52"/>
      <w:lang w:eastAsia="en-US"/>
    </w:rPr>
  </w:style>
  <w:style w:type="character" w:customStyle="1" w:styleId="TitleChar">
    <w:name w:val="Title Char"/>
    <w:basedOn w:val="DefaultParagraphFont"/>
    <w:link w:val="Title"/>
    <w:uiPriority w:val="10"/>
    <w:rsid w:val="000C38B7"/>
    <w:rPr>
      <w:rFonts w:asciiTheme="majorHAnsi" w:eastAsiaTheme="majorEastAsia" w:hAnsiTheme="majorHAnsi" w:cstheme="majorBidi"/>
      <w:color w:val="323E4F" w:themeColor="text2" w:themeShade="BF"/>
      <w:spacing w:val="5"/>
      <w:kern w:val="28"/>
      <w:sz w:val="52"/>
      <w:szCs w:val="52"/>
      <w:lang w:val="en-US" w:eastAsia="en-US"/>
    </w:rPr>
  </w:style>
  <w:style w:type="paragraph" w:customStyle="1" w:styleId="MDPI11articletype">
    <w:name w:val="MDPI_1.1_article_type"/>
    <w:basedOn w:val="MDPI31text"/>
    <w:next w:val="MDPI12title"/>
    <w:qFormat/>
    <w:rsid w:val="00B402AB"/>
    <w:pPr>
      <w:spacing w:before="240" w:line="240" w:lineRule="auto"/>
      <w:ind w:firstLine="0"/>
      <w:jc w:val="left"/>
    </w:pPr>
    <w:rPr>
      <w:i/>
    </w:rPr>
  </w:style>
  <w:style w:type="paragraph" w:customStyle="1" w:styleId="MDPI31text">
    <w:name w:val="MDPI_3.1_text"/>
    <w:qFormat/>
    <w:rsid w:val="00B402AB"/>
    <w:pPr>
      <w:adjustRightInd w:val="0"/>
      <w:snapToGrid w:val="0"/>
      <w:spacing w:line="260" w:lineRule="atLeast"/>
      <w:ind w:firstLine="425"/>
    </w:pPr>
    <w:rPr>
      <w:rFonts w:ascii="Palatino Linotype" w:hAnsi="Palatino Linotype"/>
      <w:snapToGrid w:val="0"/>
      <w:color w:val="000000"/>
      <w:szCs w:val="22"/>
      <w:lang w:eastAsia="de-DE" w:bidi="en-US"/>
    </w:rPr>
  </w:style>
  <w:style w:type="paragraph" w:customStyle="1" w:styleId="MDPI12title">
    <w:name w:val="MDPI_1.2_title"/>
    <w:next w:val="MDPI13authornames"/>
    <w:qFormat/>
    <w:rsid w:val="00B402AB"/>
    <w:pPr>
      <w:adjustRightInd w:val="0"/>
      <w:snapToGrid w:val="0"/>
      <w:spacing w:after="240" w:line="400" w:lineRule="exact"/>
    </w:pPr>
    <w:rPr>
      <w:rFonts w:ascii="Palatino Linotype" w:hAnsi="Palatino Linotype"/>
      <w:b/>
      <w:snapToGrid w:val="0"/>
      <w:color w:val="000000"/>
      <w:sz w:val="36"/>
      <w:lang w:eastAsia="de-DE" w:bidi="en-US"/>
    </w:rPr>
  </w:style>
  <w:style w:type="paragraph" w:customStyle="1" w:styleId="MDPI13authornames">
    <w:name w:val="MDPI_1.3_authornames"/>
    <w:basedOn w:val="MDPI31text"/>
    <w:next w:val="MDPI14history"/>
    <w:qFormat/>
    <w:rsid w:val="00B402AB"/>
    <w:pPr>
      <w:spacing w:after="120"/>
      <w:ind w:firstLine="0"/>
      <w:jc w:val="left"/>
    </w:pPr>
    <w:rPr>
      <w:b/>
      <w:snapToGrid/>
    </w:rPr>
  </w:style>
  <w:style w:type="paragraph" w:customStyle="1" w:styleId="MDPI14history">
    <w:name w:val="MDPI_1.4_history"/>
    <w:basedOn w:val="MDPI62Acknowledgments"/>
    <w:next w:val="Normal"/>
    <w:qFormat/>
    <w:rsid w:val="00B402AB"/>
    <w:pPr>
      <w:ind w:left="113"/>
      <w:jc w:val="left"/>
    </w:pPr>
    <w:rPr>
      <w:snapToGrid/>
    </w:rPr>
  </w:style>
  <w:style w:type="paragraph" w:customStyle="1" w:styleId="MDPI62Acknowledgments">
    <w:name w:val="MDPI_6.2_Acknowledgments"/>
    <w:qFormat/>
    <w:rsid w:val="00B402AB"/>
    <w:pPr>
      <w:adjustRightInd w:val="0"/>
      <w:snapToGrid w:val="0"/>
      <w:spacing w:before="120" w:line="200" w:lineRule="atLeast"/>
    </w:pPr>
    <w:rPr>
      <w:rFonts w:ascii="Palatino Linotype" w:hAnsi="Palatino Linotype"/>
      <w:snapToGrid w:val="0"/>
      <w:color w:val="000000"/>
      <w:sz w:val="18"/>
      <w:lang w:eastAsia="de-DE" w:bidi="en-US"/>
    </w:rPr>
  </w:style>
  <w:style w:type="paragraph" w:customStyle="1" w:styleId="MDPI16affiliation">
    <w:name w:val="MDPI_1.6_affiliation"/>
    <w:basedOn w:val="MDPI62Acknowledgments"/>
    <w:qFormat/>
    <w:rsid w:val="00B402AB"/>
    <w:pPr>
      <w:spacing w:before="0"/>
      <w:ind w:left="311" w:hanging="198"/>
      <w:jc w:val="left"/>
    </w:pPr>
    <w:rPr>
      <w:snapToGrid/>
      <w:szCs w:val="18"/>
    </w:rPr>
  </w:style>
  <w:style w:type="paragraph" w:customStyle="1" w:styleId="MDPI17abstract">
    <w:name w:val="MDPI_1.7_abstract"/>
    <w:basedOn w:val="MDPI31text"/>
    <w:next w:val="MDPI18keywords"/>
    <w:qFormat/>
    <w:rsid w:val="00B402AB"/>
    <w:pPr>
      <w:spacing w:before="240"/>
      <w:ind w:left="113" w:firstLine="0"/>
    </w:pPr>
    <w:rPr>
      <w:snapToGrid/>
    </w:rPr>
  </w:style>
  <w:style w:type="paragraph" w:customStyle="1" w:styleId="MDPI18keywords">
    <w:name w:val="MDPI_1.8_keywords"/>
    <w:basedOn w:val="MDPI31text"/>
    <w:next w:val="Normal"/>
    <w:qFormat/>
    <w:rsid w:val="00B402AB"/>
    <w:pPr>
      <w:spacing w:before="240"/>
      <w:ind w:left="113" w:firstLine="0"/>
    </w:pPr>
  </w:style>
  <w:style w:type="paragraph" w:customStyle="1" w:styleId="MDPI19line">
    <w:name w:val="MDPI_1.9_line"/>
    <w:basedOn w:val="MDPI31text"/>
    <w:qFormat/>
    <w:rsid w:val="00B402AB"/>
    <w:pPr>
      <w:pBdr>
        <w:bottom w:val="single" w:sz="6" w:space="1" w:color="auto"/>
      </w:pBdr>
      <w:ind w:firstLine="0"/>
    </w:pPr>
    <w:rPr>
      <w:snapToGrid/>
      <w:szCs w:val="24"/>
    </w:rPr>
  </w:style>
  <w:style w:type="paragraph" w:styleId="Footer">
    <w:name w:val="footer"/>
    <w:basedOn w:val="Normal"/>
    <w:link w:val="FooterChar"/>
    <w:uiPriority w:val="99"/>
    <w:rsid w:val="00B402AB"/>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B402AB"/>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B402AB"/>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B402AB"/>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B402AB"/>
    <w:pPr>
      <w:adjustRightInd w:val="0"/>
      <w:snapToGrid w:val="0"/>
    </w:pPr>
    <w:rPr>
      <w:rFonts w:ascii="Palatino Linotype" w:hAnsi="Palatino Linotype"/>
      <w:i/>
      <w:color w:val="000000"/>
      <w:szCs w:val="22"/>
      <w:lang w:eastAsia="de-CH"/>
    </w:rPr>
  </w:style>
  <w:style w:type="paragraph" w:customStyle="1" w:styleId="MDPI32textnoindent">
    <w:name w:val="MDPI_3.2_text_no_indent"/>
    <w:basedOn w:val="MDPI31text"/>
    <w:qFormat/>
    <w:rsid w:val="00B402AB"/>
    <w:pPr>
      <w:ind w:firstLine="0"/>
    </w:pPr>
  </w:style>
  <w:style w:type="paragraph" w:customStyle="1" w:styleId="MDPI33textspaceafter">
    <w:name w:val="MDPI_3.3_text_space_after"/>
    <w:basedOn w:val="MDPI31text"/>
    <w:qFormat/>
    <w:rsid w:val="00B402AB"/>
    <w:pPr>
      <w:spacing w:after="240"/>
    </w:pPr>
  </w:style>
  <w:style w:type="paragraph" w:customStyle="1" w:styleId="MDPI34textspacebefore">
    <w:name w:val="MDPI_3.4_text_space_before"/>
    <w:basedOn w:val="MDPI31text"/>
    <w:qFormat/>
    <w:rsid w:val="00B402AB"/>
    <w:pPr>
      <w:spacing w:before="240"/>
    </w:pPr>
  </w:style>
  <w:style w:type="paragraph" w:customStyle="1" w:styleId="MDPI35textbeforelist">
    <w:name w:val="MDPI_3.5_text_before_list"/>
    <w:basedOn w:val="MDPI31text"/>
    <w:qFormat/>
    <w:rsid w:val="00B402AB"/>
    <w:pPr>
      <w:spacing w:after="120"/>
    </w:pPr>
  </w:style>
  <w:style w:type="paragraph" w:customStyle="1" w:styleId="MDPI36textafterlist">
    <w:name w:val="MDPI_3.6_text_after_list"/>
    <w:basedOn w:val="MDPI31text"/>
    <w:qFormat/>
    <w:rsid w:val="00B402AB"/>
    <w:pPr>
      <w:spacing w:before="120"/>
    </w:pPr>
  </w:style>
  <w:style w:type="paragraph" w:customStyle="1" w:styleId="MDPI37itemize">
    <w:name w:val="MDPI_3.7_itemize"/>
    <w:basedOn w:val="MDPI31text"/>
    <w:qFormat/>
    <w:rsid w:val="00B402AB"/>
    <w:pPr>
      <w:numPr>
        <w:numId w:val="1"/>
      </w:numPr>
    </w:pPr>
  </w:style>
  <w:style w:type="paragraph" w:customStyle="1" w:styleId="MDPI38bullet">
    <w:name w:val="MDPI_3.8_bullet"/>
    <w:basedOn w:val="MDPI31text"/>
    <w:qFormat/>
    <w:rsid w:val="00B402AB"/>
    <w:pPr>
      <w:numPr>
        <w:numId w:val="2"/>
      </w:numPr>
    </w:pPr>
  </w:style>
  <w:style w:type="paragraph" w:customStyle="1" w:styleId="MDPI39equation">
    <w:name w:val="MDPI_3.9_equation"/>
    <w:basedOn w:val="MDPI31text"/>
    <w:qFormat/>
    <w:rsid w:val="00B402AB"/>
    <w:pPr>
      <w:spacing w:before="120" w:after="120"/>
      <w:ind w:left="709" w:firstLine="0"/>
      <w:jc w:val="center"/>
    </w:pPr>
  </w:style>
  <w:style w:type="paragraph" w:customStyle="1" w:styleId="MDPI3aequationnumber">
    <w:name w:val="MDPI_3.a_equation_number"/>
    <w:basedOn w:val="MDPI31text"/>
    <w:qFormat/>
    <w:rsid w:val="00B402AB"/>
    <w:pPr>
      <w:spacing w:before="120" w:after="120" w:line="240" w:lineRule="auto"/>
      <w:ind w:firstLine="0"/>
      <w:jc w:val="right"/>
    </w:pPr>
  </w:style>
  <w:style w:type="paragraph" w:customStyle="1" w:styleId="MDPI41tablecaption">
    <w:name w:val="MDPI_4.1_table_caption"/>
    <w:basedOn w:val="MDPI62Acknowledgments"/>
    <w:qFormat/>
    <w:rsid w:val="00B402AB"/>
    <w:pPr>
      <w:spacing w:before="240" w:after="120" w:line="260" w:lineRule="atLeast"/>
      <w:ind w:left="425" w:right="425"/>
    </w:pPr>
    <w:rPr>
      <w:snapToGrid/>
      <w:szCs w:val="22"/>
    </w:rPr>
  </w:style>
  <w:style w:type="paragraph" w:customStyle="1" w:styleId="MDPI42tablebody">
    <w:name w:val="MDPI_4.2_table_body"/>
    <w:qFormat/>
    <w:rsid w:val="00B865DB"/>
    <w:pPr>
      <w:adjustRightInd w:val="0"/>
      <w:snapToGrid w:val="0"/>
      <w:spacing w:line="260" w:lineRule="atLeast"/>
      <w:jc w:val="center"/>
    </w:pPr>
    <w:rPr>
      <w:rFonts w:ascii="Palatino Linotype" w:hAnsi="Palatino Linotype"/>
      <w:snapToGrid w:val="0"/>
      <w:color w:val="000000"/>
      <w:lang w:eastAsia="de-DE" w:bidi="en-US"/>
    </w:rPr>
  </w:style>
  <w:style w:type="paragraph" w:customStyle="1" w:styleId="MDPI43tablefooter">
    <w:name w:val="MDPI_4.3_table_footer"/>
    <w:basedOn w:val="MDPI41tablecaption"/>
    <w:next w:val="MDPI31text"/>
    <w:qFormat/>
    <w:rsid w:val="00B402AB"/>
    <w:pPr>
      <w:spacing w:before="0"/>
      <w:ind w:left="0" w:right="0"/>
    </w:pPr>
  </w:style>
  <w:style w:type="paragraph" w:customStyle="1" w:styleId="MDPI51figurecaption">
    <w:name w:val="MDPI_5.1_figure_caption"/>
    <w:basedOn w:val="MDPI62Acknowledgments"/>
    <w:qFormat/>
    <w:rsid w:val="00B402AB"/>
    <w:pPr>
      <w:spacing w:after="240" w:line="260" w:lineRule="atLeast"/>
      <w:ind w:left="425" w:right="425"/>
    </w:pPr>
    <w:rPr>
      <w:snapToGrid/>
    </w:rPr>
  </w:style>
  <w:style w:type="paragraph" w:customStyle="1" w:styleId="MDPI52figure">
    <w:name w:val="MDPI_5.2_figure"/>
    <w:qFormat/>
    <w:rsid w:val="00B402AB"/>
    <w:pPr>
      <w:jc w:val="center"/>
    </w:pPr>
    <w:rPr>
      <w:rFonts w:ascii="Palatino Linotype" w:hAnsi="Palatino Linotype"/>
      <w:snapToGrid w:val="0"/>
      <w:color w:val="000000"/>
      <w:lang w:eastAsia="de-DE" w:bidi="en-US"/>
    </w:rPr>
  </w:style>
  <w:style w:type="paragraph" w:customStyle="1" w:styleId="MDPI61Supplementary">
    <w:name w:val="MDPI_6.1_Supplementary"/>
    <w:basedOn w:val="MDPI62Acknowledgments"/>
    <w:qFormat/>
    <w:rsid w:val="00B402AB"/>
    <w:pPr>
      <w:spacing w:before="240"/>
    </w:pPr>
    <w:rPr>
      <w:lang w:eastAsia="en-US"/>
    </w:rPr>
  </w:style>
  <w:style w:type="paragraph" w:customStyle="1" w:styleId="MDPI63AuthorContributions">
    <w:name w:val="MDPI_6.3_AuthorContributions"/>
    <w:basedOn w:val="MDPI62Acknowledgments"/>
    <w:qFormat/>
    <w:rsid w:val="00B402AB"/>
    <w:rPr>
      <w:rFonts w:eastAsia="SimSun"/>
      <w:color w:val="auto"/>
      <w:lang w:eastAsia="en-US"/>
    </w:rPr>
  </w:style>
  <w:style w:type="paragraph" w:customStyle="1" w:styleId="MDPI64CoI">
    <w:name w:val="MDPI_6.4_CoI"/>
    <w:basedOn w:val="MDPI62Acknowledgments"/>
    <w:qFormat/>
    <w:rsid w:val="00B402AB"/>
  </w:style>
  <w:style w:type="paragraph" w:customStyle="1" w:styleId="MDPI81theorem">
    <w:name w:val="MDPI_8.1_theorem"/>
    <w:basedOn w:val="MDPI32textnoindent"/>
    <w:qFormat/>
    <w:rsid w:val="00B402AB"/>
    <w:rPr>
      <w:i/>
    </w:rPr>
  </w:style>
  <w:style w:type="paragraph" w:customStyle="1" w:styleId="MDPI82proof">
    <w:name w:val="MDPI_8.2_proof"/>
    <w:basedOn w:val="MDPI32textnoindent"/>
    <w:qFormat/>
    <w:rsid w:val="00B402AB"/>
  </w:style>
  <w:style w:type="paragraph" w:customStyle="1" w:styleId="MDPIfooterfirstpage">
    <w:name w:val="MDPI_footer_firstpage"/>
    <w:basedOn w:val="Normal"/>
    <w:qFormat/>
    <w:rsid w:val="00B402AB"/>
    <w:pPr>
      <w:tabs>
        <w:tab w:val="right" w:pos="8845"/>
      </w:tabs>
      <w:adjustRightInd w:val="0"/>
      <w:snapToGrid w:val="0"/>
      <w:spacing w:before="120" w:line="160" w:lineRule="exact"/>
      <w:jc w:val="left"/>
    </w:pPr>
    <w:rPr>
      <w:rFonts w:ascii="Palatino Linotype" w:hAnsi="Palatino Linotype"/>
      <w:color w:val="auto"/>
      <w:sz w:val="16"/>
    </w:rPr>
  </w:style>
  <w:style w:type="paragraph" w:customStyle="1" w:styleId="MDPI23heading3">
    <w:name w:val="MDPI_2.3_heading3"/>
    <w:basedOn w:val="MDPI31text"/>
    <w:qFormat/>
    <w:rsid w:val="00B402AB"/>
    <w:pPr>
      <w:spacing w:before="240" w:after="120"/>
      <w:ind w:firstLine="0"/>
      <w:jc w:val="left"/>
      <w:outlineLvl w:val="2"/>
    </w:pPr>
  </w:style>
  <w:style w:type="paragraph" w:customStyle="1" w:styleId="MDPI21heading1">
    <w:name w:val="MDPI_2.1_heading1"/>
    <w:basedOn w:val="MDPI23heading3"/>
    <w:qFormat/>
    <w:rsid w:val="00B402AB"/>
    <w:pPr>
      <w:outlineLvl w:val="0"/>
    </w:pPr>
    <w:rPr>
      <w:b/>
    </w:rPr>
  </w:style>
  <w:style w:type="paragraph" w:customStyle="1" w:styleId="MDPI22heading2">
    <w:name w:val="MDPI_2.2_heading2"/>
    <w:basedOn w:val="Normal"/>
    <w:qFormat/>
    <w:rsid w:val="00B402AB"/>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B402AB"/>
    <w:pPr>
      <w:numPr>
        <w:numId w:val="3"/>
      </w:numPr>
      <w:spacing w:before="0" w:line="260" w:lineRule="atLeast"/>
    </w:pPr>
  </w:style>
  <w:style w:type="paragraph" w:styleId="BalloonText">
    <w:name w:val="Balloon Text"/>
    <w:basedOn w:val="Normal"/>
    <w:link w:val="BalloonTextChar"/>
    <w:uiPriority w:val="99"/>
    <w:semiHidden/>
    <w:unhideWhenUsed/>
    <w:rsid w:val="00B402AB"/>
    <w:pPr>
      <w:spacing w:line="240" w:lineRule="auto"/>
    </w:pPr>
    <w:rPr>
      <w:sz w:val="18"/>
      <w:szCs w:val="18"/>
    </w:rPr>
  </w:style>
  <w:style w:type="character" w:customStyle="1" w:styleId="BalloonTextChar">
    <w:name w:val="Balloon Text Char"/>
    <w:link w:val="BalloonText"/>
    <w:uiPriority w:val="99"/>
    <w:semiHidden/>
    <w:rsid w:val="00B402AB"/>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B402AB"/>
  </w:style>
  <w:style w:type="table" w:customStyle="1" w:styleId="MDPI41threelinetable">
    <w:name w:val="MDPI_4.1_three_line_table"/>
    <w:basedOn w:val="TableNormal"/>
    <w:uiPriority w:val="99"/>
    <w:rsid w:val="00B865DB"/>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AF511D"/>
    <w:rPr>
      <w:color w:val="0563C1"/>
      <w:u w:val="single"/>
    </w:rPr>
  </w:style>
  <w:style w:type="character" w:customStyle="1" w:styleId="UnresolvedMention1">
    <w:name w:val="Unresolved Mention1"/>
    <w:uiPriority w:val="99"/>
    <w:semiHidden/>
    <w:unhideWhenUsed/>
    <w:rsid w:val="00FB62CB"/>
    <w:rPr>
      <w:color w:val="605E5C"/>
      <w:shd w:val="clear" w:color="auto" w:fill="E1DFDD"/>
    </w:rPr>
  </w:style>
  <w:style w:type="table" w:styleId="TableGrid">
    <w:name w:val="Table Grid"/>
    <w:basedOn w:val="TableNormal"/>
    <w:uiPriority w:val="59"/>
    <w:rsid w:val="00E847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E847B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basedOn w:val="DefaultParagraphFont"/>
    <w:uiPriority w:val="99"/>
    <w:semiHidden/>
    <w:unhideWhenUsed/>
    <w:rsid w:val="00EE63B2"/>
    <w:rPr>
      <w:sz w:val="16"/>
      <w:szCs w:val="16"/>
    </w:rPr>
  </w:style>
  <w:style w:type="paragraph" w:styleId="CommentText">
    <w:name w:val="annotation text"/>
    <w:basedOn w:val="Normal"/>
    <w:link w:val="CommentTextChar"/>
    <w:uiPriority w:val="99"/>
    <w:semiHidden/>
    <w:unhideWhenUsed/>
    <w:rsid w:val="00EE63B2"/>
    <w:pPr>
      <w:spacing w:line="240" w:lineRule="auto"/>
    </w:pPr>
    <w:rPr>
      <w:sz w:val="20"/>
    </w:rPr>
  </w:style>
  <w:style w:type="character" w:customStyle="1" w:styleId="CommentTextChar">
    <w:name w:val="Comment Text Char"/>
    <w:basedOn w:val="DefaultParagraphFont"/>
    <w:link w:val="CommentText"/>
    <w:uiPriority w:val="99"/>
    <w:semiHidden/>
    <w:rsid w:val="00EE63B2"/>
    <w:rPr>
      <w:rFonts w:ascii="Times New Roman" w:eastAsia="Times New Roman" w:hAnsi="Times New Roman"/>
      <w:color w:val="000000"/>
      <w:lang w:val="en-US" w:eastAsia="de-DE"/>
    </w:rPr>
  </w:style>
  <w:style w:type="paragraph" w:styleId="CommentSubject">
    <w:name w:val="annotation subject"/>
    <w:basedOn w:val="CommentText"/>
    <w:next w:val="CommentText"/>
    <w:link w:val="CommentSubjectChar"/>
    <w:uiPriority w:val="99"/>
    <w:semiHidden/>
    <w:unhideWhenUsed/>
    <w:rsid w:val="00EE63B2"/>
    <w:rPr>
      <w:b/>
      <w:bCs/>
    </w:rPr>
  </w:style>
  <w:style w:type="character" w:customStyle="1" w:styleId="CommentSubjectChar">
    <w:name w:val="Comment Subject Char"/>
    <w:basedOn w:val="CommentTextChar"/>
    <w:link w:val="CommentSubject"/>
    <w:uiPriority w:val="99"/>
    <w:semiHidden/>
    <w:rsid w:val="00EE63B2"/>
    <w:rPr>
      <w:rFonts w:ascii="Times New Roman" w:eastAsia="Times New Roman" w:hAnsi="Times New Roman"/>
      <w:b/>
      <w:bCs/>
      <w:color w:val="000000"/>
      <w:lang w:val="en-US" w:eastAsia="de-DE"/>
    </w:rPr>
  </w:style>
  <w:style w:type="paragraph" w:styleId="FootnoteText">
    <w:name w:val="footnote text"/>
    <w:basedOn w:val="Normal"/>
    <w:link w:val="FootnoteTextChar"/>
    <w:uiPriority w:val="99"/>
    <w:semiHidden/>
    <w:unhideWhenUsed/>
    <w:rsid w:val="00CE7D6E"/>
    <w:pPr>
      <w:spacing w:line="240" w:lineRule="auto"/>
    </w:pPr>
    <w:rPr>
      <w:sz w:val="20"/>
    </w:rPr>
  </w:style>
  <w:style w:type="character" w:customStyle="1" w:styleId="FootnoteTextChar">
    <w:name w:val="Footnote Text Char"/>
    <w:basedOn w:val="DefaultParagraphFont"/>
    <w:link w:val="FootnoteText"/>
    <w:uiPriority w:val="99"/>
    <w:semiHidden/>
    <w:rsid w:val="00CE7D6E"/>
    <w:rPr>
      <w:rFonts w:ascii="Times New Roman" w:eastAsia="Times New Roman" w:hAnsi="Times New Roman"/>
      <w:color w:val="000000"/>
      <w:lang w:val="en-US" w:eastAsia="de-DE"/>
    </w:rPr>
  </w:style>
  <w:style w:type="character" w:styleId="FootnoteReference">
    <w:name w:val="footnote reference"/>
    <w:basedOn w:val="DefaultParagraphFont"/>
    <w:uiPriority w:val="99"/>
    <w:semiHidden/>
    <w:unhideWhenUsed/>
    <w:rsid w:val="00CE7D6E"/>
    <w:rPr>
      <w:vertAlign w:val="superscript"/>
    </w:rPr>
  </w:style>
  <w:style w:type="paragraph" w:customStyle="1" w:styleId="ReferenceItemAlphabetic">
    <w:name w:val="ReferenceItemAlphabetic"/>
    <w:basedOn w:val="Normal"/>
    <w:link w:val="ReferenceItemAlphabeticChar"/>
    <w:qFormat/>
    <w:rsid w:val="000C38B7"/>
    <w:pPr>
      <w:overflowPunct w:val="0"/>
      <w:autoSpaceDE w:val="0"/>
      <w:autoSpaceDN w:val="0"/>
      <w:adjustRightInd w:val="0"/>
      <w:spacing w:line="220" w:lineRule="atLeast"/>
      <w:ind w:left="426" w:hanging="426"/>
      <w:textAlignment w:val="baseline"/>
    </w:pPr>
    <w:rPr>
      <w:color w:val="auto"/>
      <w:sz w:val="18"/>
      <w:lang w:eastAsia="en-US"/>
    </w:rPr>
  </w:style>
  <w:style w:type="character" w:customStyle="1" w:styleId="ReferenceItemAlphabeticChar">
    <w:name w:val="ReferenceItemAlphabetic Char"/>
    <w:basedOn w:val="DefaultParagraphFont"/>
    <w:link w:val="ReferenceItemAlphabetic"/>
    <w:rsid w:val="000C38B7"/>
    <w:rPr>
      <w:rFonts w:ascii="Times New Roman" w:eastAsia="Times New Roman" w:hAnsi="Times New Roman"/>
      <w:sz w:val="18"/>
      <w:lang w:val="en-US" w:eastAsia="en-US"/>
    </w:rPr>
  </w:style>
  <w:style w:type="paragraph" w:styleId="ListParagraph">
    <w:name w:val="List Paragraph"/>
    <w:basedOn w:val="Normal"/>
    <w:uiPriority w:val="34"/>
    <w:qFormat/>
    <w:rsid w:val="000C38B7"/>
    <w:pPr>
      <w:spacing w:after="200" w:line="276" w:lineRule="auto"/>
      <w:ind w:left="720"/>
      <w:contextualSpacing/>
      <w:jc w:val="left"/>
    </w:pPr>
    <w:rPr>
      <w:rFonts w:asciiTheme="minorHAnsi" w:eastAsiaTheme="minorHAnsi" w:hAnsiTheme="minorHAnsi" w:cstheme="minorBidi"/>
      <w:color w:val="auto"/>
      <w:sz w:val="22"/>
      <w:szCs w:val="22"/>
      <w:lang w:eastAsia="en-US"/>
    </w:rPr>
  </w:style>
  <w:style w:type="paragraph" w:styleId="Caption">
    <w:name w:val="caption"/>
    <w:basedOn w:val="Normal"/>
    <w:next w:val="Normal"/>
    <w:uiPriority w:val="35"/>
    <w:unhideWhenUsed/>
    <w:qFormat/>
    <w:rsid w:val="000C38B7"/>
    <w:pPr>
      <w:spacing w:after="200" w:line="240" w:lineRule="auto"/>
      <w:jc w:val="left"/>
    </w:pPr>
    <w:rPr>
      <w:rFonts w:asciiTheme="minorHAnsi" w:eastAsiaTheme="minorHAnsi" w:hAnsiTheme="minorHAnsi" w:cstheme="minorBidi"/>
      <w:b/>
      <w:bCs/>
      <w:color w:val="5B9BD5" w:themeColor="accent1"/>
      <w:sz w:val="18"/>
      <w:szCs w:val="18"/>
      <w:lang w:eastAsia="en-US"/>
    </w:rPr>
  </w:style>
  <w:style w:type="paragraph" w:customStyle="1" w:styleId="tablecaption">
    <w:name w:val="tablecaption"/>
    <w:basedOn w:val="Normal"/>
    <w:rsid w:val="000C38B7"/>
    <w:pPr>
      <w:spacing w:line="240" w:lineRule="auto"/>
      <w:jc w:val="left"/>
    </w:pPr>
    <w:rPr>
      <w:rFonts w:eastAsiaTheme="minorHAnsi"/>
      <w:color w:val="auto"/>
      <w:lang w:val="lt-LT" w:eastAsia="lt-LT"/>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115" w:type="dxa"/>
        <w:right w:w="115" w:type="dxa"/>
      </w:tblCellMar>
    </w:tblPr>
  </w:style>
  <w:style w:type="character" w:styleId="EndnoteReference">
    <w:name w:val="endnote reference"/>
    <w:basedOn w:val="DefaultParagraphFont"/>
    <w:uiPriority w:val="99"/>
    <w:semiHidden/>
    <w:unhideWhenUsed/>
    <w:rsid w:val="002C3271"/>
    <w:rPr>
      <w:vertAlign w:val="superscript"/>
    </w:rPr>
  </w:style>
  <w:style w:type="character" w:customStyle="1" w:styleId="hw">
    <w:name w:val="hw"/>
    <w:basedOn w:val="DefaultParagraphFont"/>
    <w:rsid w:val="00162376"/>
    <w:rPr>
      <w:rFonts w:ascii="Arial" w:hAnsi="Arial" w:cs="Arial" w:hint="default"/>
      <w:b/>
      <w:bCs/>
      <w:color w:val="A52A2A"/>
    </w:rPr>
  </w:style>
  <w:style w:type="paragraph" w:styleId="Revision">
    <w:name w:val="Revision"/>
    <w:hidden/>
    <w:uiPriority w:val="99"/>
    <w:semiHidden/>
    <w:rsid w:val="005441F2"/>
    <w:pPr>
      <w:jc w:val="left"/>
    </w:pPr>
    <w:rPr>
      <w:color w:val="00000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3.xml"/><Relationship Id="rId39" Type="http://schemas.microsoft.com/office/2016/09/relationships/commentsIds" Target="commentsIds.xml"/><Relationship Id="rId3" Type="http://schemas.openxmlformats.org/officeDocument/2006/relationships/numbering" Target="numbering.xml"/><Relationship Id="rId21" Type="http://schemas.openxmlformats.org/officeDocument/2006/relationships/image" Target="media/image11.emf"/><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footer" Target="footer1.xml"/><Relationship Id="rId33" Type="http://schemas.openxmlformats.org/officeDocument/2006/relationships/footer" Target="footer4.xml"/><Relationship Id="rId38" Type="http://schemas.microsoft.com/office/2018/08/relationships/commentsExtensible" Target="commentsExtensi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g"/><Relationship Id="rId24" Type="http://schemas.openxmlformats.org/officeDocument/2006/relationships/header" Target="header2.xml"/><Relationship Id="rId32" Type="http://schemas.openxmlformats.org/officeDocument/2006/relationships/header" Target="header6.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eader" Target="header1.xml"/><Relationship Id="rId28" Type="http://schemas.openxmlformats.org/officeDocument/2006/relationships/image" Target="media/image15.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9.emf"/><Relationship Id="rId31" Type="http://schemas.openxmlformats.org/officeDocument/2006/relationships/footer" Target="footer3.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2.xml"/><Relationship Id="rId30" Type="http://schemas.openxmlformats.org/officeDocument/2006/relationships/header" Target="header5.xml"/><Relationship Id="rId35" Type="http://schemas.microsoft.com/office/2011/relationships/people" Target="people.xml"/></Relationships>
</file>

<file path=word/_rels/header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header6.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1GTRS2SicslxcI1pjoTUkmLxtBg==">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2C1B885-CDD5-4154-8C2D-9CA6910B4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41</Pages>
  <Words>541457</Words>
  <Characters>308631</Characters>
  <Application>Microsoft Office Word</Application>
  <DocSecurity>0</DocSecurity>
  <Lines>2571</Lines>
  <Paragraphs>1696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Tatjana Vilutienė</dc:creator>
  <cp:lastModifiedBy>Rasa Džiugaitė-Tumėnienė</cp:lastModifiedBy>
  <cp:revision>11</cp:revision>
  <dcterms:created xsi:type="dcterms:W3CDTF">2021-09-24T07:02:00Z</dcterms:created>
  <dcterms:modified xsi:type="dcterms:W3CDTF">2021-09-24T11:32:00Z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http://www.zotero.org/styles/energies</vt:lpwstr>
  </property>
  <property fmtid="{D5CDD505-2E9C-101B-9397-08002B2CF9AE}" pid="15" name="Mendeley Recent Style Name 6_1">
    <vt:lpwstr>Energies</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85195202-e291-3584-aa42-1095e7724b9b</vt:lpwstr>
  </property>
  <property fmtid="{D5CDD505-2E9C-101B-9397-08002B2CF9AE}" pid="24" name="Mendeley Citation Style_1">
    <vt:lpwstr>http://www.zotero.org/styles/energies</vt:lpwstr>
  </property>
</Properties>
</file>